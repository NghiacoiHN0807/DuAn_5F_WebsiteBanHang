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56104" w14:textId="09AA998A" w:rsidR="004B44A2" w:rsidRPr="00B01848" w:rsidRDefault="00AB7DDA" w:rsidP="00BD2003">
      <w:pPr>
        <w:tabs>
          <w:tab w:val="left" w:pos="360"/>
          <w:tab w:val="center" w:pos="5220"/>
          <w:tab w:val="right" w:pos="10260"/>
        </w:tabs>
        <w:spacing w:after="0" w:line="360" w:lineRule="auto"/>
        <w:jc w:val="center"/>
        <w:rPr>
          <w:rFonts w:ascii="Times New Roman" w:hAnsi="Times New Roman" w:cs="Times New Roman"/>
          <w:b/>
          <w:bCs/>
          <w:sz w:val="36"/>
          <w:szCs w:val="36"/>
        </w:rPr>
      </w:pPr>
      <w:r w:rsidRPr="00B01848">
        <w:rPr>
          <w:rFonts w:ascii="Times New Roman" w:hAnsi="Times New Roman" w:cs="Times New Roman"/>
          <w:b/>
          <w:bCs/>
          <w:sz w:val="36"/>
          <w:szCs w:val="36"/>
        </w:rPr>
        <w:t>TRƯỜNG CAO ĐẲNG FPT POLYTECHNIC</w:t>
      </w:r>
    </w:p>
    <w:p w14:paraId="153F4CF8" w14:textId="05FFBA3B" w:rsidR="00FB783C" w:rsidRDefault="00E11D3D" w:rsidP="00BD2003">
      <w:pPr>
        <w:tabs>
          <w:tab w:val="left" w:pos="360"/>
        </w:tabs>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w:t>
      </w:r>
      <w:r>
        <w:rPr>
          <w:rFonts w:ascii="Times New Roman" w:hAnsi="Times New Roman" w:cs="Times New Roman"/>
          <w:b/>
          <w:bCs/>
          <w:sz w:val="32"/>
          <w:szCs w:val="32"/>
          <w:rtl/>
        </w:rPr>
        <w:t>ﻬﻬ</w:t>
      </w:r>
      <w:r w:rsidR="00FD41D1">
        <w:rPr>
          <w:rFonts w:ascii="Times New Roman" w:hAnsi="Times New Roman" w:cs="Times New Roman"/>
          <w:b/>
          <w:bCs/>
          <w:noProof/>
          <w:sz w:val="32"/>
          <w:szCs w:val="32"/>
        </w:rPr>
        <w:drawing>
          <wp:inline distT="0" distB="0" distL="0" distR="0" wp14:anchorId="468A4821" wp14:editId="53875553">
            <wp:extent cx="330200" cy="330200"/>
            <wp:effectExtent l="0" t="0" r="0" b="0"/>
            <wp:docPr id="1" name="Graphic 1" descr="Ope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Open book"/>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flipV="1">
                      <a:off x="0" y="0"/>
                      <a:ext cx="330200" cy="330200"/>
                    </a:xfrm>
                    <a:prstGeom prst="rect">
                      <a:avLst/>
                    </a:prstGeom>
                  </pic:spPr>
                </pic:pic>
              </a:graphicData>
            </a:graphic>
          </wp:inline>
        </w:drawing>
      </w:r>
      <w:r>
        <w:rPr>
          <w:rFonts w:ascii="Times New Roman" w:hAnsi="Times New Roman" w:cs="Times New Roman"/>
          <w:b/>
          <w:bCs/>
          <w:sz w:val="32"/>
          <w:szCs w:val="32"/>
          <w:rtl/>
        </w:rPr>
        <w:t>ﻬﻬ</w:t>
      </w:r>
      <w:r w:rsidR="00870006">
        <w:rPr>
          <w:rFonts w:ascii="Times New Roman" w:hAnsi="Times New Roman" w:cs="Times New Roman"/>
          <w:b/>
          <w:bCs/>
          <w:sz w:val="32"/>
          <w:szCs w:val="32"/>
        </w:rPr>
        <w:t>-</w:t>
      </w:r>
      <w:r>
        <w:rPr>
          <w:rFonts w:ascii="Times New Roman" w:hAnsi="Times New Roman" w:cs="Times New Roman"/>
          <w:b/>
          <w:bCs/>
          <w:sz w:val="32"/>
          <w:szCs w:val="32"/>
        </w:rPr>
        <w:t>---</w:t>
      </w:r>
    </w:p>
    <w:p w14:paraId="5C6FB4F8" w14:textId="77777777" w:rsidR="00BD2003" w:rsidRPr="00BD2003" w:rsidRDefault="00BD2003" w:rsidP="00BD2003">
      <w:pPr>
        <w:tabs>
          <w:tab w:val="left" w:pos="360"/>
        </w:tabs>
        <w:spacing w:after="0" w:line="360" w:lineRule="auto"/>
        <w:jc w:val="center"/>
        <w:rPr>
          <w:rFonts w:ascii="Times New Roman" w:hAnsi="Times New Roman" w:cs="Times New Roman"/>
          <w:b/>
          <w:bCs/>
          <w:sz w:val="20"/>
          <w:szCs w:val="32"/>
        </w:rPr>
      </w:pPr>
    </w:p>
    <w:p w14:paraId="0BA56647" w14:textId="0318C894" w:rsidR="008450ED" w:rsidRDefault="00FB783C" w:rsidP="00BD2003">
      <w:pPr>
        <w:tabs>
          <w:tab w:val="left" w:pos="360"/>
        </w:tabs>
        <w:spacing w:after="0"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730A83A" wp14:editId="3C72AFB9">
            <wp:extent cx="1986799" cy="869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86799" cy="869133"/>
                    </a:xfrm>
                    <a:prstGeom prst="rect">
                      <a:avLst/>
                    </a:prstGeom>
                  </pic:spPr>
                </pic:pic>
              </a:graphicData>
            </a:graphic>
          </wp:inline>
        </w:drawing>
      </w:r>
    </w:p>
    <w:p w14:paraId="08995A37" w14:textId="41C8B512" w:rsidR="008450ED" w:rsidRDefault="008450ED" w:rsidP="00BD2003">
      <w:pPr>
        <w:tabs>
          <w:tab w:val="left" w:pos="360"/>
        </w:tabs>
        <w:spacing w:after="0" w:line="360" w:lineRule="auto"/>
        <w:jc w:val="center"/>
        <w:rPr>
          <w:rFonts w:ascii="Times New Roman" w:hAnsi="Times New Roman" w:cs="Times New Roman"/>
          <w:b/>
          <w:bCs/>
          <w:sz w:val="32"/>
          <w:szCs w:val="32"/>
        </w:rPr>
      </w:pPr>
    </w:p>
    <w:p w14:paraId="35669F2B" w14:textId="77777777" w:rsidR="00BD2003" w:rsidRDefault="00BD2003" w:rsidP="00BD2003">
      <w:pPr>
        <w:tabs>
          <w:tab w:val="left" w:pos="360"/>
        </w:tabs>
        <w:spacing w:after="0" w:line="360" w:lineRule="auto"/>
        <w:jc w:val="center"/>
        <w:rPr>
          <w:rFonts w:ascii="Times New Roman" w:hAnsi="Times New Roman" w:cs="Times New Roman"/>
          <w:b/>
          <w:bCs/>
          <w:sz w:val="32"/>
          <w:szCs w:val="32"/>
        </w:rPr>
      </w:pPr>
    </w:p>
    <w:p w14:paraId="3E34742D" w14:textId="7B7F181B" w:rsidR="00E70536" w:rsidRPr="00BD2003" w:rsidRDefault="008450ED" w:rsidP="00BD2003">
      <w:pPr>
        <w:tabs>
          <w:tab w:val="left" w:pos="360"/>
        </w:tabs>
        <w:spacing w:after="0" w:line="360" w:lineRule="auto"/>
        <w:jc w:val="center"/>
        <w:rPr>
          <w:rFonts w:ascii="Times New Roman" w:hAnsi="Times New Roman" w:cs="Times New Roman"/>
          <w:b/>
          <w:bCs/>
          <w:sz w:val="44"/>
          <w:szCs w:val="44"/>
        </w:rPr>
      </w:pPr>
      <w:r w:rsidRPr="00BD2003">
        <w:rPr>
          <w:rFonts w:ascii="Times New Roman" w:hAnsi="Times New Roman" w:cs="Times New Roman"/>
          <w:b/>
          <w:bCs/>
          <w:sz w:val="44"/>
          <w:szCs w:val="44"/>
        </w:rPr>
        <w:t>BÁO CÁO DỰ ÁN TỐT NGHIỆP</w:t>
      </w:r>
    </w:p>
    <w:p w14:paraId="55CCB074" w14:textId="77777777" w:rsidR="00E70536" w:rsidRPr="00B01848" w:rsidRDefault="00E70536" w:rsidP="00BD2003">
      <w:pPr>
        <w:tabs>
          <w:tab w:val="left" w:pos="360"/>
        </w:tabs>
        <w:spacing w:after="0" w:line="360" w:lineRule="auto"/>
        <w:jc w:val="center"/>
        <w:rPr>
          <w:rFonts w:ascii="Times New Roman" w:hAnsi="Times New Roman" w:cs="Times New Roman"/>
          <w:b/>
          <w:bCs/>
          <w:sz w:val="36"/>
          <w:szCs w:val="36"/>
        </w:rPr>
      </w:pPr>
    </w:p>
    <w:p w14:paraId="172EACBF" w14:textId="4F343C8C" w:rsidR="00A26833" w:rsidRPr="00BD2003" w:rsidRDefault="00A26833" w:rsidP="00BD2003">
      <w:pPr>
        <w:spacing w:after="0" w:line="360" w:lineRule="auto"/>
        <w:jc w:val="center"/>
        <w:rPr>
          <w:rFonts w:ascii="Times New Roman" w:hAnsi="Times New Roman" w:cs="Times New Roman"/>
          <w:b/>
          <w:bCs/>
          <w:sz w:val="36"/>
          <w:szCs w:val="36"/>
        </w:rPr>
      </w:pPr>
      <w:proofErr w:type="spellStart"/>
      <w:r w:rsidRPr="00BD2003">
        <w:rPr>
          <w:rFonts w:ascii="Times New Roman" w:hAnsi="Times New Roman" w:cs="Times New Roman"/>
          <w:b/>
          <w:bCs/>
          <w:sz w:val="36"/>
          <w:szCs w:val="36"/>
        </w:rPr>
        <w:t>Xây</w:t>
      </w:r>
      <w:proofErr w:type="spellEnd"/>
      <w:r w:rsidRPr="00BD2003">
        <w:rPr>
          <w:rFonts w:ascii="Times New Roman" w:hAnsi="Times New Roman" w:cs="Times New Roman"/>
          <w:b/>
          <w:bCs/>
          <w:sz w:val="36"/>
          <w:szCs w:val="36"/>
        </w:rPr>
        <w:t xml:space="preserve"> </w:t>
      </w:r>
      <w:proofErr w:type="spellStart"/>
      <w:r w:rsidRPr="00BD2003">
        <w:rPr>
          <w:rFonts w:ascii="Times New Roman" w:hAnsi="Times New Roman" w:cs="Times New Roman"/>
          <w:b/>
          <w:bCs/>
          <w:sz w:val="36"/>
          <w:szCs w:val="36"/>
        </w:rPr>
        <w:t>Dựng</w:t>
      </w:r>
      <w:proofErr w:type="spellEnd"/>
      <w:r w:rsidRPr="00BD2003">
        <w:rPr>
          <w:rFonts w:ascii="Times New Roman" w:hAnsi="Times New Roman" w:cs="Times New Roman"/>
          <w:b/>
          <w:bCs/>
          <w:sz w:val="36"/>
          <w:szCs w:val="36"/>
        </w:rPr>
        <w:t xml:space="preserve"> </w:t>
      </w:r>
      <w:r w:rsidR="005F41A8" w:rsidRPr="00BD2003">
        <w:rPr>
          <w:rFonts w:ascii="Times New Roman" w:hAnsi="Times New Roman" w:cs="Times New Roman"/>
          <w:b/>
          <w:bCs/>
          <w:sz w:val="36"/>
          <w:szCs w:val="36"/>
        </w:rPr>
        <w:t>W</w:t>
      </w:r>
      <w:r w:rsidRPr="00BD2003">
        <w:rPr>
          <w:rFonts w:ascii="Times New Roman" w:hAnsi="Times New Roman" w:cs="Times New Roman"/>
          <w:b/>
          <w:bCs/>
          <w:sz w:val="36"/>
          <w:szCs w:val="36"/>
        </w:rPr>
        <w:t xml:space="preserve">ebsite </w:t>
      </w:r>
      <w:r w:rsidR="005F41A8" w:rsidRPr="00BD2003">
        <w:rPr>
          <w:rFonts w:ascii="Times New Roman" w:hAnsi="Times New Roman" w:cs="Times New Roman"/>
          <w:b/>
          <w:bCs/>
          <w:sz w:val="36"/>
          <w:szCs w:val="36"/>
        </w:rPr>
        <w:t>B</w:t>
      </w:r>
      <w:r w:rsidRPr="00BD2003">
        <w:rPr>
          <w:rFonts w:ascii="Times New Roman" w:hAnsi="Times New Roman" w:cs="Times New Roman"/>
          <w:b/>
          <w:bCs/>
          <w:sz w:val="36"/>
          <w:szCs w:val="36"/>
        </w:rPr>
        <w:t xml:space="preserve">án </w:t>
      </w:r>
      <w:proofErr w:type="spellStart"/>
      <w:r w:rsidR="005F41A8" w:rsidRPr="00BD2003">
        <w:rPr>
          <w:rFonts w:ascii="Times New Roman" w:hAnsi="Times New Roman" w:cs="Times New Roman"/>
          <w:b/>
          <w:bCs/>
          <w:sz w:val="36"/>
          <w:szCs w:val="36"/>
        </w:rPr>
        <w:t>Q</w:t>
      </w:r>
      <w:r w:rsidRPr="00BD2003">
        <w:rPr>
          <w:rFonts w:ascii="Times New Roman" w:hAnsi="Times New Roman" w:cs="Times New Roman"/>
          <w:b/>
          <w:bCs/>
          <w:sz w:val="36"/>
          <w:szCs w:val="36"/>
        </w:rPr>
        <w:t>uần</w:t>
      </w:r>
      <w:proofErr w:type="spellEnd"/>
      <w:r w:rsidRPr="00BD2003">
        <w:rPr>
          <w:rFonts w:ascii="Times New Roman" w:hAnsi="Times New Roman" w:cs="Times New Roman"/>
          <w:b/>
          <w:bCs/>
          <w:sz w:val="36"/>
          <w:szCs w:val="36"/>
        </w:rPr>
        <w:t xml:space="preserve"> </w:t>
      </w:r>
      <w:proofErr w:type="spellStart"/>
      <w:r w:rsidR="005F41A8" w:rsidRPr="00BD2003">
        <w:rPr>
          <w:rFonts w:ascii="Times New Roman" w:hAnsi="Times New Roman" w:cs="Times New Roman"/>
          <w:b/>
          <w:bCs/>
          <w:sz w:val="36"/>
          <w:szCs w:val="36"/>
        </w:rPr>
        <w:t>Á</w:t>
      </w:r>
      <w:r w:rsidRPr="00BD2003">
        <w:rPr>
          <w:rFonts w:ascii="Times New Roman" w:hAnsi="Times New Roman" w:cs="Times New Roman"/>
          <w:b/>
          <w:bCs/>
          <w:sz w:val="36"/>
          <w:szCs w:val="36"/>
        </w:rPr>
        <w:t>o</w:t>
      </w:r>
      <w:proofErr w:type="spellEnd"/>
      <w:r w:rsidRPr="00BD2003">
        <w:rPr>
          <w:rFonts w:ascii="Times New Roman" w:hAnsi="Times New Roman" w:cs="Times New Roman"/>
          <w:b/>
          <w:bCs/>
          <w:sz w:val="36"/>
          <w:szCs w:val="36"/>
        </w:rPr>
        <w:t xml:space="preserve"> </w:t>
      </w:r>
      <w:proofErr w:type="spellStart"/>
      <w:r w:rsidR="005F41A8" w:rsidRPr="00BD2003">
        <w:rPr>
          <w:rFonts w:ascii="Times New Roman" w:hAnsi="Times New Roman" w:cs="Times New Roman"/>
          <w:b/>
          <w:bCs/>
          <w:sz w:val="36"/>
          <w:szCs w:val="36"/>
        </w:rPr>
        <w:t>T</w:t>
      </w:r>
      <w:r w:rsidRPr="00BD2003">
        <w:rPr>
          <w:rFonts w:ascii="Times New Roman" w:hAnsi="Times New Roman" w:cs="Times New Roman"/>
          <w:b/>
          <w:bCs/>
          <w:sz w:val="36"/>
          <w:szCs w:val="36"/>
        </w:rPr>
        <w:t>hể</w:t>
      </w:r>
      <w:proofErr w:type="spellEnd"/>
      <w:r w:rsidRPr="00BD2003">
        <w:rPr>
          <w:rFonts w:ascii="Times New Roman" w:hAnsi="Times New Roman" w:cs="Times New Roman"/>
          <w:b/>
          <w:bCs/>
          <w:sz w:val="36"/>
          <w:szCs w:val="36"/>
        </w:rPr>
        <w:t xml:space="preserve"> </w:t>
      </w:r>
      <w:r w:rsidR="005F41A8" w:rsidRPr="00BD2003">
        <w:rPr>
          <w:rFonts w:ascii="Times New Roman" w:hAnsi="Times New Roman" w:cs="Times New Roman"/>
          <w:b/>
          <w:bCs/>
          <w:sz w:val="36"/>
          <w:szCs w:val="36"/>
        </w:rPr>
        <w:t>T</w:t>
      </w:r>
      <w:r w:rsidRPr="00BD2003">
        <w:rPr>
          <w:rFonts w:ascii="Times New Roman" w:hAnsi="Times New Roman" w:cs="Times New Roman"/>
          <w:b/>
          <w:bCs/>
          <w:sz w:val="36"/>
          <w:szCs w:val="36"/>
        </w:rPr>
        <w:t xml:space="preserve">hao </w:t>
      </w:r>
      <w:r w:rsidR="005F41A8" w:rsidRPr="00BD2003">
        <w:rPr>
          <w:rFonts w:ascii="Times New Roman" w:hAnsi="Times New Roman" w:cs="Times New Roman"/>
          <w:b/>
          <w:bCs/>
          <w:sz w:val="36"/>
          <w:szCs w:val="36"/>
        </w:rPr>
        <w:t>N</w:t>
      </w:r>
      <w:r w:rsidRPr="00BD2003">
        <w:rPr>
          <w:rFonts w:ascii="Times New Roman" w:hAnsi="Times New Roman" w:cs="Times New Roman"/>
          <w:b/>
          <w:bCs/>
          <w:sz w:val="36"/>
          <w:szCs w:val="36"/>
        </w:rPr>
        <w:t>am 5F Store</w:t>
      </w:r>
    </w:p>
    <w:p w14:paraId="71CD4BF7" w14:textId="74A5E5DD" w:rsidR="00E70536" w:rsidRPr="00BD2003" w:rsidRDefault="00A26833" w:rsidP="00BD2003">
      <w:pPr>
        <w:tabs>
          <w:tab w:val="left" w:pos="360"/>
        </w:tabs>
        <w:spacing w:after="0" w:line="360" w:lineRule="auto"/>
        <w:jc w:val="center"/>
        <w:rPr>
          <w:rFonts w:ascii="Times New Roman" w:hAnsi="Times New Roman" w:cs="Times New Roman"/>
          <w:b/>
          <w:bCs/>
          <w:sz w:val="32"/>
          <w:szCs w:val="32"/>
        </w:rPr>
      </w:pPr>
      <w:r w:rsidRPr="00BD2003">
        <w:rPr>
          <w:rFonts w:ascii="Times New Roman" w:hAnsi="Times New Roman" w:cs="Times New Roman"/>
          <w:b/>
          <w:bCs/>
          <w:sz w:val="32"/>
          <w:szCs w:val="32"/>
        </w:rPr>
        <w:t xml:space="preserve"> </w:t>
      </w:r>
      <w:r w:rsidR="00716AA8" w:rsidRPr="00BD2003">
        <w:rPr>
          <w:rFonts w:ascii="Times New Roman" w:hAnsi="Times New Roman" w:cs="Times New Roman"/>
          <w:b/>
          <w:bCs/>
          <w:sz w:val="32"/>
          <w:szCs w:val="32"/>
        </w:rPr>
        <w:t>(</w:t>
      </w:r>
      <w:proofErr w:type="spellStart"/>
      <w:r w:rsidR="00E70536" w:rsidRPr="00BD2003">
        <w:rPr>
          <w:rFonts w:ascii="Times New Roman" w:hAnsi="Times New Roman" w:cs="Times New Roman"/>
          <w:b/>
          <w:bCs/>
          <w:sz w:val="32"/>
          <w:szCs w:val="32"/>
        </w:rPr>
        <w:t>Phiên</w:t>
      </w:r>
      <w:proofErr w:type="spellEnd"/>
      <w:r w:rsidR="00E70536" w:rsidRPr="00BD2003">
        <w:rPr>
          <w:rFonts w:ascii="Times New Roman" w:hAnsi="Times New Roman" w:cs="Times New Roman"/>
          <w:b/>
          <w:bCs/>
          <w:sz w:val="32"/>
          <w:szCs w:val="32"/>
        </w:rPr>
        <w:t xml:space="preserve"> </w:t>
      </w:r>
      <w:proofErr w:type="spellStart"/>
      <w:r w:rsidR="00E70536" w:rsidRPr="00BD2003">
        <w:rPr>
          <w:rFonts w:ascii="Times New Roman" w:hAnsi="Times New Roman" w:cs="Times New Roman"/>
          <w:b/>
          <w:bCs/>
          <w:sz w:val="32"/>
          <w:szCs w:val="32"/>
        </w:rPr>
        <w:t>bản</w:t>
      </w:r>
      <w:proofErr w:type="spellEnd"/>
      <w:r w:rsidR="00E70536" w:rsidRPr="00BD2003">
        <w:rPr>
          <w:rFonts w:ascii="Times New Roman" w:hAnsi="Times New Roman" w:cs="Times New Roman"/>
          <w:b/>
          <w:bCs/>
          <w:sz w:val="32"/>
          <w:szCs w:val="32"/>
        </w:rPr>
        <w:t xml:space="preserve"> 1.0</w:t>
      </w:r>
      <w:r w:rsidR="00716AA8" w:rsidRPr="00BD2003">
        <w:rPr>
          <w:rFonts w:ascii="Times New Roman" w:hAnsi="Times New Roman" w:cs="Times New Roman"/>
          <w:b/>
          <w:bCs/>
          <w:sz w:val="32"/>
          <w:szCs w:val="32"/>
        </w:rPr>
        <w:t>)</w:t>
      </w:r>
    </w:p>
    <w:p w14:paraId="240C939A" w14:textId="118747E6" w:rsidR="00F044F5" w:rsidRDefault="00F044F5" w:rsidP="00BD2003">
      <w:pPr>
        <w:tabs>
          <w:tab w:val="left" w:pos="360"/>
        </w:tabs>
        <w:spacing w:after="0" w:line="360" w:lineRule="auto"/>
        <w:jc w:val="center"/>
        <w:rPr>
          <w:rFonts w:ascii="Times New Roman" w:hAnsi="Times New Roman" w:cs="Times New Roman"/>
          <w:b/>
          <w:bCs/>
          <w:sz w:val="28"/>
          <w:szCs w:val="28"/>
        </w:rPr>
      </w:pPr>
    </w:p>
    <w:p w14:paraId="78CDA2AA" w14:textId="77777777" w:rsidR="00BD2003" w:rsidRDefault="00BD2003" w:rsidP="00BD2003">
      <w:pPr>
        <w:tabs>
          <w:tab w:val="left" w:pos="360"/>
        </w:tabs>
        <w:spacing w:after="0" w:line="360" w:lineRule="auto"/>
        <w:jc w:val="center"/>
        <w:rPr>
          <w:rFonts w:ascii="Times New Roman" w:hAnsi="Times New Roman" w:cs="Times New Roman"/>
          <w:b/>
          <w:bCs/>
          <w:sz w:val="28"/>
          <w:szCs w:val="28"/>
        </w:rPr>
      </w:pPr>
    </w:p>
    <w:p w14:paraId="03E64EB8" w14:textId="77777777" w:rsidR="00BD2003" w:rsidRPr="00F863EB" w:rsidRDefault="00BD2003" w:rsidP="00BD2003">
      <w:pPr>
        <w:tabs>
          <w:tab w:val="left" w:pos="360"/>
        </w:tabs>
        <w:spacing w:after="0" w:line="360" w:lineRule="auto"/>
        <w:jc w:val="center"/>
        <w:rPr>
          <w:rFonts w:ascii="Times New Roman" w:hAnsi="Times New Roman" w:cs="Times New Roman"/>
          <w:b/>
          <w:bCs/>
          <w:sz w:val="28"/>
          <w:szCs w:val="28"/>
        </w:rPr>
      </w:pPr>
    </w:p>
    <w:p w14:paraId="0DDE0AF0" w14:textId="2D3E4FFD" w:rsidR="00F044F5" w:rsidRPr="00B01848" w:rsidRDefault="00F044F5" w:rsidP="00BD2003">
      <w:pPr>
        <w:tabs>
          <w:tab w:val="left" w:pos="360"/>
        </w:tabs>
        <w:spacing w:after="0" w:line="360" w:lineRule="auto"/>
        <w:ind w:firstLine="1980"/>
        <w:rPr>
          <w:rFonts w:ascii="Times New Roman" w:hAnsi="Times New Roman" w:cs="Times New Roman"/>
          <w:b/>
          <w:bCs/>
          <w:sz w:val="28"/>
          <w:szCs w:val="28"/>
        </w:rPr>
      </w:pPr>
      <w:proofErr w:type="spellStart"/>
      <w:r w:rsidRPr="00B01848">
        <w:rPr>
          <w:rFonts w:ascii="Times New Roman" w:hAnsi="Times New Roman" w:cs="Times New Roman"/>
          <w:b/>
          <w:bCs/>
          <w:sz w:val="28"/>
          <w:szCs w:val="28"/>
        </w:rPr>
        <w:t>Giảng</w:t>
      </w:r>
      <w:proofErr w:type="spellEnd"/>
      <w:r w:rsidRPr="00B01848">
        <w:rPr>
          <w:rFonts w:ascii="Times New Roman" w:hAnsi="Times New Roman" w:cs="Times New Roman"/>
          <w:b/>
          <w:bCs/>
          <w:sz w:val="28"/>
          <w:szCs w:val="28"/>
        </w:rPr>
        <w:t xml:space="preserve"> </w:t>
      </w:r>
      <w:proofErr w:type="spellStart"/>
      <w:r w:rsidRPr="00B01848">
        <w:rPr>
          <w:rFonts w:ascii="Times New Roman" w:hAnsi="Times New Roman" w:cs="Times New Roman"/>
          <w:b/>
          <w:bCs/>
          <w:sz w:val="28"/>
          <w:szCs w:val="28"/>
        </w:rPr>
        <w:t>viên</w:t>
      </w:r>
      <w:proofErr w:type="spellEnd"/>
      <w:r w:rsidRPr="00B01848">
        <w:rPr>
          <w:rFonts w:ascii="Times New Roman" w:hAnsi="Times New Roman" w:cs="Times New Roman"/>
          <w:b/>
          <w:bCs/>
          <w:sz w:val="28"/>
          <w:szCs w:val="28"/>
        </w:rPr>
        <w:t xml:space="preserve"> </w:t>
      </w:r>
      <w:proofErr w:type="spellStart"/>
      <w:r w:rsidRPr="00B01848">
        <w:rPr>
          <w:rFonts w:ascii="Times New Roman" w:hAnsi="Times New Roman" w:cs="Times New Roman"/>
          <w:b/>
          <w:bCs/>
          <w:sz w:val="28"/>
          <w:szCs w:val="28"/>
        </w:rPr>
        <w:t>hướng</w:t>
      </w:r>
      <w:proofErr w:type="spellEnd"/>
      <w:r w:rsidRPr="00B01848">
        <w:rPr>
          <w:rFonts w:ascii="Times New Roman" w:hAnsi="Times New Roman" w:cs="Times New Roman"/>
          <w:b/>
          <w:bCs/>
          <w:sz w:val="28"/>
          <w:szCs w:val="28"/>
        </w:rPr>
        <w:t xml:space="preserve"> </w:t>
      </w:r>
      <w:proofErr w:type="spellStart"/>
      <w:r w:rsidRPr="00B01848">
        <w:rPr>
          <w:rFonts w:ascii="Times New Roman" w:hAnsi="Times New Roman" w:cs="Times New Roman"/>
          <w:b/>
          <w:bCs/>
          <w:sz w:val="28"/>
          <w:szCs w:val="28"/>
        </w:rPr>
        <w:t>dẫn</w:t>
      </w:r>
      <w:proofErr w:type="spellEnd"/>
      <w:r w:rsidRPr="00B01848">
        <w:rPr>
          <w:rFonts w:ascii="Times New Roman" w:hAnsi="Times New Roman" w:cs="Times New Roman"/>
          <w:b/>
          <w:bCs/>
          <w:sz w:val="28"/>
          <w:szCs w:val="28"/>
        </w:rPr>
        <w:t xml:space="preserve">: </w:t>
      </w:r>
      <w:r w:rsidR="00A26833">
        <w:rPr>
          <w:rFonts w:ascii="Times New Roman" w:hAnsi="Times New Roman" w:cs="Times New Roman"/>
          <w:b/>
          <w:bCs/>
          <w:sz w:val="28"/>
          <w:szCs w:val="28"/>
        </w:rPr>
        <w:tab/>
      </w:r>
      <w:r w:rsidR="00A26833">
        <w:rPr>
          <w:rFonts w:ascii="Times New Roman" w:hAnsi="Times New Roman" w:cs="Times New Roman"/>
          <w:sz w:val="28"/>
          <w:szCs w:val="28"/>
        </w:rPr>
        <w:t>Tr</w:t>
      </w:r>
      <w:r w:rsidR="00F3736A">
        <w:rPr>
          <w:rFonts w:ascii="Times New Roman" w:hAnsi="Times New Roman" w:cs="Times New Roman"/>
          <w:sz w:val="28"/>
          <w:szCs w:val="28"/>
        </w:rPr>
        <w:t>ị</w:t>
      </w:r>
      <w:r w:rsidR="00A26833">
        <w:rPr>
          <w:rFonts w:ascii="Times New Roman" w:hAnsi="Times New Roman" w:cs="Times New Roman"/>
          <w:sz w:val="28"/>
          <w:szCs w:val="28"/>
        </w:rPr>
        <w:t>nh Dương Linh</w:t>
      </w:r>
    </w:p>
    <w:p w14:paraId="06A6583A" w14:textId="1947074E" w:rsidR="00F044F5" w:rsidRPr="00B01848" w:rsidRDefault="00F044F5" w:rsidP="00BD2003">
      <w:pPr>
        <w:tabs>
          <w:tab w:val="left" w:pos="0"/>
          <w:tab w:val="left" w:pos="360"/>
        </w:tabs>
        <w:spacing w:after="0" w:line="360" w:lineRule="auto"/>
        <w:ind w:firstLine="1980"/>
        <w:rPr>
          <w:rFonts w:ascii="Times New Roman" w:hAnsi="Times New Roman" w:cs="Times New Roman"/>
          <w:sz w:val="28"/>
          <w:szCs w:val="28"/>
        </w:rPr>
      </w:pPr>
      <w:r w:rsidRPr="00B01848">
        <w:rPr>
          <w:rFonts w:ascii="Times New Roman" w:hAnsi="Times New Roman" w:cs="Times New Roman"/>
          <w:b/>
          <w:bCs/>
          <w:sz w:val="28"/>
          <w:szCs w:val="28"/>
        </w:rPr>
        <w:t xml:space="preserve">Chuyên </w:t>
      </w:r>
      <w:proofErr w:type="spellStart"/>
      <w:r w:rsidRPr="00B01848">
        <w:rPr>
          <w:rFonts w:ascii="Times New Roman" w:hAnsi="Times New Roman" w:cs="Times New Roman"/>
          <w:b/>
          <w:bCs/>
          <w:sz w:val="28"/>
          <w:szCs w:val="28"/>
        </w:rPr>
        <w:t>ngành</w:t>
      </w:r>
      <w:proofErr w:type="spellEnd"/>
      <w:r w:rsidRPr="00B01848">
        <w:rPr>
          <w:rFonts w:ascii="Times New Roman" w:hAnsi="Times New Roman" w:cs="Times New Roman"/>
          <w:b/>
          <w:bCs/>
          <w:sz w:val="28"/>
          <w:szCs w:val="28"/>
        </w:rPr>
        <w:t xml:space="preserve">: </w:t>
      </w:r>
      <w:r w:rsidR="00A26833">
        <w:rPr>
          <w:rFonts w:ascii="Times New Roman" w:hAnsi="Times New Roman" w:cs="Times New Roman"/>
          <w:b/>
          <w:bCs/>
          <w:sz w:val="28"/>
          <w:szCs w:val="28"/>
        </w:rPr>
        <w:tab/>
      </w:r>
      <w:r w:rsidR="00A26833">
        <w:rPr>
          <w:rFonts w:ascii="Times New Roman" w:hAnsi="Times New Roman" w:cs="Times New Roman"/>
          <w:b/>
          <w:bCs/>
          <w:sz w:val="28"/>
          <w:szCs w:val="28"/>
        </w:rPr>
        <w:tab/>
      </w:r>
      <w:proofErr w:type="spellStart"/>
      <w:r w:rsidR="005D69F6" w:rsidRPr="00B01848">
        <w:rPr>
          <w:rFonts w:ascii="Times New Roman" w:hAnsi="Times New Roman" w:cs="Times New Roman"/>
          <w:sz w:val="28"/>
          <w:szCs w:val="28"/>
        </w:rPr>
        <w:t>Ứng</w:t>
      </w:r>
      <w:proofErr w:type="spellEnd"/>
      <w:r w:rsidR="005D69F6" w:rsidRPr="00B01848">
        <w:rPr>
          <w:rFonts w:ascii="Times New Roman" w:hAnsi="Times New Roman" w:cs="Times New Roman"/>
          <w:sz w:val="28"/>
          <w:szCs w:val="28"/>
        </w:rPr>
        <w:t xml:space="preserve"> </w:t>
      </w:r>
      <w:proofErr w:type="spellStart"/>
      <w:r w:rsidR="00F3736A">
        <w:rPr>
          <w:rFonts w:ascii="Times New Roman" w:hAnsi="Times New Roman" w:cs="Times New Roman"/>
          <w:sz w:val="28"/>
          <w:szCs w:val="28"/>
        </w:rPr>
        <w:t>D</w:t>
      </w:r>
      <w:r w:rsidR="005D69F6" w:rsidRPr="00B01848">
        <w:rPr>
          <w:rFonts w:ascii="Times New Roman" w:hAnsi="Times New Roman" w:cs="Times New Roman"/>
          <w:sz w:val="28"/>
          <w:szCs w:val="28"/>
        </w:rPr>
        <w:t>ụng</w:t>
      </w:r>
      <w:proofErr w:type="spellEnd"/>
      <w:r w:rsidR="005D69F6" w:rsidRPr="00B01848">
        <w:rPr>
          <w:rFonts w:ascii="Times New Roman" w:hAnsi="Times New Roman" w:cs="Times New Roman"/>
          <w:sz w:val="28"/>
          <w:szCs w:val="28"/>
        </w:rPr>
        <w:t xml:space="preserve"> </w:t>
      </w:r>
      <w:proofErr w:type="spellStart"/>
      <w:r w:rsidR="00F3736A">
        <w:rPr>
          <w:rFonts w:ascii="Times New Roman" w:hAnsi="Times New Roman" w:cs="Times New Roman"/>
          <w:sz w:val="28"/>
          <w:szCs w:val="28"/>
        </w:rPr>
        <w:t>P</w:t>
      </w:r>
      <w:r w:rsidR="005D69F6" w:rsidRPr="00B01848">
        <w:rPr>
          <w:rFonts w:ascii="Times New Roman" w:hAnsi="Times New Roman" w:cs="Times New Roman"/>
          <w:sz w:val="28"/>
          <w:szCs w:val="28"/>
        </w:rPr>
        <w:t>hần</w:t>
      </w:r>
      <w:proofErr w:type="spellEnd"/>
      <w:r w:rsidR="005D69F6" w:rsidRPr="00B01848">
        <w:rPr>
          <w:rFonts w:ascii="Times New Roman" w:hAnsi="Times New Roman" w:cs="Times New Roman"/>
          <w:sz w:val="28"/>
          <w:szCs w:val="28"/>
        </w:rPr>
        <w:t xml:space="preserve"> </w:t>
      </w:r>
      <w:proofErr w:type="spellStart"/>
      <w:r w:rsidR="00F3736A">
        <w:rPr>
          <w:rFonts w:ascii="Times New Roman" w:hAnsi="Times New Roman" w:cs="Times New Roman"/>
          <w:sz w:val="28"/>
          <w:szCs w:val="28"/>
        </w:rPr>
        <w:t>M</w:t>
      </w:r>
      <w:r w:rsidR="005D69F6" w:rsidRPr="00B01848">
        <w:rPr>
          <w:rFonts w:ascii="Times New Roman" w:hAnsi="Times New Roman" w:cs="Times New Roman"/>
          <w:sz w:val="28"/>
          <w:szCs w:val="28"/>
        </w:rPr>
        <w:t>ềm</w:t>
      </w:r>
      <w:proofErr w:type="spellEnd"/>
    </w:p>
    <w:p w14:paraId="74F9E6F1" w14:textId="28A15C68" w:rsidR="005D69F6" w:rsidRPr="00B01848" w:rsidRDefault="005D69F6" w:rsidP="00BD2003">
      <w:pPr>
        <w:tabs>
          <w:tab w:val="left" w:pos="0"/>
          <w:tab w:val="left" w:pos="360"/>
        </w:tabs>
        <w:spacing w:after="0" w:line="360" w:lineRule="auto"/>
        <w:ind w:firstLine="1980"/>
        <w:rPr>
          <w:rFonts w:ascii="Times New Roman" w:hAnsi="Times New Roman" w:cs="Times New Roman"/>
          <w:b/>
          <w:bCs/>
          <w:sz w:val="28"/>
          <w:szCs w:val="28"/>
        </w:rPr>
      </w:pPr>
      <w:proofErr w:type="spellStart"/>
      <w:r w:rsidRPr="00B01848">
        <w:rPr>
          <w:rFonts w:ascii="Times New Roman" w:hAnsi="Times New Roman" w:cs="Times New Roman"/>
          <w:b/>
          <w:bCs/>
          <w:sz w:val="28"/>
          <w:szCs w:val="28"/>
        </w:rPr>
        <w:t>Nhóm</w:t>
      </w:r>
      <w:proofErr w:type="spellEnd"/>
      <w:r w:rsidRPr="00B01848">
        <w:rPr>
          <w:rFonts w:ascii="Times New Roman" w:hAnsi="Times New Roman" w:cs="Times New Roman"/>
          <w:b/>
          <w:bCs/>
          <w:sz w:val="28"/>
          <w:szCs w:val="28"/>
        </w:rPr>
        <w:t xml:space="preserve"> </w:t>
      </w:r>
      <w:proofErr w:type="spellStart"/>
      <w:r w:rsidRPr="00B01848">
        <w:rPr>
          <w:rFonts w:ascii="Times New Roman" w:hAnsi="Times New Roman" w:cs="Times New Roman"/>
          <w:b/>
          <w:bCs/>
          <w:sz w:val="28"/>
          <w:szCs w:val="28"/>
        </w:rPr>
        <w:t>thực</w:t>
      </w:r>
      <w:proofErr w:type="spellEnd"/>
      <w:r w:rsidRPr="00B01848">
        <w:rPr>
          <w:rFonts w:ascii="Times New Roman" w:hAnsi="Times New Roman" w:cs="Times New Roman"/>
          <w:b/>
          <w:bCs/>
          <w:sz w:val="28"/>
          <w:szCs w:val="28"/>
        </w:rPr>
        <w:t xml:space="preserve"> </w:t>
      </w:r>
      <w:proofErr w:type="spellStart"/>
      <w:r w:rsidRPr="00B01848">
        <w:rPr>
          <w:rFonts w:ascii="Times New Roman" w:hAnsi="Times New Roman" w:cs="Times New Roman"/>
          <w:b/>
          <w:bCs/>
          <w:sz w:val="28"/>
          <w:szCs w:val="28"/>
        </w:rPr>
        <w:t>hiện</w:t>
      </w:r>
      <w:proofErr w:type="spellEnd"/>
      <w:r w:rsidRPr="00B01848">
        <w:rPr>
          <w:rFonts w:ascii="Times New Roman" w:hAnsi="Times New Roman" w:cs="Times New Roman"/>
          <w:b/>
          <w:bCs/>
          <w:sz w:val="28"/>
          <w:szCs w:val="28"/>
        </w:rPr>
        <w:t>:</w:t>
      </w:r>
      <w:r w:rsidR="00EC4410">
        <w:rPr>
          <w:rFonts w:ascii="Times New Roman" w:hAnsi="Times New Roman" w:cs="Times New Roman"/>
          <w:b/>
          <w:bCs/>
          <w:sz w:val="28"/>
          <w:szCs w:val="28"/>
        </w:rPr>
        <w:t xml:space="preserve"> </w:t>
      </w:r>
      <w:r w:rsidR="00A26833">
        <w:rPr>
          <w:rFonts w:ascii="Times New Roman" w:hAnsi="Times New Roman" w:cs="Times New Roman"/>
          <w:b/>
          <w:bCs/>
          <w:sz w:val="28"/>
          <w:szCs w:val="28"/>
        </w:rPr>
        <w:tab/>
      </w:r>
      <w:r w:rsidR="00A26833">
        <w:rPr>
          <w:rFonts w:ascii="Times New Roman" w:hAnsi="Times New Roman" w:cs="Times New Roman"/>
          <w:b/>
          <w:bCs/>
          <w:sz w:val="28"/>
          <w:szCs w:val="28"/>
        </w:rPr>
        <w:tab/>
      </w:r>
      <w:r w:rsidR="009C0389">
        <w:rPr>
          <w:rFonts w:ascii="Times New Roman" w:hAnsi="Times New Roman" w:cs="Times New Roman"/>
          <w:sz w:val="28"/>
          <w:szCs w:val="28"/>
        </w:rPr>
        <w:t>SD-55</w:t>
      </w:r>
    </w:p>
    <w:p w14:paraId="63D47AED" w14:textId="578841D1" w:rsidR="005D69F6" w:rsidRPr="00A26833" w:rsidRDefault="005D69F6" w:rsidP="00BD2003">
      <w:pPr>
        <w:tabs>
          <w:tab w:val="left" w:pos="0"/>
          <w:tab w:val="left" w:pos="360"/>
        </w:tabs>
        <w:spacing w:after="0" w:line="360" w:lineRule="auto"/>
        <w:ind w:firstLine="1980"/>
        <w:rPr>
          <w:rFonts w:ascii="Times New Roman" w:hAnsi="Times New Roman" w:cs="Times New Roman"/>
          <w:sz w:val="28"/>
          <w:szCs w:val="28"/>
        </w:rPr>
      </w:pPr>
      <w:r w:rsidRPr="00B01848">
        <w:rPr>
          <w:rFonts w:ascii="Times New Roman" w:hAnsi="Times New Roman" w:cs="Times New Roman"/>
          <w:b/>
          <w:bCs/>
          <w:sz w:val="28"/>
          <w:szCs w:val="28"/>
        </w:rPr>
        <w:t xml:space="preserve">Sinh </w:t>
      </w:r>
      <w:proofErr w:type="spellStart"/>
      <w:r w:rsidRPr="00B01848">
        <w:rPr>
          <w:rFonts w:ascii="Times New Roman" w:hAnsi="Times New Roman" w:cs="Times New Roman"/>
          <w:b/>
          <w:bCs/>
          <w:sz w:val="28"/>
          <w:szCs w:val="28"/>
        </w:rPr>
        <w:t>viên</w:t>
      </w:r>
      <w:proofErr w:type="spellEnd"/>
      <w:r w:rsidRPr="00B01848">
        <w:rPr>
          <w:rFonts w:ascii="Times New Roman" w:hAnsi="Times New Roman" w:cs="Times New Roman"/>
          <w:b/>
          <w:bCs/>
          <w:sz w:val="28"/>
          <w:szCs w:val="28"/>
        </w:rPr>
        <w:t xml:space="preserve"> </w:t>
      </w:r>
      <w:proofErr w:type="spellStart"/>
      <w:r w:rsidRPr="00B01848">
        <w:rPr>
          <w:rFonts w:ascii="Times New Roman" w:hAnsi="Times New Roman" w:cs="Times New Roman"/>
          <w:b/>
          <w:bCs/>
          <w:sz w:val="28"/>
          <w:szCs w:val="28"/>
        </w:rPr>
        <w:t>thực</w:t>
      </w:r>
      <w:proofErr w:type="spellEnd"/>
      <w:r w:rsidRPr="00B01848">
        <w:rPr>
          <w:rFonts w:ascii="Times New Roman" w:hAnsi="Times New Roman" w:cs="Times New Roman"/>
          <w:b/>
          <w:bCs/>
          <w:sz w:val="28"/>
          <w:szCs w:val="28"/>
        </w:rPr>
        <w:t xml:space="preserve"> </w:t>
      </w:r>
      <w:proofErr w:type="spellStart"/>
      <w:r w:rsidRPr="00B01848">
        <w:rPr>
          <w:rFonts w:ascii="Times New Roman" w:hAnsi="Times New Roman" w:cs="Times New Roman"/>
          <w:b/>
          <w:bCs/>
          <w:sz w:val="28"/>
          <w:szCs w:val="28"/>
        </w:rPr>
        <w:t>hiện</w:t>
      </w:r>
      <w:proofErr w:type="spellEnd"/>
      <w:r w:rsidRPr="00B01848">
        <w:rPr>
          <w:rFonts w:ascii="Times New Roman" w:hAnsi="Times New Roman" w:cs="Times New Roman"/>
          <w:b/>
          <w:bCs/>
          <w:sz w:val="28"/>
          <w:szCs w:val="28"/>
        </w:rPr>
        <w:t xml:space="preserve">: </w:t>
      </w:r>
      <w:r w:rsidR="00A26833">
        <w:rPr>
          <w:rFonts w:ascii="Times New Roman" w:hAnsi="Times New Roman" w:cs="Times New Roman"/>
          <w:b/>
          <w:bCs/>
          <w:sz w:val="28"/>
          <w:szCs w:val="28"/>
        </w:rPr>
        <w:tab/>
      </w:r>
      <w:r w:rsidR="00A26833" w:rsidRPr="00A26833">
        <w:rPr>
          <w:rFonts w:ascii="Times New Roman" w:hAnsi="Times New Roman" w:cs="Times New Roman"/>
          <w:sz w:val="28"/>
          <w:szCs w:val="28"/>
        </w:rPr>
        <w:t>Nguyễn Trọng Nghĩa</w:t>
      </w:r>
      <w:r w:rsidR="00A26833" w:rsidRPr="00A26833">
        <w:rPr>
          <w:rFonts w:ascii="Times New Roman" w:hAnsi="Times New Roman" w:cs="Times New Roman"/>
          <w:sz w:val="28"/>
          <w:szCs w:val="28"/>
        </w:rPr>
        <w:tab/>
        <w:t>PH23346</w:t>
      </w:r>
    </w:p>
    <w:p w14:paraId="67F27CA4" w14:textId="091E63FB" w:rsidR="00143223" w:rsidRPr="00A26833" w:rsidRDefault="00A26833" w:rsidP="00BD2003">
      <w:pPr>
        <w:tabs>
          <w:tab w:val="left" w:pos="0"/>
          <w:tab w:val="left" w:pos="360"/>
        </w:tabs>
        <w:spacing w:after="0" w:line="360" w:lineRule="auto"/>
        <w:ind w:firstLine="4500"/>
        <w:rPr>
          <w:rFonts w:ascii="Times New Roman" w:hAnsi="Times New Roman" w:cs="Times New Roman"/>
          <w:sz w:val="28"/>
          <w:szCs w:val="28"/>
        </w:rPr>
      </w:pPr>
      <w:r w:rsidRPr="00A26833">
        <w:rPr>
          <w:rFonts w:ascii="Times New Roman" w:hAnsi="Times New Roman" w:cs="Times New Roman"/>
          <w:sz w:val="28"/>
          <w:szCs w:val="28"/>
        </w:rPr>
        <w:tab/>
        <w:t xml:space="preserve">Lê </w:t>
      </w:r>
      <w:proofErr w:type="spellStart"/>
      <w:r w:rsidRPr="00A26833">
        <w:rPr>
          <w:rFonts w:ascii="Times New Roman" w:hAnsi="Times New Roman" w:cs="Times New Roman"/>
          <w:sz w:val="28"/>
          <w:szCs w:val="28"/>
        </w:rPr>
        <w:t>Thế</w:t>
      </w:r>
      <w:proofErr w:type="spellEnd"/>
      <w:r w:rsidRPr="00A26833">
        <w:rPr>
          <w:rFonts w:ascii="Times New Roman" w:hAnsi="Times New Roman" w:cs="Times New Roman"/>
          <w:sz w:val="28"/>
          <w:szCs w:val="28"/>
        </w:rPr>
        <w:t xml:space="preserve"> Vinh</w:t>
      </w:r>
      <w:r w:rsidR="00143223" w:rsidRPr="00A26833">
        <w:rPr>
          <w:rFonts w:ascii="Times New Roman" w:hAnsi="Times New Roman" w:cs="Times New Roman"/>
          <w:sz w:val="28"/>
          <w:szCs w:val="28"/>
        </w:rPr>
        <w:t xml:space="preserve"> </w:t>
      </w:r>
      <w:r w:rsidR="00464230" w:rsidRPr="00A26833">
        <w:rPr>
          <w:rFonts w:ascii="Times New Roman" w:hAnsi="Times New Roman" w:cs="Times New Roman"/>
          <w:sz w:val="28"/>
          <w:szCs w:val="28"/>
        </w:rPr>
        <w:t xml:space="preserve">        </w:t>
      </w:r>
      <w:r w:rsidRPr="00A26833">
        <w:rPr>
          <w:rFonts w:ascii="Times New Roman" w:hAnsi="Times New Roman" w:cs="Times New Roman"/>
          <w:sz w:val="28"/>
          <w:szCs w:val="28"/>
        </w:rPr>
        <w:tab/>
        <w:t>PH23387</w:t>
      </w:r>
    </w:p>
    <w:p w14:paraId="0E976D50" w14:textId="2E06646C" w:rsidR="00143223" w:rsidRPr="00A26833" w:rsidRDefault="00A26833" w:rsidP="00BD2003">
      <w:pPr>
        <w:tabs>
          <w:tab w:val="left" w:pos="0"/>
          <w:tab w:val="left" w:pos="360"/>
        </w:tabs>
        <w:spacing w:after="0" w:line="360" w:lineRule="auto"/>
        <w:ind w:firstLine="4500"/>
        <w:rPr>
          <w:rFonts w:ascii="Times New Roman" w:hAnsi="Times New Roman" w:cs="Times New Roman"/>
          <w:sz w:val="28"/>
          <w:szCs w:val="28"/>
        </w:rPr>
      </w:pPr>
      <w:r w:rsidRPr="00A26833">
        <w:rPr>
          <w:rFonts w:ascii="Times New Roman" w:hAnsi="Times New Roman" w:cs="Times New Roman"/>
          <w:sz w:val="28"/>
          <w:szCs w:val="28"/>
        </w:rPr>
        <w:tab/>
        <w:t>Trần Hoàng Long</w:t>
      </w:r>
      <w:r w:rsidR="00143223" w:rsidRPr="00A26833">
        <w:rPr>
          <w:rFonts w:ascii="Times New Roman" w:hAnsi="Times New Roman" w:cs="Times New Roman"/>
          <w:sz w:val="28"/>
          <w:szCs w:val="28"/>
        </w:rPr>
        <w:t xml:space="preserve"> </w:t>
      </w:r>
      <w:r w:rsidR="00464230" w:rsidRPr="00A26833">
        <w:rPr>
          <w:rFonts w:ascii="Times New Roman" w:hAnsi="Times New Roman" w:cs="Times New Roman"/>
          <w:sz w:val="28"/>
          <w:szCs w:val="28"/>
        </w:rPr>
        <w:t xml:space="preserve">        </w:t>
      </w:r>
      <w:r w:rsidRPr="00A26833">
        <w:rPr>
          <w:rFonts w:ascii="Times New Roman" w:hAnsi="Times New Roman" w:cs="Times New Roman"/>
          <w:sz w:val="28"/>
          <w:szCs w:val="28"/>
        </w:rPr>
        <w:t>PH23223</w:t>
      </w:r>
    </w:p>
    <w:p w14:paraId="4F448631" w14:textId="67996313" w:rsidR="00143223" w:rsidRPr="00A26833" w:rsidRDefault="00A26833" w:rsidP="00BD2003">
      <w:pPr>
        <w:tabs>
          <w:tab w:val="left" w:pos="0"/>
          <w:tab w:val="left" w:pos="360"/>
        </w:tabs>
        <w:spacing w:after="0" w:line="360" w:lineRule="auto"/>
        <w:ind w:firstLine="4500"/>
        <w:rPr>
          <w:rFonts w:ascii="Times New Roman" w:hAnsi="Times New Roman" w:cs="Times New Roman"/>
          <w:sz w:val="28"/>
          <w:szCs w:val="28"/>
        </w:rPr>
      </w:pPr>
      <w:r w:rsidRPr="00A26833">
        <w:rPr>
          <w:rFonts w:ascii="Times New Roman" w:hAnsi="Times New Roman" w:cs="Times New Roman"/>
          <w:sz w:val="28"/>
          <w:szCs w:val="28"/>
        </w:rPr>
        <w:tab/>
        <w:t>La Thanh Phúc</w:t>
      </w:r>
      <w:r w:rsidR="00143223" w:rsidRPr="00A26833">
        <w:rPr>
          <w:rFonts w:ascii="Times New Roman" w:hAnsi="Times New Roman" w:cs="Times New Roman"/>
          <w:sz w:val="28"/>
          <w:szCs w:val="28"/>
        </w:rPr>
        <w:t xml:space="preserve"> </w:t>
      </w:r>
      <w:r w:rsidR="00464230" w:rsidRPr="00A26833">
        <w:rPr>
          <w:rFonts w:ascii="Times New Roman" w:hAnsi="Times New Roman" w:cs="Times New Roman"/>
          <w:sz w:val="28"/>
          <w:szCs w:val="28"/>
        </w:rPr>
        <w:t xml:space="preserve">   </w:t>
      </w:r>
      <w:r w:rsidRPr="00A26833">
        <w:rPr>
          <w:rFonts w:ascii="Times New Roman" w:hAnsi="Times New Roman" w:cs="Times New Roman"/>
          <w:sz w:val="28"/>
          <w:szCs w:val="28"/>
        </w:rPr>
        <w:tab/>
        <w:t>PH23345</w:t>
      </w:r>
    </w:p>
    <w:p w14:paraId="1B21E657" w14:textId="72864F00" w:rsidR="00143223" w:rsidRDefault="00A26833" w:rsidP="00BD2003">
      <w:pPr>
        <w:tabs>
          <w:tab w:val="left" w:pos="0"/>
          <w:tab w:val="left" w:pos="360"/>
        </w:tabs>
        <w:spacing w:after="0" w:line="360" w:lineRule="auto"/>
        <w:ind w:firstLine="4500"/>
        <w:rPr>
          <w:rFonts w:ascii="Times New Roman" w:hAnsi="Times New Roman" w:cs="Times New Roman"/>
          <w:sz w:val="28"/>
          <w:szCs w:val="28"/>
        </w:rPr>
      </w:pPr>
      <w:r w:rsidRPr="00A26833">
        <w:rPr>
          <w:rFonts w:ascii="Times New Roman" w:hAnsi="Times New Roman" w:cs="Times New Roman"/>
          <w:sz w:val="28"/>
          <w:szCs w:val="28"/>
        </w:rPr>
        <w:tab/>
        <w:t xml:space="preserve">Vũ </w:t>
      </w:r>
      <w:proofErr w:type="spellStart"/>
      <w:r w:rsidRPr="00A26833">
        <w:rPr>
          <w:rFonts w:ascii="Times New Roman" w:hAnsi="Times New Roman" w:cs="Times New Roman"/>
          <w:sz w:val="28"/>
          <w:szCs w:val="28"/>
        </w:rPr>
        <w:t>Đăng</w:t>
      </w:r>
      <w:proofErr w:type="spellEnd"/>
      <w:r w:rsidRPr="00A26833">
        <w:rPr>
          <w:rFonts w:ascii="Times New Roman" w:hAnsi="Times New Roman" w:cs="Times New Roman"/>
          <w:sz w:val="28"/>
          <w:szCs w:val="28"/>
        </w:rPr>
        <w:t xml:space="preserve"> Duy</w:t>
      </w:r>
      <w:r w:rsidR="00143223" w:rsidRPr="00A26833">
        <w:rPr>
          <w:rFonts w:ascii="Times New Roman" w:hAnsi="Times New Roman" w:cs="Times New Roman"/>
          <w:sz w:val="28"/>
          <w:szCs w:val="28"/>
        </w:rPr>
        <w:t xml:space="preserve"> </w:t>
      </w:r>
      <w:r w:rsidR="00464230" w:rsidRPr="00A26833">
        <w:rPr>
          <w:rFonts w:ascii="Times New Roman" w:hAnsi="Times New Roman" w:cs="Times New Roman"/>
          <w:sz w:val="28"/>
          <w:szCs w:val="28"/>
        </w:rPr>
        <w:t xml:space="preserve">  </w:t>
      </w:r>
      <w:r w:rsidRPr="00A26833">
        <w:rPr>
          <w:rFonts w:ascii="Times New Roman" w:hAnsi="Times New Roman" w:cs="Times New Roman"/>
          <w:sz w:val="28"/>
          <w:szCs w:val="28"/>
        </w:rPr>
        <w:tab/>
        <w:t>PH23390</w:t>
      </w:r>
    </w:p>
    <w:p w14:paraId="15897220" w14:textId="77777777" w:rsidR="00BD2003" w:rsidRDefault="00BD2003" w:rsidP="00BD2003">
      <w:pPr>
        <w:tabs>
          <w:tab w:val="left" w:pos="0"/>
          <w:tab w:val="left" w:pos="360"/>
        </w:tabs>
        <w:spacing w:after="0" w:line="360" w:lineRule="auto"/>
        <w:ind w:firstLine="4500"/>
        <w:rPr>
          <w:rFonts w:ascii="Times New Roman" w:hAnsi="Times New Roman" w:cs="Times New Roman"/>
          <w:sz w:val="28"/>
          <w:szCs w:val="28"/>
        </w:rPr>
      </w:pPr>
    </w:p>
    <w:p w14:paraId="54EBF949" w14:textId="77777777" w:rsidR="00BD2003" w:rsidRPr="00BD2003" w:rsidRDefault="00BD2003" w:rsidP="00BD2003">
      <w:pPr>
        <w:tabs>
          <w:tab w:val="left" w:pos="0"/>
          <w:tab w:val="left" w:pos="360"/>
        </w:tabs>
        <w:spacing w:after="0" w:line="360" w:lineRule="auto"/>
        <w:ind w:firstLine="4500"/>
        <w:rPr>
          <w:rFonts w:ascii="Times New Roman" w:hAnsi="Times New Roman" w:cs="Times New Roman"/>
          <w:sz w:val="54"/>
          <w:szCs w:val="28"/>
        </w:rPr>
      </w:pPr>
    </w:p>
    <w:p w14:paraId="1C435B4E" w14:textId="5F127043" w:rsidR="007701BB" w:rsidRPr="00A26833" w:rsidRDefault="007701BB" w:rsidP="00BD2003">
      <w:pPr>
        <w:tabs>
          <w:tab w:val="left" w:pos="0"/>
          <w:tab w:val="left" w:pos="360"/>
        </w:tabs>
        <w:spacing w:after="0" w:line="360" w:lineRule="auto"/>
        <w:ind w:firstLine="4770"/>
        <w:rPr>
          <w:rFonts w:ascii="Times New Roman" w:hAnsi="Times New Roman" w:cs="Times New Roman"/>
          <w:b/>
          <w:bCs/>
          <w:sz w:val="28"/>
          <w:szCs w:val="28"/>
        </w:rPr>
      </w:pPr>
    </w:p>
    <w:p w14:paraId="38C15084" w14:textId="25F61CAC" w:rsidR="0076435B" w:rsidRPr="00A26833" w:rsidRDefault="007701BB" w:rsidP="00BD2003">
      <w:pPr>
        <w:tabs>
          <w:tab w:val="left" w:pos="0"/>
          <w:tab w:val="left" w:pos="360"/>
        </w:tabs>
        <w:spacing w:after="0" w:line="360" w:lineRule="auto"/>
        <w:jc w:val="center"/>
        <w:rPr>
          <w:rFonts w:ascii="Times New Roman" w:hAnsi="Times New Roman" w:cs="Times New Roman"/>
          <w:b/>
          <w:bCs/>
          <w:sz w:val="28"/>
          <w:szCs w:val="28"/>
          <w:lang w:val="fr-FR"/>
        </w:rPr>
      </w:pPr>
      <w:proofErr w:type="spellStart"/>
      <w:r w:rsidRPr="00A26833">
        <w:rPr>
          <w:rFonts w:ascii="Times New Roman" w:hAnsi="Times New Roman" w:cs="Times New Roman"/>
          <w:b/>
          <w:bCs/>
          <w:sz w:val="28"/>
          <w:szCs w:val="28"/>
          <w:lang w:val="fr-FR"/>
        </w:rPr>
        <w:t>Hà</w:t>
      </w:r>
      <w:proofErr w:type="spellEnd"/>
      <w:r w:rsidRPr="00A26833">
        <w:rPr>
          <w:rFonts w:ascii="Times New Roman" w:hAnsi="Times New Roman" w:cs="Times New Roman"/>
          <w:b/>
          <w:bCs/>
          <w:sz w:val="28"/>
          <w:szCs w:val="28"/>
          <w:lang w:val="fr-FR"/>
        </w:rPr>
        <w:t xml:space="preserve"> </w:t>
      </w:r>
      <w:proofErr w:type="spellStart"/>
      <w:r w:rsidRPr="00A26833">
        <w:rPr>
          <w:rFonts w:ascii="Times New Roman" w:hAnsi="Times New Roman" w:cs="Times New Roman"/>
          <w:b/>
          <w:bCs/>
          <w:sz w:val="28"/>
          <w:szCs w:val="28"/>
          <w:lang w:val="fr-FR"/>
        </w:rPr>
        <w:t>Nội</w:t>
      </w:r>
      <w:proofErr w:type="spellEnd"/>
      <w:r w:rsidRPr="00A26833">
        <w:rPr>
          <w:rFonts w:ascii="Times New Roman" w:hAnsi="Times New Roman" w:cs="Times New Roman"/>
          <w:b/>
          <w:bCs/>
          <w:sz w:val="28"/>
          <w:szCs w:val="28"/>
          <w:lang w:val="fr-FR"/>
        </w:rPr>
        <w:t xml:space="preserve"> – 2023</w:t>
      </w:r>
    </w:p>
    <w:p w14:paraId="3E42257D" w14:textId="77777777" w:rsidR="00BD2003" w:rsidRDefault="00BD2003" w:rsidP="00BD2003">
      <w:pPr>
        <w:tabs>
          <w:tab w:val="left" w:pos="0"/>
          <w:tab w:val="left" w:pos="360"/>
        </w:tabs>
        <w:spacing w:after="0" w:line="360" w:lineRule="auto"/>
        <w:jc w:val="center"/>
        <w:rPr>
          <w:rFonts w:ascii="Times New Roman" w:hAnsi="Times New Roman" w:cs="Times New Roman"/>
          <w:b/>
          <w:bCs/>
          <w:sz w:val="36"/>
          <w:szCs w:val="36"/>
        </w:rPr>
        <w:sectPr w:rsidR="00BD2003" w:rsidSect="00BD2003">
          <w:headerReference w:type="even" r:id="rId15"/>
          <w:headerReference w:type="default" r:id="rId16"/>
          <w:footerReference w:type="even" r:id="rId17"/>
          <w:footerReference w:type="default" r:id="rId18"/>
          <w:pgSz w:w="11907" w:h="16840" w:code="9"/>
          <w:pgMar w:top="1134" w:right="1134" w:bottom="1134" w:left="1701" w:header="720" w:footer="720" w:gutter="0"/>
          <w:pgBorders w:zOrder="back" w:display="firstPage">
            <w:top w:val="twistedLines1" w:sz="18" w:space="1" w:color="2F5496" w:themeColor="accent1" w:themeShade="BF"/>
            <w:left w:val="twistedLines1" w:sz="18" w:space="4" w:color="2F5496" w:themeColor="accent1" w:themeShade="BF"/>
            <w:bottom w:val="twistedLines1" w:sz="18" w:space="1" w:color="2F5496" w:themeColor="accent1" w:themeShade="BF"/>
            <w:right w:val="twistedLines1" w:sz="18" w:space="4" w:color="2F5496" w:themeColor="accent1" w:themeShade="BF"/>
          </w:pgBorders>
          <w:cols w:space="720"/>
          <w:titlePg/>
          <w:docGrid w:linePitch="360"/>
        </w:sectPr>
      </w:pPr>
    </w:p>
    <w:p w14:paraId="4442CB06" w14:textId="77777777" w:rsidR="002C77F2" w:rsidRDefault="00902257" w:rsidP="005B7228">
      <w:pPr>
        <w:tabs>
          <w:tab w:val="left" w:pos="360"/>
        </w:tabs>
        <w:spacing w:after="0" w:line="360" w:lineRule="auto"/>
        <w:jc w:val="center"/>
        <w:rPr>
          <w:noProof/>
        </w:rPr>
      </w:pPr>
      <w:r w:rsidRPr="10EA46D3">
        <w:rPr>
          <w:rFonts w:ascii="Times New Roman" w:eastAsia="Times New Roman" w:hAnsi="Times New Roman" w:cs="Times New Roman"/>
          <w:b/>
          <w:sz w:val="36"/>
          <w:szCs w:val="36"/>
        </w:rPr>
        <w:t>MỤC LỤC</w:t>
      </w:r>
      <w:r w:rsidR="008F110A">
        <w:br/>
      </w:r>
      <w:r w:rsidR="00252FBB" w:rsidRPr="00BD2003">
        <w:rPr>
          <w:rFonts w:ascii="Times New Roman" w:hAnsi="Times New Roman" w:cs="Times New Roman"/>
          <w:b/>
          <w:bCs/>
          <w:sz w:val="32"/>
          <w:szCs w:val="32"/>
        </w:rPr>
        <w:fldChar w:fldCharType="begin"/>
      </w:r>
      <w:r w:rsidR="00252FBB" w:rsidRPr="00BD2003">
        <w:rPr>
          <w:rFonts w:ascii="Times New Roman" w:hAnsi="Times New Roman" w:cs="Times New Roman"/>
          <w:b/>
          <w:bCs/>
          <w:sz w:val="32"/>
          <w:szCs w:val="32"/>
        </w:rPr>
        <w:instrText xml:space="preserve"> TOC \o "1-3" \h \z \u </w:instrText>
      </w:r>
      <w:r w:rsidR="00252FBB" w:rsidRPr="00BD2003">
        <w:rPr>
          <w:rFonts w:ascii="Times New Roman" w:hAnsi="Times New Roman" w:cs="Times New Roman"/>
          <w:b/>
          <w:bCs/>
          <w:sz w:val="32"/>
          <w:szCs w:val="32"/>
        </w:rPr>
        <w:fldChar w:fldCharType="separate"/>
      </w:r>
    </w:p>
    <w:p w14:paraId="045B1900" w14:textId="3FAB68E6" w:rsidR="002C77F2" w:rsidRDefault="00202222">
      <w:pPr>
        <w:pStyle w:val="TOC1"/>
        <w:rPr>
          <w:rFonts w:asciiTheme="minorHAnsi" w:hAnsiTheme="minorHAnsi" w:cstheme="minorBidi"/>
          <w:b w:val="0"/>
          <w:bCs w:val="0"/>
          <w:kern w:val="2"/>
          <w:sz w:val="22"/>
          <w:szCs w:val="22"/>
          <w14:ligatures w14:val="standardContextual"/>
        </w:rPr>
      </w:pPr>
      <w:hyperlink w:anchor="_Toc153441372" w:history="1">
        <w:r w:rsidR="002C77F2" w:rsidRPr="00387222">
          <w:rPr>
            <w:rStyle w:val="Hyperlink"/>
            <w:rFonts w:eastAsia="Times New Roman"/>
          </w:rPr>
          <w:t>PHẦN 1. GIỚI THIỆU</w:t>
        </w:r>
        <w:r w:rsidR="002C77F2">
          <w:rPr>
            <w:webHidden/>
          </w:rPr>
          <w:tab/>
        </w:r>
        <w:r w:rsidR="002C77F2">
          <w:rPr>
            <w:webHidden/>
          </w:rPr>
          <w:fldChar w:fldCharType="begin"/>
        </w:r>
        <w:r w:rsidR="002C77F2">
          <w:rPr>
            <w:webHidden/>
          </w:rPr>
          <w:instrText xml:space="preserve"> PAGEREF _Toc153441372 \h </w:instrText>
        </w:r>
        <w:r w:rsidR="002C77F2">
          <w:rPr>
            <w:webHidden/>
          </w:rPr>
        </w:r>
        <w:r w:rsidR="002C77F2">
          <w:rPr>
            <w:webHidden/>
          </w:rPr>
          <w:fldChar w:fldCharType="separate"/>
        </w:r>
        <w:r w:rsidR="002C77F2">
          <w:rPr>
            <w:webHidden/>
          </w:rPr>
          <w:t>33</w:t>
        </w:r>
        <w:r w:rsidR="002C77F2">
          <w:rPr>
            <w:webHidden/>
          </w:rPr>
          <w:fldChar w:fldCharType="end"/>
        </w:r>
      </w:hyperlink>
    </w:p>
    <w:p w14:paraId="35DABF30" w14:textId="0B297253" w:rsidR="002C77F2" w:rsidRDefault="00202222">
      <w:pPr>
        <w:pStyle w:val="TOC2"/>
        <w:tabs>
          <w:tab w:val="left" w:pos="660"/>
          <w:tab w:val="right" w:pos="9062"/>
        </w:tabs>
        <w:rPr>
          <w:rFonts w:cstheme="minorBidi"/>
          <w:noProof/>
          <w:kern w:val="2"/>
          <w14:ligatures w14:val="standardContextual"/>
        </w:rPr>
      </w:pPr>
      <w:hyperlink w:anchor="_Toc153441373" w:history="1">
        <w:r w:rsidR="002C77F2" w:rsidRPr="00387222">
          <w:rPr>
            <w:rStyle w:val="Hyperlink"/>
            <w:rFonts w:ascii="Times New Roman" w:eastAsia="Times New Roman" w:hAnsi="Times New Roman"/>
            <w:b/>
            <w:noProof/>
          </w:rPr>
          <w:t>1.</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Bối cảnh – Hiện trạng</w:t>
        </w:r>
        <w:r w:rsidR="002C77F2">
          <w:rPr>
            <w:noProof/>
            <w:webHidden/>
          </w:rPr>
          <w:tab/>
        </w:r>
        <w:r w:rsidR="002C77F2">
          <w:rPr>
            <w:noProof/>
            <w:webHidden/>
          </w:rPr>
          <w:fldChar w:fldCharType="begin"/>
        </w:r>
        <w:r w:rsidR="002C77F2">
          <w:rPr>
            <w:noProof/>
            <w:webHidden/>
          </w:rPr>
          <w:instrText xml:space="preserve"> PAGEREF _Toc153441373 \h </w:instrText>
        </w:r>
        <w:r w:rsidR="002C77F2">
          <w:rPr>
            <w:noProof/>
            <w:webHidden/>
          </w:rPr>
        </w:r>
        <w:r w:rsidR="002C77F2">
          <w:rPr>
            <w:noProof/>
            <w:webHidden/>
          </w:rPr>
          <w:fldChar w:fldCharType="separate"/>
        </w:r>
        <w:r w:rsidR="002C77F2">
          <w:rPr>
            <w:noProof/>
            <w:webHidden/>
          </w:rPr>
          <w:t>34</w:t>
        </w:r>
        <w:r w:rsidR="002C77F2">
          <w:rPr>
            <w:noProof/>
            <w:webHidden/>
          </w:rPr>
          <w:fldChar w:fldCharType="end"/>
        </w:r>
      </w:hyperlink>
    </w:p>
    <w:p w14:paraId="23E55208" w14:textId="1E62CD04" w:rsidR="002C77F2" w:rsidRDefault="00202222">
      <w:pPr>
        <w:pStyle w:val="TOC3"/>
        <w:tabs>
          <w:tab w:val="left" w:pos="1100"/>
          <w:tab w:val="right" w:pos="9062"/>
        </w:tabs>
        <w:rPr>
          <w:rFonts w:cstheme="minorBidi"/>
          <w:noProof/>
          <w:kern w:val="2"/>
          <w14:ligatures w14:val="standardContextual"/>
        </w:rPr>
      </w:pPr>
      <w:hyperlink w:anchor="_Toc153441374" w:history="1">
        <w:r w:rsidR="002C77F2" w:rsidRPr="00387222">
          <w:rPr>
            <w:rStyle w:val="Hyperlink"/>
            <w:rFonts w:ascii="Times New Roman" w:eastAsia="Times New Roman" w:hAnsi="Times New Roman"/>
            <w:b/>
            <w:i/>
            <w:noProof/>
          </w:rPr>
          <w:t>1.1.</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Cuộc sống bận rộn</w:t>
        </w:r>
        <w:r w:rsidR="002C77F2">
          <w:rPr>
            <w:noProof/>
            <w:webHidden/>
          </w:rPr>
          <w:tab/>
        </w:r>
        <w:r w:rsidR="002C77F2">
          <w:rPr>
            <w:noProof/>
            <w:webHidden/>
          </w:rPr>
          <w:fldChar w:fldCharType="begin"/>
        </w:r>
        <w:r w:rsidR="002C77F2">
          <w:rPr>
            <w:noProof/>
            <w:webHidden/>
          </w:rPr>
          <w:instrText xml:space="preserve"> PAGEREF _Toc153441374 \h </w:instrText>
        </w:r>
        <w:r w:rsidR="002C77F2">
          <w:rPr>
            <w:noProof/>
            <w:webHidden/>
          </w:rPr>
        </w:r>
        <w:r w:rsidR="002C77F2">
          <w:rPr>
            <w:noProof/>
            <w:webHidden/>
          </w:rPr>
          <w:fldChar w:fldCharType="separate"/>
        </w:r>
        <w:r w:rsidR="002C77F2">
          <w:rPr>
            <w:noProof/>
            <w:webHidden/>
          </w:rPr>
          <w:t>34</w:t>
        </w:r>
        <w:r w:rsidR="002C77F2">
          <w:rPr>
            <w:noProof/>
            <w:webHidden/>
          </w:rPr>
          <w:fldChar w:fldCharType="end"/>
        </w:r>
      </w:hyperlink>
    </w:p>
    <w:p w14:paraId="2F88BC39" w14:textId="54590C62" w:rsidR="002C77F2" w:rsidRDefault="00202222">
      <w:pPr>
        <w:pStyle w:val="TOC3"/>
        <w:tabs>
          <w:tab w:val="left" w:pos="1100"/>
          <w:tab w:val="right" w:pos="9062"/>
        </w:tabs>
        <w:rPr>
          <w:rFonts w:cstheme="minorBidi"/>
          <w:noProof/>
          <w:kern w:val="2"/>
          <w14:ligatures w14:val="standardContextual"/>
        </w:rPr>
      </w:pPr>
      <w:hyperlink w:anchor="_Toc153441375" w:history="1">
        <w:r w:rsidR="002C77F2" w:rsidRPr="00387222">
          <w:rPr>
            <w:rStyle w:val="Hyperlink"/>
            <w:rFonts w:ascii="Times New Roman" w:eastAsia="Times New Roman" w:hAnsi="Times New Roman"/>
            <w:b/>
            <w:i/>
            <w:noProof/>
          </w:rPr>
          <w:t>1.2.</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Vấn đề tài chính</w:t>
        </w:r>
        <w:r w:rsidR="002C77F2">
          <w:rPr>
            <w:noProof/>
            <w:webHidden/>
          </w:rPr>
          <w:tab/>
        </w:r>
        <w:r w:rsidR="002C77F2">
          <w:rPr>
            <w:noProof/>
            <w:webHidden/>
          </w:rPr>
          <w:fldChar w:fldCharType="begin"/>
        </w:r>
        <w:r w:rsidR="002C77F2">
          <w:rPr>
            <w:noProof/>
            <w:webHidden/>
          </w:rPr>
          <w:instrText xml:space="preserve"> PAGEREF _Toc153441375 \h </w:instrText>
        </w:r>
        <w:r w:rsidR="002C77F2">
          <w:rPr>
            <w:noProof/>
            <w:webHidden/>
          </w:rPr>
        </w:r>
        <w:r w:rsidR="002C77F2">
          <w:rPr>
            <w:noProof/>
            <w:webHidden/>
          </w:rPr>
          <w:fldChar w:fldCharType="separate"/>
        </w:r>
        <w:r w:rsidR="002C77F2">
          <w:rPr>
            <w:noProof/>
            <w:webHidden/>
          </w:rPr>
          <w:t>34</w:t>
        </w:r>
        <w:r w:rsidR="002C77F2">
          <w:rPr>
            <w:noProof/>
            <w:webHidden/>
          </w:rPr>
          <w:fldChar w:fldCharType="end"/>
        </w:r>
      </w:hyperlink>
    </w:p>
    <w:p w14:paraId="2BA99CD7" w14:textId="0D83CAC0" w:rsidR="002C77F2" w:rsidRDefault="00202222">
      <w:pPr>
        <w:pStyle w:val="TOC3"/>
        <w:tabs>
          <w:tab w:val="left" w:pos="1100"/>
          <w:tab w:val="right" w:pos="9062"/>
        </w:tabs>
        <w:rPr>
          <w:rFonts w:cstheme="minorBidi"/>
          <w:noProof/>
          <w:kern w:val="2"/>
          <w14:ligatures w14:val="standardContextual"/>
        </w:rPr>
      </w:pPr>
      <w:hyperlink w:anchor="_Toc153441376" w:history="1">
        <w:r w:rsidR="002C77F2" w:rsidRPr="00387222">
          <w:rPr>
            <w:rStyle w:val="Hyperlink"/>
            <w:rFonts w:ascii="Times New Roman" w:eastAsia="Times New Roman" w:hAnsi="Times New Roman"/>
            <w:b/>
            <w:i/>
            <w:noProof/>
          </w:rPr>
          <w:t>1.3.</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Cửa hàng quá xa</w:t>
        </w:r>
        <w:r w:rsidR="002C77F2">
          <w:rPr>
            <w:noProof/>
            <w:webHidden/>
          </w:rPr>
          <w:tab/>
        </w:r>
        <w:r w:rsidR="002C77F2">
          <w:rPr>
            <w:noProof/>
            <w:webHidden/>
          </w:rPr>
          <w:fldChar w:fldCharType="begin"/>
        </w:r>
        <w:r w:rsidR="002C77F2">
          <w:rPr>
            <w:noProof/>
            <w:webHidden/>
          </w:rPr>
          <w:instrText xml:space="preserve"> PAGEREF _Toc153441376 \h </w:instrText>
        </w:r>
        <w:r w:rsidR="002C77F2">
          <w:rPr>
            <w:noProof/>
            <w:webHidden/>
          </w:rPr>
        </w:r>
        <w:r w:rsidR="002C77F2">
          <w:rPr>
            <w:noProof/>
            <w:webHidden/>
          </w:rPr>
          <w:fldChar w:fldCharType="separate"/>
        </w:r>
        <w:r w:rsidR="002C77F2">
          <w:rPr>
            <w:noProof/>
            <w:webHidden/>
          </w:rPr>
          <w:t>34</w:t>
        </w:r>
        <w:r w:rsidR="002C77F2">
          <w:rPr>
            <w:noProof/>
            <w:webHidden/>
          </w:rPr>
          <w:fldChar w:fldCharType="end"/>
        </w:r>
      </w:hyperlink>
    </w:p>
    <w:p w14:paraId="24F2BE8C" w14:textId="1574637B" w:rsidR="002C77F2" w:rsidRDefault="00202222">
      <w:pPr>
        <w:pStyle w:val="TOC3"/>
        <w:tabs>
          <w:tab w:val="left" w:pos="1100"/>
          <w:tab w:val="right" w:pos="9062"/>
        </w:tabs>
        <w:rPr>
          <w:rFonts w:cstheme="minorBidi"/>
          <w:noProof/>
          <w:kern w:val="2"/>
          <w14:ligatures w14:val="standardContextual"/>
        </w:rPr>
      </w:pPr>
      <w:hyperlink w:anchor="_Toc153441377" w:history="1">
        <w:r w:rsidR="002C77F2" w:rsidRPr="00387222">
          <w:rPr>
            <w:rStyle w:val="Hyperlink"/>
            <w:rFonts w:ascii="Times New Roman" w:eastAsia="Times New Roman" w:hAnsi="Times New Roman"/>
            <w:b/>
            <w:i/>
            <w:noProof/>
          </w:rPr>
          <w:t>1.4.</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Mẫu mã không đa dạng</w:t>
        </w:r>
        <w:r w:rsidR="002C77F2">
          <w:rPr>
            <w:noProof/>
            <w:webHidden/>
          </w:rPr>
          <w:tab/>
        </w:r>
        <w:r w:rsidR="002C77F2">
          <w:rPr>
            <w:noProof/>
            <w:webHidden/>
          </w:rPr>
          <w:fldChar w:fldCharType="begin"/>
        </w:r>
        <w:r w:rsidR="002C77F2">
          <w:rPr>
            <w:noProof/>
            <w:webHidden/>
          </w:rPr>
          <w:instrText xml:space="preserve"> PAGEREF _Toc153441377 \h </w:instrText>
        </w:r>
        <w:r w:rsidR="002C77F2">
          <w:rPr>
            <w:noProof/>
            <w:webHidden/>
          </w:rPr>
        </w:r>
        <w:r w:rsidR="002C77F2">
          <w:rPr>
            <w:noProof/>
            <w:webHidden/>
          </w:rPr>
          <w:fldChar w:fldCharType="separate"/>
        </w:r>
        <w:r w:rsidR="002C77F2">
          <w:rPr>
            <w:noProof/>
            <w:webHidden/>
          </w:rPr>
          <w:t>34</w:t>
        </w:r>
        <w:r w:rsidR="002C77F2">
          <w:rPr>
            <w:noProof/>
            <w:webHidden/>
          </w:rPr>
          <w:fldChar w:fldCharType="end"/>
        </w:r>
      </w:hyperlink>
    </w:p>
    <w:p w14:paraId="0F84BD8E" w14:textId="1D93EA56" w:rsidR="002C77F2" w:rsidRDefault="00202222">
      <w:pPr>
        <w:pStyle w:val="TOC2"/>
        <w:tabs>
          <w:tab w:val="left" w:pos="660"/>
          <w:tab w:val="right" w:pos="9062"/>
        </w:tabs>
        <w:rPr>
          <w:rFonts w:cstheme="minorBidi"/>
          <w:noProof/>
          <w:kern w:val="2"/>
          <w14:ligatures w14:val="standardContextual"/>
        </w:rPr>
      </w:pPr>
      <w:hyperlink w:anchor="_Toc153441378" w:history="1">
        <w:r w:rsidR="002C77F2" w:rsidRPr="00387222">
          <w:rPr>
            <w:rStyle w:val="Hyperlink"/>
            <w:rFonts w:ascii="Times New Roman" w:eastAsia="Times New Roman" w:hAnsi="Times New Roman"/>
            <w:b/>
            <w:noProof/>
          </w:rPr>
          <w:t>2.</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Mục tiêu – Phạm vi</w:t>
        </w:r>
        <w:r w:rsidR="002C77F2">
          <w:rPr>
            <w:noProof/>
            <w:webHidden/>
          </w:rPr>
          <w:tab/>
        </w:r>
        <w:r w:rsidR="002C77F2">
          <w:rPr>
            <w:noProof/>
            <w:webHidden/>
          </w:rPr>
          <w:fldChar w:fldCharType="begin"/>
        </w:r>
        <w:r w:rsidR="002C77F2">
          <w:rPr>
            <w:noProof/>
            <w:webHidden/>
          </w:rPr>
          <w:instrText xml:space="preserve"> PAGEREF _Toc153441378 \h </w:instrText>
        </w:r>
        <w:r w:rsidR="002C77F2">
          <w:rPr>
            <w:noProof/>
            <w:webHidden/>
          </w:rPr>
        </w:r>
        <w:r w:rsidR="002C77F2">
          <w:rPr>
            <w:noProof/>
            <w:webHidden/>
          </w:rPr>
          <w:fldChar w:fldCharType="separate"/>
        </w:r>
        <w:r w:rsidR="002C77F2">
          <w:rPr>
            <w:noProof/>
            <w:webHidden/>
          </w:rPr>
          <w:t>34</w:t>
        </w:r>
        <w:r w:rsidR="002C77F2">
          <w:rPr>
            <w:noProof/>
            <w:webHidden/>
          </w:rPr>
          <w:fldChar w:fldCharType="end"/>
        </w:r>
      </w:hyperlink>
    </w:p>
    <w:p w14:paraId="7268A901" w14:textId="20ECE4A0" w:rsidR="002C77F2" w:rsidRDefault="00202222">
      <w:pPr>
        <w:pStyle w:val="TOC2"/>
        <w:tabs>
          <w:tab w:val="left" w:pos="660"/>
          <w:tab w:val="right" w:pos="9062"/>
        </w:tabs>
        <w:rPr>
          <w:rFonts w:cstheme="minorBidi"/>
          <w:noProof/>
          <w:kern w:val="2"/>
          <w14:ligatures w14:val="standardContextual"/>
        </w:rPr>
      </w:pPr>
      <w:hyperlink w:anchor="_Toc153441379" w:history="1">
        <w:r w:rsidR="002C77F2" w:rsidRPr="00387222">
          <w:rPr>
            <w:rStyle w:val="Hyperlink"/>
            <w:rFonts w:ascii="Times New Roman" w:eastAsia="Times New Roman" w:hAnsi="Times New Roman"/>
            <w:b/>
            <w:noProof/>
          </w:rPr>
          <w:t>3.</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Nguồn lực – Kế hoạch</w:t>
        </w:r>
        <w:r w:rsidR="002C77F2">
          <w:rPr>
            <w:noProof/>
            <w:webHidden/>
          </w:rPr>
          <w:tab/>
        </w:r>
        <w:r w:rsidR="002C77F2">
          <w:rPr>
            <w:noProof/>
            <w:webHidden/>
          </w:rPr>
          <w:fldChar w:fldCharType="begin"/>
        </w:r>
        <w:r w:rsidR="002C77F2">
          <w:rPr>
            <w:noProof/>
            <w:webHidden/>
          </w:rPr>
          <w:instrText xml:space="preserve"> PAGEREF _Toc153441379 \h </w:instrText>
        </w:r>
        <w:r w:rsidR="002C77F2">
          <w:rPr>
            <w:noProof/>
            <w:webHidden/>
          </w:rPr>
        </w:r>
        <w:r w:rsidR="002C77F2">
          <w:rPr>
            <w:noProof/>
            <w:webHidden/>
          </w:rPr>
          <w:fldChar w:fldCharType="separate"/>
        </w:r>
        <w:r w:rsidR="002C77F2">
          <w:rPr>
            <w:noProof/>
            <w:webHidden/>
          </w:rPr>
          <w:t>36</w:t>
        </w:r>
        <w:r w:rsidR="002C77F2">
          <w:rPr>
            <w:noProof/>
            <w:webHidden/>
          </w:rPr>
          <w:fldChar w:fldCharType="end"/>
        </w:r>
      </w:hyperlink>
    </w:p>
    <w:p w14:paraId="342882F3" w14:textId="0F61A029" w:rsidR="002C77F2" w:rsidRDefault="00202222">
      <w:pPr>
        <w:pStyle w:val="TOC2"/>
        <w:tabs>
          <w:tab w:val="left" w:pos="660"/>
          <w:tab w:val="right" w:pos="9062"/>
        </w:tabs>
        <w:rPr>
          <w:rFonts w:cstheme="minorBidi"/>
          <w:noProof/>
          <w:kern w:val="2"/>
          <w14:ligatures w14:val="standardContextual"/>
        </w:rPr>
      </w:pPr>
      <w:hyperlink w:anchor="_Toc153441380" w:history="1">
        <w:r w:rsidR="002C77F2" w:rsidRPr="00387222">
          <w:rPr>
            <w:rStyle w:val="Hyperlink"/>
            <w:rFonts w:ascii="Times New Roman" w:eastAsia="Times New Roman" w:hAnsi="Times New Roman"/>
            <w:b/>
            <w:noProof/>
          </w:rPr>
          <w:t>4.</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Bố Cục Tài Liệu</w:t>
        </w:r>
        <w:r w:rsidR="002C77F2">
          <w:rPr>
            <w:noProof/>
            <w:webHidden/>
          </w:rPr>
          <w:tab/>
        </w:r>
        <w:r w:rsidR="002C77F2">
          <w:rPr>
            <w:noProof/>
            <w:webHidden/>
          </w:rPr>
          <w:fldChar w:fldCharType="begin"/>
        </w:r>
        <w:r w:rsidR="002C77F2">
          <w:rPr>
            <w:noProof/>
            <w:webHidden/>
          </w:rPr>
          <w:instrText xml:space="preserve"> PAGEREF _Toc153441380 \h </w:instrText>
        </w:r>
        <w:r w:rsidR="002C77F2">
          <w:rPr>
            <w:noProof/>
            <w:webHidden/>
          </w:rPr>
        </w:r>
        <w:r w:rsidR="002C77F2">
          <w:rPr>
            <w:noProof/>
            <w:webHidden/>
          </w:rPr>
          <w:fldChar w:fldCharType="separate"/>
        </w:r>
        <w:r w:rsidR="002C77F2">
          <w:rPr>
            <w:noProof/>
            <w:webHidden/>
          </w:rPr>
          <w:t>39</w:t>
        </w:r>
        <w:r w:rsidR="002C77F2">
          <w:rPr>
            <w:noProof/>
            <w:webHidden/>
          </w:rPr>
          <w:fldChar w:fldCharType="end"/>
        </w:r>
      </w:hyperlink>
    </w:p>
    <w:p w14:paraId="11347A39" w14:textId="358C2236" w:rsidR="002C77F2" w:rsidRDefault="00202222">
      <w:pPr>
        <w:pStyle w:val="TOC2"/>
        <w:tabs>
          <w:tab w:val="left" w:pos="660"/>
          <w:tab w:val="right" w:pos="9062"/>
        </w:tabs>
        <w:rPr>
          <w:rFonts w:cstheme="minorBidi"/>
          <w:noProof/>
          <w:kern w:val="2"/>
          <w14:ligatures w14:val="standardContextual"/>
        </w:rPr>
      </w:pPr>
      <w:hyperlink w:anchor="_Toc153441381" w:history="1">
        <w:r w:rsidR="002C77F2" w:rsidRPr="00387222">
          <w:rPr>
            <w:rStyle w:val="Hyperlink"/>
            <w:rFonts w:ascii="Times New Roman" w:eastAsia="Times New Roman" w:hAnsi="Times New Roman"/>
            <w:b/>
            <w:noProof/>
          </w:rPr>
          <w:t>5.</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Khảo Sát</w:t>
        </w:r>
        <w:r w:rsidR="002C77F2">
          <w:rPr>
            <w:noProof/>
            <w:webHidden/>
          </w:rPr>
          <w:tab/>
        </w:r>
        <w:r w:rsidR="002C77F2">
          <w:rPr>
            <w:noProof/>
            <w:webHidden/>
          </w:rPr>
          <w:fldChar w:fldCharType="begin"/>
        </w:r>
        <w:r w:rsidR="002C77F2">
          <w:rPr>
            <w:noProof/>
            <w:webHidden/>
          </w:rPr>
          <w:instrText xml:space="preserve"> PAGEREF _Toc153441381 \h </w:instrText>
        </w:r>
        <w:r w:rsidR="002C77F2">
          <w:rPr>
            <w:noProof/>
            <w:webHidden/>
          </w:rPr>
        </w:r>
        <w:r w:rsidR="002C77F2">
          <w:rPr>
            <w:noProof/>
            <w:webHidden/>
          </w:rPr>
          <w:fldChar w:fldCharType="separate"/>
        </w:r>
        <w:r w:rsidR="002C77F2">
          <w:rPr>
            <w:noProof/>
            <w:webHidden/>
          </w:rPr>
          <w:t>39</w:t>
        </w:r>
        <w:r w:rsidR="002C77F2">
          <w:rPr>
            <w:noProof/>
            <w:webHidden/>
          </w:rPr>
          <w:fldChar w:fldCharType="end"/>
        </w:r>
      </w:hyperlink>
    </w:p>
    <w:p w14:paraId="25419D4C" w14:textId="2D49066E" w:rsidR="002C77F2" w:rsidRDefault="00202222">
      <w:pPr>
        <w:pStyle w:val="TOC1"/>
        <w:rPr>
          <w:rFonts w:asciiTheme="minorHAnsi" w:hAnsiTheme="minorHAnsi" w:cstheme="minorBidi"/>
          <w:b w:val="0"/>
          <w:bCs w:val="0"/>
          <w:kern w:val="2"/>
          <w:sz w:val="22"/>
          <w:szCs w:val="22"/>
          <w14:ligatures w14:val="standardContextual"/>
        </w:rPr>
      </w:pPr>
      <w:hyperlink w:anchor="_Toc153441382" w:history="1">
        <w:r w:rsidR="002C77F2" w:rsidRPr="00387222">
          <w:rPr>
            <w:rStyle w:val="Hyperlink"/>
            <w:rFonts w:eastAsia="Times New Roman"/>
          </w:rPr>
          <w:t>PHẦN 2. PHÂN TÍCH</w:t>
        </w:r>
        <w:r w:rsidR="002C77F2">
          <w:rPr>
            <w:webHidden/>
          </w:rPr>
          <w:tab/>
        </w:r>
        <w:r w:rsidR="002C77F2">
          <w:rPr>
            <w:webHidden/>
          </w:rPr>
          <w:fldChar w:fldCharType="begin"/>
        </w:r>
        <w:r w:rsidR="002C77F2">
          <w:rPr>
            <w:webHidden/>
          </w:rPr>
          <w:instrText xml:space="preserve"> PAGEREF _Toc153441382 \h </w:instrText>
        </w:r>
        <w:r w:rsidR="002C77F2">
          <w:rPr>
            <w:webHidden/>
          </w:rPr>
        </w:r>
        <w:r w:rsidR="002C77F2">
          <w:rPr>
            <w:webHidden/>
          </w:rPr>
          <w:fldChar w:fldCharType="separate"/>
        </w:r>
        <w:r w:rsidR="002C77F2">
          <w:rPr>
            <w:webHidden/>
          </w:rPr>
          <w:t>41</w:t>
        </w:r>
        <w:r w:rsidR="002C77F2">
          <w:rPr>
            <w:webHidden/>
          </w:rPr>
          <w:fldChar w:fldCharType="end"/>
        </w:r>
      </w:hyperlink>
    </w:p>
    <w:p w14:paraId="613C361D" w14:textId="3AE5DD49" w:rsidR="002C77F2" w:rsidRDefault="00202222">
      <w:pPr>
        <w:pStyle w:val="TOC2"/>
        <w:tabs>
          <w:tab w:val="left" w:pos="660"/>
          <w:tab w:val="right" w:pos="9062"/>
        </w:tabs>
        <w:rPr>
          <w:rFonts w:cstheme="minorBidi"/>
          <w:noProof/>
          <w:kern w:val="2"/>
          <w14:ligatures w14:val="standardContextual"/>
        </w:rPr>
      </w:pPr>
      <w:hyperlink w:anchor="_Toc153441383" w:history="1">
        <w:r w:rsidR="002C77F2" w:rsidRPr="00387222">
          <w:rPr>
            <w:rStyle w:val="Hyperlink"/>
            <w:rFonts w:ascii="Times New Roman" w:eastAsia="Times New Roman" w:hAnsi="Times New Roman"/>
            <w:b/>
            <w:noProof/>
          </w:rPr>
          <w:t>1.</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Yêu cầu người dùng</w:t>
        </w:r>
        <w:r w:rsidR="002C77F2">
          <w:rPr>
            <w:noProof/>
            <w:webHidden/>
          </w:rPr>
          <w:tab/>
        </w:r>
        <w:r w:rsidR="002C77F2">
          <w:rPr>
            <w:noProof/>
            <w:webHidden/>
          </w:rPr>
          <w:fldChar w:fldCharType="begin"/>
        </w:r>
        <w:r w:rsidR="002C77F2">
          <w:rPr>
            <w:noProof/>
            <w:webHidden/>
          </w:rPr>
          <w:instrText xml:space="preserve"> PAGEREF _Toc153441383 \h </w:instrText>
        </w:r>
        <w:r w:rsidR="002C77F2">
          <w:rPr>
            <w:noProof/>
            <w:webHidden/>
          </w:rPr>
        </w:r>
        <w:r w:rsidR="002C77F2">
          <w:rPr>
            <w:noProof/>
            <w:webHidden/>
          </w:rPr>
          <w:fldChar w:fldCharType="separate"/>
        </w:r>
        <w:r w:rsidR="002C77F2">
          <w:rPr>
            <w:noProof/>
            <w:webHidden/>
          </w:rPr>
          <w:t>42</w:t>
        </w:r>
        <w:r w:rsidR="002C77F2">
          <w:rPr>
            <w:noProof/>
            <w:webHidden/>
          </w:rPr>
          <w:fldChar w:fldCharType="end"/>
        </w:r>
      </w:hyperlink>
    </w:p>
    <w:p w14:paraId="5DF4D7A4" w14:textId="02811866" w:rsidR="002C77F2" w:rsidRDefault="00202222">
      <w:pPr>
        <w:pStyle w:val="TOC2"/>
        <w:tabs>
          <w:tab w:val="left" w:pos="660"/>
          <w:tab w:val="right" w:pos="9062"/>
        </w:tabs>
        <w:rPr>
          <w:rFonts w:cstheme="minorBidi"/>
          <w:noProof/>
          <w:kern w:val="2"/>
          <w14:ligatures w14:val="standardContextual"/>
        </w:rPr>
      </w:pPr>
      <w:hyperlink w:anchor="_Toc153441384" w:history="1">
        <w:r w:rsidR="002C77F2" w:rsidRPr="00387222">
          <w:rPr>
            <w:rStyle w:val="Hyperlink"/>
            <w:rFonts w:ascii="Times New Roman" w:eastAsia="Times New Roman" w:hAnsi="Times New Roman"/>
            <w:b/>
            <w:noProof/>
          </w:rPr>
          <w:t>2.</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Trường hợp sử dụng</w:t>
        </w:r>
        <w:r w:rsidR="002C77F2">
          <w:rPr>
            <w:noProof/>
            <w:webHidden/>
          </w:rPr>
          <w:tab/>
        </w:r>
        <w:r w:rsidR="002C77F2">
          <w:rPr>
            <w:noProof/>
            <w:webHidden/>
          </w:rPr>
          <w:fldChar w:fldCharType="begin"/>
        </w:r>
        <w:r w:rsidR="002C77F2">
          <w:rPr>
            <w:noProof/>
            <w:webHidden/>
          </w:rPr>
          <w:instrText xml:space="preserve"> PAGEREF _Toc153441384 \h </w:instrText>
        </w:r>
        <w:r w:rsidR="002C77F2">
          <w:rPr>
            <w:noProof/>
            <w:webHidden/>
          </w:rPr>
        </w:r>
        <w:r w:rsidR="002C77F2">
          <w:rPr>
            <w:noProof/>
            <w:webHidden/>
          </w:rPr>
          <w:fldChar w:fldCharType="separate"/>
        </w:r>
        <w:r w:rsidR="002C77F2">
          <w:rPr>
            <w:noProof/>
            <w:webHidden/>
          </w:rPr>
          <w:t>42</w:t>
        </w:r>
        <w:r w:rsidR="002C77F2">
          <w:rPr>
            <w:noProof/>
            <w:webHidden/>
          </w:rPr>
          <w:fldChar w:fldCharType="end"/>
        </w:r>
      </w:hyperlink>
    </w:p>
    <w:p w14:paraId="15019801" w14:textId="4FE22318" w:rsidR="002C77F2" w:rsidRDefault="00202222">
      <w:pPr>
        <w:pStyle w:val="TOC3"/>
        <w:tabs>
          <w:tab w:val="left" w:pos="1100"/>
          <w:tab w:val="right" w:pos="9062"/>
        </w:tabs>
        <w:rPr>
          <w:rFonts w:cstheme="minorBidi"/>
          <w:noProof/>
          <w:kern w:val="2"/>
          <w14:ligatures w14:val="standardContextual"/>
        </w:rPr>
      </w:pPr>
      <w:hyperlink w:anchor="_Toc153441385" w:history="1">
        <w:r w:rsidR="002C77F2" w:rsidRPr="00387222">
          <w:rPr>
            <w:rStyle w:val="Hyperlink"/>
            <w:rFonts w:ascii="Times New Roman" w:eastAsia="Times New Roman" w:hAnsi="Times New Roman"/>
            <w:b/>
            <w:i/>
            <w:noProof/>
          </w:rPr>
          <w:t>2.1.</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Danh sách tác nhân</w:t>
        </w:r>
        <w:r w:rsidR="002C77F2">
          <w:rPr>
            <w:noProof/>
            <w:webHidden/>
          </w:rPr>
          <w:tab/>
        </w:r>
        <w:r w:rsidR="002C77F2">
          <w:rPr>
            <w:noProof/>
            <w:webHidden/>
          </w:rPr>
          <w:fldChar w:fldCharType="begin"/>
        </w:r>
        <w:r w:rsidR="002C77F2">
          <w:rPr>
            <w:noProof/>
            <w:webHidden/>
          </w:rPr>
          <w:instrText xml:space="preserve"> PAGEREF _Toc153441385 \h </w:instrText>
        </w:r>
        <w:r w:rsidR="002C77F2">
          <w:rPr>
            <w:noProof/>
            <w:webHidden/>
          </w:rPr>
        </w:r>
        <w:r w:rsidR="002C77F2">
          <w:rPr>
            <w:noProof/>
            <w:webHidden/>
          </w:rPr>
          <w:fldChar w:fldCharType="separate"/>
        </w:r>
        <w:r w:rsidR="002C77F2">
          <w:rPr>
            <w:noProof/>
            <w:webHidden/>
          </w:rPr>
          <w:t>42</w:t>
        </w:r>
        <w:r w:rsidR="002C77F2">
          <w:rPr>
            <w:noProof/>
            <w:webHidden/>
          </w:rPr>
          <w:fldChar w:fldCharType="end"/>
        </w:r>
      </w:hyperlink>
    </w:p>
    <w:p w14:paraId="793127A4" w14:textId="1D2F1989" w:rsidR="002C77F2" w:rsidRDefault="00202222">
      <w:pPr>
        <w:pStyle w:val="TOC3"/>
        <w:tabs>
          <w:tab w:val="left" w:pos="1100"/>
          <w:tab w:val="right" w:pos="9062"/>
        </w:tabs>
        <w:rPr>
          <w:rFonts w:cstheme="minorBidi"/>
          <w:noProof/>
          <w:kern w:val="2"/>
          <w14:ligatures w14:val="standardContextual"/>
        </w:rPr>
      </w:pPr>
      <w:hyperlink w:anchor="_Toc153441386" w:history="1">
        <w:r w:rsidR="002C77F2" w:rsidRPr="00387222">
          <w:rPr>
            <w:rStyle w:val="Hyperlink"/>
            <w:rFonts w:ascii="Times New Roman" w:eastAsia="Times New Roman" w:hAnsi="Times New Roman"/>
            <w:b/>
            <w:i/>
            <w:noProof/>
          </w:rPr>
          <w:t>2.2.</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Danh sách Use Case</w:t>
        </w:r>
        <w:r w:rsidR="002C77F2">
          <w:rPr>
            <w:noProof/>
            <w:webHidden/>
          </w:rPr>
          <w:tab/>
        </w:r>
        <w:r w:rsidR="002C77F2">
          <w:rPr>
            <w:noProof/>
            <w:webHidden/>
          </w:rPr>
          <w:fldChar w:fldCharType="begin"/>
        </w:r>
        <w:r w:rsidR="002C77F2">
          <w:rPr>
            <w:noProof/>
            <w:webHidden/>
          </w:rPr>
          <w:instrText xml:space="preserve"> PAGEREF _Toc153441386 \h </w:instrText>
        </w:r>
        <w:r w:rsidR="002C77F2">
          <w:rPr>
            <w:noProof/>
            <w:webHidden/>
          </w:rPr>
        </w:r>
        <w:r w:rsidR="002C77F2">
          <w:rPr>
            <w:noProof/>
            <w:webHidden/>
          </w:rPr>
          <w:fldChar w:fldCharType="separate"/>
        </w:r>
        <w:r w:rsidR="002C77F2">
          <w:rPr>
            <w:noProof/>
            <w:webHidden/>
          </w:rPr>
          <w:t>43</w:t>
        </w:r>
        <w:r w:rsidR="002C77F2">
          <w:rPr>
            <w:noProof/>
            <w:webHidden/>
          </w:rPr>
          <w:fldChar w:fldCharType="end"/>
        </w:r>
      </w:hyperlink>
    </w:p>
    <w:p w14:paraId="6DCAB124" w14:textId="7AB6E62E" w:rsidR="002C77F2" w:rsidRDefault="00202222">
      <w:pPr>
        <w:pStyle w:val="TOC3"/>
        <w:tabs>
          <w:tab w:val="left" w:pos="1100"/>
          <w:tab w:val="right" w:pos="9062"/>
        </w:tabs>
        <w:rPr>
          <w:rFonts w:cstheme="minorBidi"/>
          <w:noProof/>
          <w:kern w:val="2"/>
          <w14:ligatures w14:val="standardContextual"/>
        </w:rPr>
      </w:pPr>
      <w:hyperlink w:anchor="_Toc153441387" w:history="1">
        <w:r w:rsidR="002C77F2" w:rsidRPr="00387222">
          <w:rPr>
            <w:rStyle w:val="Hyperlink"/>
            <w:rFonts w:ascii="Times New Roman" w:eastAsia="Times New Roman" w:hAnsi="Times New Roman"/>
            <w:b/>
            <w:i/>
            <w:noProof/>
          </w:rPr>
          <w:t>2.3.</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Đặc tả Use Case</w:t>
        </w:r>
        <w:r w:rsidR="002C77F2">
          <w:rPr>
            <w:noProof/>
            <w:webHidden/>
          </w:rPr>
          <w:tab/>
        </w:r>
        <w:r w:rsidR="002C77F2">
          <w:rPr>
            <w:noProof/>
            <w:webHidden/>
          </w:rPr>
          <w:fldChar w:fldCharType="begin"/>
        </w:r>
        <w:r w:rsidR="002C77F2">
          <w:rPr>
            <w:noProof/>
            <w:webHidden/>
          </w:rPr>
          <w:instrText xml:space="preserve"> PAGEREF _Toc153441387 \h </w:instrText>
        </w:r>
        <w:r w:rsidR="002C77F2">
          <w:rPr>
            <w:noProof/>
            <w:webHidden/>
          </w:rPr>
        </w:r>
        <w:r w:rsidR="002C77F2">
          <w:rPr>
            <w:noProof/>
            <w:webHidden/>
          </w:rPr>
          <w:fldChar w:fldCharType="separate"/>
        </w:r>
        <w:r w:rsidR="002C77F2">
          <w:rPr>
            <w:noProof/>
            <w:webHidden/>
          </w:rPr>
          <w:t>44</w:t>
        </w:r>
        <w:r w:rsidR="002C77F2">
          <w:rPr>
            <w:noProof/>
            <w:webHidden/>
          </w:rPr>
          <w:fldChar w:fldCharType="end"/>
        </w:r>
      </w:hyperlink>
    </w:p>
    <w:p w14:paraId="120997C1" w14:textId="202BF5EB" w:rsidR="002C77F2" w:rsidRDefault="00202222">
      <w:pPr>
        <w:pStyle w:val="TOC2"/>
        <w:tabs>
          <w:tab w:val="left" w:pos="660"/>
          <w:tab w:val="right" w:pos="9062"/>
        </w:tabs>
        <w:rPr>
          <w:rFonts w:cstheme="minorBidi"/>
          <w:noProof/>
          <w:kern w:val="2"/>
          <w14:ligatures w14:val="standardContextual"/>
        </w:rPr>
      </w:pPr>
      <w:hyperlink w:anchor="_Toc153441389" w:history="1">
        <w:r w:rsidR="002C77F2" w:rsidRPr="00387222">
          <w:rPr>
            <w:rStyle w:val="Hyperlink"/>
            <w:rFonts w:ascii="Times New Roman" w:eastAsia="Times New Roman" w:hAnsi="Times New Roman"/>
            <w:b/>
            <w:noProof/>
          </w:rPr>
          <w:t>3.</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Quan hệ thực thể</w:t>
        </w:r>
        <w:r w:rsidR="002C77F2">
          <w:rPr>
            <w:noProof/>
            <w:webHidden/>
          </w:rPr>
          <w:tab/>
        </w:r>
        <w:r w:rsidR="002C77F2">
          <w:rPr>
            <w:noProof/>
            <w:webHidden/>
          </w:rPr>
          <w:fldChar w:fldCharType="begin"/>
        </w:r>
        <w:r w:rsidR="002C77F2">
          <w:rPr>
            <w:noProof/>
            <w:webHidden/>
          </w:rPr>
          <w:instrText xml:space="preserve"> PAGEREF _Toc153441389 \h </w:instrText>
        </w:r>
        <w:r w:rsidR="002C77F2">
          <w:rPr>
            <w:noProof/>
            <w:webHidden/>
          </w:rPr>
        </w:r>
        <w:r w:rsidR="002C77F2">
          <w:rPr>
            <w:noProof/>
            <w:webHidden/>
          </w:rPr>
          <w:fldChar w:fldCharType="separate"/>
        </w:r>
        <w:r w:rsidR="002C77F2">
          <w:rPr>
            <w:noProof/>
            <w:webHidden/>
          </w:rPr>
          <w:t>49</w:t>
        </w:r>
        <w:r w:rsidR="002C77F2">
          <w:rPr>
            <w:noProof/>
            <w:webHidden/>
          </w:rPr>
          <w:fldChar w:fldCharType="end"/>
        </w:r>
      </w:hyperlink>
    </w:p>
    <w:p w14:paraId="150F7A5E" w14:textId="272DB04E" w:rsidR="002C77F2" w:rsidRDefault="00202222">
      <w:pPr>
        <w:pStyle w:val="TOC2"/>
        <w:tabs>
          <w:tab w:val="left" w:pos="880"/>
          <w:tab w:val="right" w:pos="9062"/>
        </w:tabs>
        <w:rPr>
          <w:rFonts w:cstheme="minorBidi"/>
          <w:noProof/>
          <w:kern w:val="2"/>
          <w14:ligatures w14:val="standardContextual"/>
        </w:rPr>
      </w:pPr>
      <w:hyperlink w:anchor="_Toc153441390" w:history="1">
        <w:r w:rsidR="002C77F2" w:rsidRPr="00387222">
          <w:rPr>
            <w:rStyle w:val="Hyperlink"/>
            <w:rFonts w:ascii="Times New Roman" w:eastAsia="Times New Roman" w:hAnsi="Times New Roman"/>
            <w:b/>
            <w:i/>
            <w:noProof/>
          </w:rPr>
          <w:t>3.1.</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Danh sách thực thể</w:t>
        </w:r>
        <w:r w:rsidR="002C77F2">
          <w:rPr>
            <w:noProof/>
            <w:webHidden/>
          </w:rPr>
          <w:tab/>
        </w:r>
        <w:r w:rsidR="002C77F2">
          <w:rPr>
            <w:noProof/>
            <w:webHidden/>
          </w:rPr>
          <w:fldChar w:fldCharType="begin"/>
        </w:r>
        <w:r w:rsidR="002C77F2">
          <w:rPr>
            <w:noProof/>
            <w:webHidden/>
          </w:rPr>
          <w:instrText xml:space="preserve"> PAGEREF _Toc153441390 \h </w:instrText>
        </w:r>
        <w:r w:rsidR="002C77F2">
          <w:rPr>
            <w:noProof/>
            <w:webHidden/>
          </w:rPr>
        </w:r>
        <w:r w:rsidR="002C77F2">
          <w:rPr>
            <w:noProof/>
            <w:webHidden/>
          </w:rPr>
          <w:fldChar w:fldCharType="separate"/>
        </w:r>
        <w:r w:rsidR="002C77F2">
          <w:rPr>
            <w:noProof/>
            <w:webHidden/>
          </w:rPr>
          <w:t>49</w:t>
        </w:r>
        <w:r w:rsidR="002C77F2">
          <w:rPr>
            <w:noProof/>
            <w:webHidden/>
          </w:rPr>
          <w:fldChar w:fldCharType="end"/>
        </w:r>
      </w:hyperlink>
    </w:p>
    <w:p w14:paraId="6839833C" w14:textId="23B9E843" w:rsidR="002C77F2" w:rsidRDefault="00202222">
      <w:pPr>
        <w:pStyle w:val="TOC2"/>
        <w:tabs>
          <w:tab w:val="left" w:pos="880"/>
          <w:tab w:val="right" w:pos="9062"/>
        </w:tabs>
        <w:rPr>
          <w:rFonts w:cstheme="minorBidi"/>
          <w:noProof/>
          <w:kern w:val="2"/>
          <w14:ligatures w14:val="standardContextual"/>
        </w:rPr>
      </w:pPr>
      <w:hyperlink w:anchor="_Toc153441406" w:history="1">
        <w:r w:rsidR="002C77F2" w:rsidRPr="00387222">
          <w:rPr>
            <w:rStyle w:val="Hyperlink"/>
            <w:rFonts w:ascii="Times New Roman" w:eastAsia="Times New Roman" w:hAnsi="Times New Roman"/>
            <w:b/>
            <w:i/>
            <w:noProof/>
          </w:rPr>
          <w:t>3.2.</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Các mối quan hệ</w:t>
        </w:r>
        <w:r w:rsidR="002C77F2">
          <w:rPr>
            <w:noProof/>
            <w:webHidden/>
          </w:rPr>
          <w:tab/>
        </w:r>
        <w:r w:rsidR="002C77F2">
          <w:rPr>
            <w:noProof/>
            <w:webHidden/>
          </w:rPr>
          <w:fldChar w:fldCharType="begin"/>
        </w:r>
        <w:r w:rsidR="002C77F2">
          <w:rPr>
            <w:noProof/>
            <w:webHidden/>
          </w:rPr>
          <w:instrText xml:space="preserve"> PAGEREF _Toc153441406 \h </w:instrText>
        </w:r>
        <w:r w:rsidR="002C77F2">
          <w:rPr>
            <w:noProof/>
            <w:webHidden/>
          </w:rPr>
        </w:r>
        <w:r w:rsidR="002C77F2">
          <w:rPr>
            <w:noProof/>
            <w:webHidden/>
          </w:rPr>
          <w:fldChar w:fldCharType="separate"/>
        </w:r>
        <w:r w:rsidR="002C77F2">
          <w:rPr>
            <w:noProof/>
            <w:webHidden/>
          </w:rPr>
          <w:t>50</w:t>
        </w:r>
        <w:r w:rsidR="002C77F2">
          <w:rPr>
            <w:noProof/>
            <w:webHidden/>
          </w:rPr>
          <w:fldChar w:fldCharType="end"/>
        </w:r>
      </w:hyperlink>
    </w:p>
    <w:p w14:paraId="016C8C29" w14:textId="7166D3A2" w:rsidR="002C77F2" w:rsidRDefault="00202222">
      <w:pPr>
        <w:pStyle w:val="TOC2"/>
        <w:tabs>
          <w:tab w:val="left" w:pos="880"/>
          <w:tab w:val="right" w:pos="9062"/>
        </w:tabs>
        <w:rPr>
          <w:rFonts w:cstheme="minorBidi"/>
          <w:noProof/>
          <w:kern w:val="2"/>
          <w14:ligatures w14:val="standardContextual"/>
        </w:rPr>
      </w:pPr>
      <w:hyperlink w:anchor="_Toc153441407" w:history="1">
        <w:r w:rsidR="002C77F2" w:rsidRPr="00387222">
          <w:rPr>
            <w:rStyle w:val="Hyperlink"/>
            <w:rFonts w:ascii="Times New Roman" w:eastAsia="Times New Roman" w:hAnsi="Times New Roman"/>
            <w:b/>
            <w:i/>
            <w:noProof/>
          </w:rPr>
          <w:t>3.3.</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Sơ đồ quan hệ thực thể</w:t>
        </w:r>
        <w:r w:rsidR="002C77F2">
          <w:rPr>
            <w:noProof/>
            <w:webHidden/>
          </w:rPr>
          <w:tab/>
        </w:r>
        <w:r w:rsidR="002C77F2">
          <w:rPr>
            <w:noProof/>
            <w:webHidden/>
          </w:rPr>
          <w:fldChar w:fldCharType="begin"/>
        </w:r>
        <w:r w:rsidR="002C77F2">
          <w:rPr>
            <w:noProof/>
            <w:webHidden/>
          </w:rPr>
          <w:instrText xml:space="preserve"> PAGEREF _Toc153441407 \h </w:instrText>
        </w:r>
        <w:r w:rsidR="002C77F2">
          <w:rPr>
            <w:noProof/>
            <w:webHidden/>
          </w:rPr>
        </w:r>
        <w:r w:rsidR="002C77F2">
          <w:rPr>
            <w:noProof/>
            <w:webHidden/>
          </w:rPr>
          <w:fldChar w:fldCharType="separate"/>
        </w:r>
        <w:r w:rsidR="002C77F2">
          <w:rPr>
            <w:noProof/>
            <w:webHidden/>
          </w:rPr>
          <w:t>50</w:t>
        </w:r>
        <w:r w:rsidR="002C77F2">
          <w:rPr>
            <w:noProof/>
            <w:webHidden/>
          </w:rPr>
          <w:fldChar w:fldCharType="end"/>
        </w:r>
      </w:hyperlink>
    </w:p>
    <w:p w14:paraId="3C49C1EF" w14:textId="7F67E9D7" w:rsidR="002C77F2" w:rsidRDefault="00202222">
      <w:pPr>
        <w:pStyle w:val="TOC1"/>
        <w:rPr>
          <w:rFonts w:asciiTheme="minorHAnsi" w:hAnsiTheme="minorHAnsi" w:cstheme="minorBidi"/>
          <w:b w:val="0"/>
          <w:bCs w:val="0"/>
          <w:kern w:val="2"/>
          <w:sz w:val="22"/>
          <w:szCs w:val="22"/>
          <w14:ligatures w14:val="standardContextual"/>
        </w:rPr>
      </w:pPr>
      <w:hyperlink w:anchor="_Toc153441408" w:history="1">
        <w:r w:rsidR="002C77F2" w:rsidRPr="00387222">
          <w:rPr>
            <w:rStyle w:val="Hyperlink"/>
            <w:rFonts w:eastAsia="Times New Roman"/>
          </w:rPr>
          <w:t>PHẦN 3. THIẾT KẾ</w:t>
        </w:r>
        <w:r w:rsidR="002C77F2">
          <w:rPr>
            <w:webHidden/>
          </w:rPr>
          <w:tab/>
        </w:r>
        <w:r w:rsidR="002C77F2">
          <w:rPr>
            <w:webHidden/>
          </w:rPr>
          <w:fldChar w:fldCharType="begin"/>
        </w:r>
        <w:r w:rsidR="002C77F2">
          <w:rPr>
            <w:webHidden/>
          </w:rPr>
          <w:instrText xml:space="preserve"> PAGEREF _Toc153441408 \h </w:instrText>
        </w:r>
        <w:r w:rsidR="002C77F2">
          <w:rPr>
            <w:webHidden/>
          </w:rPr>
        </w:r>
        <w:r w:rsidR="002C77F2">
          <w:rPr>
            <w:webHidden/>
          </w:rPr>
          <w:fldChar w:fldCharType="separate"/>
        </w:r>
        <w:r w:rsidR="002C77F2">
          <w:rPr>
            <w:webHidden/>
          </w:rPr>
          <w:t>51</w:t>
        </w:r>
        <w:r w:rsidR="002C77F2">
          <w:rPr>
            <w:webHidden/>
          </w:rPr>
          <w:fldChar w:fldCharType="end"/>
        </w:r>
      </w:hyperlink>
    </w:p>
    <w:p w14:paraId="74A1BAC6" w14:textId="17ACBCEF" w:rsidR="002C77F2" w:rsidRDefault="00202222">
      <w:pPr>
        <w:pStyle w:val="TOC2"/>
        <w:tabs>
          <w:tab w:val="left" w:pos="660"/>
          <w:tab w:val="right" w:pos="9062"/>
        </w:tabs>
        <w:rPr>
          <w:rFonts w:cstheme="minorBidi"/>
          <w:noProof/>
          <w:kern w:val="2"/>
          <w14:ligatures w14:val="standardContextual"/>
        </w:rPr>
      </w:pPr>
      <w:hyperlink w:anchor="_Toc153441409" w:history="1">
        <w:r w:rsidR="002C77F2" w:rsidRPr="00387222">
          <w:rPr>
            <w:rStyle w:val="Hyperlink"/>
            <w:rFonts w:ascii="Times New Roman" w:eastAsia="Times New Roman" w:hAnsi="Times New Roman"/>
            <w:b/>
            <w:noProof/>
          </w:rPr>
          <w:t>1.</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Cơ sở dữ liệu</w:t>
        </w:r>
        <w:r w:rsidR="002C77F2">
          <w:rPr>
            <w:noProof/>
            <w:webHidden/>
          </w:rPr>
          <w:tab/>
        </w:r>
        <w:r w:rsidR="002C77F2">
          <w:rPr>
            <w:noProof/>
            <w:webHidden/>
          </w:rPr>
          <w:fldChar w:fldCharType="begin"/>
        </w:r>
        <w:r w:rsidR="002C77F2">
          <w:rPr>
            <w:noProof/>
            <w:webHidden/>
          </w:rPr>
          <w:instrText xml:space="preserve"> PAGEREF _Toc153441409 \h </w:instrText>
        </w:r>
        <w:r w:rsidR="002C77F2">
          <w:rPr>
            <w:noProof/>
            <w:webHidden/>
          </w:rPr>
        </w:r>
        <w:r w:rsidR="002C77F2">
          <w:rPr>
            <w:noProof/>
            <w:webHidden/>
          </w:rPr>
          <w:fldChar w:fldCharType="separate"/>
        </w:r>
        <w:r w:rsidR="002C77F2">
          <w:rPr>
            <w:noProof/>
            <w:webHidden/>
          </w:rPr>
          <w:t>52</w:t>
        </w:r>
        <w:r w:rsidR="002C77F2">
          <w:rPr>
            <w:noProof/>
            <w:webHidden/>
          </w:rPr>
          <w:fldChar w:fldCharType="end"/>
        </w:r>
      </w:hyperlink>
    </w:p>
    <w:p w14:paraId="7B873822" w14:textId="764F3816" w:rsidR="002C77F2" w:rsidRDefault="00202222">
      <w:pPr>
        <w:pStyle w:val="TOC3"/>
        <w:tabs>
          <w:tab w:val="left" w:pos="1100"/>
          <w:tab w:val="right" w:pos="9062"/>
        </w:tabs>
        <w:rPr>
          <w:rFonts w:cstheme="minorBidi"/>
          <w:noProof/>
          <w:kern w:val="2"/>
          <w14:ligatures w14:val="standardContextual"/>
        </w:rPr>
      </w:pPr>
      <w:hyperlink w:anchor="_Toc153441410" w:history="1">
        <w:r w:rsidR="002C77F2" w:rsidRPr="00387222">
          <w:rPr>
            <w:rStyle w:val="Hyperlink"/>
            <w:rFonts w:ascii="Times New Roman" w:eastAsia="Times New Roman" w:hAnsi="Times New Roman"/>
            <w:b/>
            <w:i/>
            <w:noProof/>
          </w:rPr>
          <w:t>1.1.</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Chuẩn hóa</w:t>
        </w:r>
        <w:r w:rsidR="002C77F2">
          <w:rPr>
            <w:noProof/>
            <w:webHidden/>
          </w:rPr>
          <w:tab/>
        </w:r>
        <w:r w:rsidR="002C77F2">
          <w:rPr>
            <w:noProof/>
            <w:webHidden/>
          </w:rPr>
          <w:fldChar w:fldCharType="begin"/>
        </w:r>
        <w:r w:rsidR="002C77F2">
          <w:rPr>
            <w:noProof/>
            <w:webHidden/>
          </w:rPr>
          <w:instrText xml:space="preserve"> PAGEREF _Toc153441410 \h </w:instrText>
        </w:r>
        <w:r w:rsidR="002C77F2">
          <w:rPr>
            <w:noProof/>
            <w:webHidden/>
          </w:rPr>
        </w:r>
        <w:r w:rsidR="002C77F2">
          <w:rPr>
            <w:noProof/>
            <w:webHidden/>
          </w:rPr>
          <w:fldChar w:fldCharType="separate"/>
        </w:r>
        <w:r w:rsidR="002C77F2">
          <w:rPr>
            <w:noProof/>
            <w:webHidden/>
          </w:rPr>
          <w:t>52</w:t>
        </w:r>
        <w:r w:rsidR="002C77F2">
          <w:rPr>
            <w:noProof/>
            <w:webHidden/>
          </w:rPr>
          <w:fldChar w:fldCharType="end"/>
        </w:r>
      </w:hyperlink>
    </w:p>
    <w:p w14:paraId="0D817A73" w14:textId="584211D6" w:rsidR="002C77F2" w:rsidRDefault="00202222">
      <w:pPr>
        <w:pStyle w:val="TOC3"/>
        <w:tabs>
          <w:tab w:val="left" w:pos="880"/>
          <w:tab w:val="right" w:pos="9062"/>
        </w:tabs>
        <w:rPr>
          <w:rFonts w:cstheme="minorBidi"/>
          <w:noProof/>
          <w:kern w:val="2"/>
          <w14:ligatures w14:val="standardContextual"/>
        </w:rPr>
      </w:pPr>
      <w:hyperlink w:anchor="_Toc153441411" w:history="1">
        <w:r w:rsidR="002C77F2" w:rsidRPr="00387222">
          <w:rPr>
            <w:rStyle w:val="Hyperlink"/>
            <w:rFonts w:ascii="Times New Roman" w:hAnsi="Times New Roman"/>
            <w:noProof/>
          </w:rPr>
          <w:t>a.</w:t>
        </w:r>
        <w:r w:rsidR="002C77F2">
          <w:rPr>
            <w:rFonts w:cstheme="minorBidi"/>
            <w:noProof/>
            <w:kern w:val="2"/>
            <w14:ligatures w14:val="standardContextual"/>
          </w:rPr>
          <w:tab/>
        </w:r>
        <w:r w:rsidR="002C77F2" w:rsidRPr="00387222">
          <w:rPr>
            <w:rStyle w:val="Hyperlink"/>
            <w:rFonts w:ascii="Times New Roman" w:hAnsi="Times New Roman"/>
            <w:noProof/>
          </w:rPr>
          <w:t>Chuẩn hóa 1NF</w:t>
        </w:r>
        <w:r w:rsidR="002C77F2">
          <w:rPr>
            <w:noProof/>
            <w:webHidden/>
          </w:rPr>
          <w:tab/>
        </w:r>
        <w:r w:rsidR="002C77F2">
          <w:rPr>
            <w:noProof/>
            <w:webHidden/>
          </w:rPr>
          <w:fldChar w:fldCharType="begin"/>
        </w:r>
        <w:r w:rsidR="002C77F2">
          <w:rPr>
            <w:noProof/>
            <w:webHidden/>
          </w:rPr>
          <w:instrText xml:space="preserve"> PAGEREF _Toc153441411 \h </w:instrText>
        </w:r>
        <w:r w:rsidR="002C77F2">
          <w:rPr>
            <w:noProof/>
            <w:webHidden/>
          </w:rPr>
        </w:r>
        <w:r w:rsidR="002C77F2">
          <w:rPr>
            <w:noProof/>
            <w:webHidden/>
          </w:rPr>
          <w:fldChar w:fldCharType="separate"/>
        </w:r>
        <w:r w:rsidR="002C77F2">
          <w:rPr>
            <w:noProof/>
            <w:webHidden/>
          </w:rPr>
          <w:t>52</w:t>
        </w:r>
        <w:r w:rsidR="002C77F2">
          <w:rPr>
            <w:noProof/>
            <w:webHidden/>
          </w:rPr>
          <w:fldChar w:fldCharType="end"/>
        </w:r>
      </w:hyperlink>
    </w:p>
    <w:p w14:paraId="3B433843" w14:textId="53032C54" w:rsidR="002C77F2" w:rsidRDefault="00202222">
      <w:pPr>
        <w:pStyle w:val="TOC3"/>
        <w:tabs>
          <w:tab w:val="left" w:pos="880"/>
          <w:tab w:val="right" w:pos="9062"/>
        </w:tabs>
        <w:rPr>
          <w:rFonts w:cstheme="minorBidi"/>
          <w:noProof/>
          <w:kern w:val="2"/>
          <w14:ligatures w14:val="standardContextual"/>
        </w:rPr>
      </w:pPr>
      <w:hyperlink w:anchor="_Toc153441412" w:history="1">
        <w:r w:rsidR="002C77F2" w:rsidRPr="00387222">
          <w:rPr>
            <w:rStyle w:val="Hyperlink"/>
            <w:rFonts w:ascii="Times New Roman" w:hAnsi="Times New Roman"/>
            <w:noProof/>
          </w:rPr>
          <w:t>b.</w:t>
        </w:r>
        <w:r w:rsidR="002C77F2">
          <w:rPr>
            <w:rFonts w:cstheme="minorBidi"/>
            <w:noProof/>
            <w:kern w:val="2"/>
            <w14:ligatures w14:val="standardContextual"/>
          </w:rPr>
          <w:tab/>
        </w:r>
        <w:r w:rsidR="002C77F2" w:rsidRPr="00387222">
          <w:rPr>
            <w:rStyle w:val="Hyperlink"/>
            <w:rFonts w:ascii="Times New Roman" w:hAnsi="Times New Roman"/>
            <w:noProof/>
          </w:rPr>
          <w:t>Chuẩn hóa 2NF</w:t>
        </w:r>
        <w:r w:rsidR="002C77F2">
          <w:rPr>
            <w:noProof/>
            <w:webHidden/>
          </w:rPr>
          <w:tab/>
        </w:r>
        <w:r w:rsidR="002C77F2">
          <w:rPr>
            <w:noProof/>
            <w:webHidden/>
          </w:rPr>
          <w:fldChar w:fldCharType="begin"/>
        </w:r>
        <w:r w:rsidR="002C77F2">
          <w:rPr>
            <w:noProof/>
            <w:webHidden/>
          </w:rPr>
          <w:instrText xml:space="preserve"> PAGEREF _Toc153441412 \h </w:instrText>
        </w:r>
        <w:r w:rsidR="002C77F2">
          <w:rPr>
            <w:noProof/>
            <w:webHidden/>
          </w:rPr>
        </w:r>
        <w:r w:rsidR="002C77F2">
          <w:rPr>
            <w:noProof/>
            <w:webHidden/>
          </w:rPr>
          <w:fldChar w:fldCharType="separate"/>
        </w:r>
        <w:r w:rsidR="002C77F2">
          <w:rPr>
            <w:noProof/>
            <w:webHidden/>
          </w:rPr>
          <w:t>52</w:t>
        </w:r>
        <w:r w:rsidR="002C77F2">
          <w:rPr>
            <w:noProof/>
            <w:webHidden/>
          </w:rPr>
          <w:fldChar w:fldCharType="end"/>
        </w:r>
      </w:hyperlink>
    </w:p>
    <w:p w14:paraId="1CD23BCF" w14:textId="7484119F" w:rsidR="002C77F2" w:rsidRDefault="00202222">
      <w:pPr>
        <w:pStyle w:val="TOC3"/>
        <w:tabs>
          <w:tab w:val="left" w:pos="1100"/>
          <w:tab w:val="right" w:pos="9062"/>
        </w:tabs>
        <w:rPr>
          <w:rFonts w:cstheme="minorBidi"/>
          <w:noProof/>
          <w:kern w:val="2"/>
          <w14:ligatures w14:val="standardContextual"/>
        </w:rPr>
      </w:pPr>
      <w:hyperlink w:anchor="_Toc153441413" w:history="1">
        <w:r w:rsidR="002C77F2" w:rsidRPr="00387222">
          <w:rPr>
            <w:rStyle w:val="Hyperlink"/>
            <w:rFonts w:ascii="Times New Roman" w:eastAsia="Times New Roman" w:hAnsi="Times New Roman"/>
            <w:b/>
            <w:noProof/>
          </w:rPr>
          <w:t>1.2.</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Danh sách bản</w:t>
        </w:r>
        <w:r w:rsidR="002C77F2">
          <w:rPr>
            <w:noProof/>
            <w:webHidden/>
          </w:rPr>
          <w:tab/>
        </w:r>
        <w:r w:rsidR="002C77F2">
          <w:rPr>
            <w:noProof/>
            <w:webHidden/>
          </w:rPr>
          <w:fldChar w:fldCharType="begin"/>
        </w:r>
        <w:r w:rsidR="002C77F2">
          <w:rPr>
            <w:noProof/>
            <w:webHidden/>
          </w:rPr>
          <w:instrText xml:space="preserve"> PAGEREF _Toc153441413 \h </w:instrText>
        </w:r>
        <w:r w:rsidR="002C77F2">
          <w:rPr>
            <w:noProof/>
            <w:webHidden/>
          </w:rPr>
        </w:r>
        <w:r w:rsidR="002C77F2">
          <w:rPr>
            <w:noProof/>
            <w:webHidden/>
          </w:rPr>
          <w:fldChar w:fldCharType="separate"/>
        </w:r>
        <w:r w:rsidR="002C77F2">
          <w:rPr>
            <w:noProof/>
            <w:webHidden/>
          </w:rPr>
          <w:t>53</w:t>
        </w:r>
        <w:r w:rsidR="002C77F2">
          <w:rPr>
            <w:noProof/>
            <w:webHidden/>
          </w:rPr>
          <w:fldChar w:fldCharType="end"/>
        </w:r>
      </w:hyperlink>
    </w:p>
    <w:p w14:paraId="661E7CCC" w14:textId="36A773CB" w:rsidR="002C77F2" w:rsidRDefault="00202222" w:rsidP="009A1AB7">
      <w:pPr>
        <w:pStyle w:val="TOC3"/>
        <w:tabs>
          <w:tab w:val="left" w:pos="1100"/>
          <w:tab w:val="right" w:pos="9062"/>
        </w:tabs>
        <w:rPr>
          <w:rFonts w:cstheme="minorBidi"/>
          <w:noProof/>
          <w:kern w:val="2"/>
          <w14:ligatures w14:val="standardContextual"/>
        </w:rPr>
      </w:pPr>
      <w:hyperlink w:anchor="_Toc153441446" w:history="1">
        <w:r w:rsidR="002C77F2" w:rsidRPr="00387222">
          <w:rPr>
            <w:rStyle w:val="Hyperlink"/>
            <w:rFonts w:ascii="Times New Roman" w:eastAsia="Times New Roman" w:hAnsi="Times New Roman"/>
            <w:b/>
            <w:i/>
            <w:noProof/>
          </w:rPr>
          <w:t>1.3.</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Đặc tả bảng</w:t>
        </w:r>
        <w:r w:rsidR="002C77F2">
          <w:rPr>
            <w:noProof/>
            <w:webHidden/>
          </w:rPr>
          <w:tab/>
        </w:r>
        <w:r w:rsidR="002C77F2">
          <w:rPr>
            <w:noProof/>
            <w:webHidden/>
          </w:rPr>
          <w:fldChar w:fldCharType="begin"/>
        </w:r>
        <w:r w:rsidR="002C77F2">
          <w:rPr>
            <w:noProof/>
            <w:webHidden/>
          </w:rPr>
          <w:instrText xml:space="preserve"> PAGEREF _Toc153441446 \h </w:instrText>
        </w:r>
        <w:r w:rsidR="002C77F2">
          <w:rPr>
            <w:noProof/>
            <w:webHidden/>
          </w:rPr>
        </w:r>
        <w:r w:rsidR="002C77F2">
          <w:rPr>
            <w:noProof/>
            <w:webHidden/>
          </w:rPr>
          <w:fldChar w:fldCharType="separate"/>
        </w:r>
        <w:r w:rsidR="002C77F2">
          <w:rPr>
            <w:noProof/>
            <w:webHidden/>
          </w:rPr>
          <w:t>58</w:t>
        </w:r>
        <w:r w:rsidR="002C77F2">
          <w:rPr>
            <w:noProof/>
            <w:webHidden/>
          </w:rPr>
          <w:fldChar w:fldCharType="end"/>
        </w:r>
      </w:hyperlink>
    </w:p>
    <w:p w14:paraId="3AA68FC7" w14:textId="6A1452C0" w:rsidR="002C77F2" w:rsidRDefault="00202222">
      <w:pPr>
        <w:pStyle w:val="TOC2"/>
        <w:tabs>
          <w:tab w:val="left" w:pos="660"/>
          <w:tab w:val="right" w:pos="9062"/>
        </w:tabs>
        <w:rPr>
          <w:rFonts w:cstheme="minorBidi"/>
          <w:noProof/>
          <w:kern w:val="2"/>
          <w14:ligatures w14:val="standardContextual"/>
        </w:rPr>
      </w:pPr>
      <w:hyperlink w:anchor="_Toc153442178" w:history="1">
        <w:r w:rsidR="002C77F2" w:rsidRPr="00387222">
          <w:rPr>
            <w:rStyle w:val="Hyperlink"/>
            <w:rFonts w:ascii="Times New Roman" w:eastAsia="Times New Roman" w:hAnsi="Times New Roman"/>
            <w:b/>
            <w:noProof/>
          </w:rPr>
          <w:t>2.</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Giao diện người dùng</w:t>
        </w:r>
        <w:r w:rsidR="002C77F2">
          <w:rPr>
            <w:noProof/>
            <w:webHidden/>
          </w:rPr>
          <w:tab/>
        </w:r>
        <w:r w:rsidR="002C77F2">
          <w:rPr>
            <w:noProof/>
            <w:webHidden/>
          </w:rPr>
          <w:fldChar w:fldCharType="begin"/>
        </w:r>
        <w:r w:rsidR="002C77F2">
          <w:rPr>
            <w:noProof/>
            <w:webHidden/>
          </w:rPr>
          <w:instrText xml:space="preserve"> PAGEREF _Toc153442178 \h </w:instrText>
        </w:r>
        <w:r w:rsidR="002C77F2">
          <w:rPr>
            <w:noProof/>
            <w:webHidden/>
          </w:rPr>
        </w:r>
        <w:r w:rsidR="002C77F2">
          <w:rPr>
            <w:noProof/>
            <w:webHidden/>
          </w:rPr>
          <w:fldChar w:fldCharType="separate"/>
        </w:r>
        <w:r w:rsidR="002C77F2">
          <w:rPr>
            <w:noProof/>
            <w:webHidden/>
          </w:rPr>
          <w:t>82</w:t>
        </w:r>
        <w:r w:rsidR="002C77F2">
          <w:rPr>
            <w:noProof/>
            <w:webHidden/>
          </w:rPr>
          <w:fldChar w:fldCharType="end"/>
        </w:r>
      </w:hyperlink>
    </w:p>
    <w:p w14:paraId="22E68DD3" w14:textId="553EFC26" w:rsidR="002C77F2" w:rsidRDefault="00202222">
      <w:pPr>
        <w:pStyle w:val="TOC3"/>
        <w:tabs>
          <w:tab w:val="left" w:pos="1100"/>
          <w:tab w:val="right" w:pos="9062"/>
        </w:tabs>
        <w:rPr>
          <w:rFonts w:cstheme="minorBidi"/>
          <w:noProof/>
          <w:kern w:val="2"/>
          <w14:ligatures w14:val="standardContextual"/>
        </w:rPr>
      </w:pPr>
      <w:hyperlink w:anchor="_Toc153442179" w:history="1">
        <w:r w:rsidR="002C77F2" w:rsidRPr="00387222">
          <w:rPr>
            <w:rStyle w:val="Hyperlink"/>
            <w:rFonts w:ascii="Times New Roman" w:eastAsia="Times New Roman" w:hAnsi="Times New Roman"/>
            <w:b/>
            <w:bCs/>
            <w:i/>
            <w:iCs/>
            <w:noProof/>
          </w:rPr>
          <w:t>2.2.</w:t>
        </w:r>
        <w:r w:rsidR="002C77F2">
          <w:rPr>
            <w:rFonts w:cstheme="minorBidi"/>
            <w:noProof/>
            <w:kern w:val="2"/>
            <w14:ligatures w14:val="standardContextual"/>
          </w:rPr>
          <w:tab/>
        </w:r>
        <w:r w:rsidR="002C77F2" w:rsidRPr="00387222">
          <w:rPr>
            <w:rStyle w:val="Hyperlink"/>
            <w:rFonts w:ascii="Times New Roman" w:eastAsia="Times New Roman" w:hAnsi="Times New Roman"/>
            <w:b/>
            <w:bCs/>
            <w:i/>
            <w:iCs/>
            <w:noProof/>
          </w:rPr>
          <w:t>Sơ đồ chức năng</w:t>
        </w:r>
        <w:r w:rsidR="002C77F2">
          <w:rPr>
            <w:noProof/>
            <w:webHidden/>
          </w:rPr>
          <w:tab/>
        </w:r>
        <w:r w:rsidR="002C77F2">
          <w:rPr>
            <w:noProof/>
            <w:webHidden/>
          </w:rPr>
          <w:fldChar w:fldCharType="begin"/>
        </w:r>
        <w:r w:rsidR="002C77F2">
          <w:rPr>
            <w:noProof/>
            <w:webHidden/>
          </w:rPr>
          <w:instrText xml:space="preserve"> PAGEREF _Toc153442179 \h </w:instrText>
        </w:r>
        <w:r w:rsidR="002C77F2">
          <w:rPr>
            <w:noProof/>
            <w:webHidden/>
          </w:rPr>
        </w:r>
        <w:r w:rsidR="002C77F2">
          <w:rPr>
            <w:noProof/>
            <w:webHidden/>
          </w:rPr>
          <w:fldChar w:fldCharType="separate"/>
        </w:r>
        <w:r w:rsidR="002C77F2">
          <w:rPr>
            <w:noProof/>
            <w:webHidden/>
          </w:rPr>
          <w:t>83</w:t>
        </w:r>
        <w:r w:rsidR="002C77F2">
          <w:rPr>
            <w:noProof/>
            <w:webHidden/>
          </w:rPr>
          <w:fldChar w:fldCharType="end"/>
        </w:r>
      </w:hyperlink>
    </w:p>
    <w:p w14:paraId="01DBAAE7" w14:textId="4C8CB8E5" w:rsidR="002C77F2" w:rsidRDefault="00202222">
      <w:pPr>
        <w:pStyle w:val="TOC3"/>
        <w:tabs>
          <w:tab w:val="left" w:pos="1100"/>
          <w:tab w:val="right" w:pos="9062"/>
        </w:tabs>
        <w:rPr>
          <w:rFonts w:cstheme="minorBidi"/>
          <w:noProof/>
          <w:kern w:val="2"/>
          <w14:ligatures w14:val="standardContextual"/>
        </w:rPr>
      </w:pPr>
      <w:hyperlink w:anchor="_Toc153442180" w:history="1">
        <w:r w:rsidR="002C77F2" w:rsidRPr="00387222">
          <w:rPr>
            <w:rStyle w:val="Hyperlink"/>
            <w:rFonts w:ascii="Times New Roman" w:eastAsia="Times New Roman" w:hAnsi="Times New Roman"/>
            <w:b/>
            <w:bCs/>
            <w:i/>
            <w:iCs/>
            <w:noProof/>
          </w:rPr>
          <w:t>2.3.</w:t>
        </w:r>
        <w:r w:rsidR="002C77F2">
          <w:rPr>
            <w:rFonts w:cstheme="minorBidi"/>
            <w:noProof/>
            <w:kern w:val="2"/>
            <w14:ligatures w14:val="standardContextual"/>
          </w:rPr>
          <w:tab/>
        </w:r>
        <w:r w:rsidR="002C77F2" w:rsidRPr="00387222">
          <w:rPr>
            <w:rStyle w:val="Hyperlink"/>
            <w:rFonts w:ascii="Times New Roman" w:eastAsia="Times New Roman" w:hAnsi="Times New Roman"/>
            <w:b/>
            <w:bCs/>
            <w:i/>
            <w:iCs/>
            <w:noProof/>
          </w:rPr>
          <w:t>Danh sách giao diện</w:t>
        </w:r>
        <w:r w:rsidR="002C77F2">
          <w:rPr>
            <w:noProof/>
            <w:webHidden/>
          </w:rPr>
          <w:tab/>
        </w:r>
        <w:r w:rsidR="002C77F2">
          <w:rPr>
            <w:noProof/>
            <w:webHidden/>
          </w:rPr>
          <w:fldChar w:fldCharType="begin"/>
        </w:r>
        <w:r w:rsidR="002C77F2">
          <w:rPr>
            <w:noProof/>
            <w:webHidden/>
          </w:rPr>
          <w:instrText xml:space="preserve"> PAGEREF _Toc153442180 \h </w:instrText>
        </w:r>
        <w:r w:rsidR="002C77F2">
          <w:rPr>
            <w:noProof/>
            <w:webHidden/>
          </w:rPr>
        </w:r>
        <w:r w:rsidR="002C77F2">
          <w:rPr>
            <w:noProof/>
            <w:webHidden/>
          </w:rPr>
          <w:fldChar w:fldCharType="separate"/>
        </w:r>
        <w:r w:rsidR="002C77F2">
          <w:rPr>
            <w:noProof/>
            <w:webHidden/>
          </w:rPr>
          <w:t>85</w:t>
        </w:r>
        <w:r w:rsidR="002C77F2">
          <w:rPr>
            <w:noProof/>
            <w:webHidden/>
          </w:rPr>
          <w:fldChar w:fldCharType="end"/>
        </w:r>
      </w:hyperlink>
    </w:p>
    <w:p w14:paraId="63380BD3" w14:textId="3CB8AD73" w:rsidR="002C77F2" w:rsidRDefault="00202222">
      <w:pPr>
        <w:pStyle w:val="TOC3"/>
        <w:tabs>
          <w:tab w:val="left" w:pos="880"/>
          <w:tab w:val="right" w:pos="9062"/>
        </w:tabs>
        <w:rPr>
          <w:rFonts w:cstheme="minorBidi"/>
          <w:noProof/>
          <w:kern w:val="2"/>
          <w14:ligatures w14:val="standardContextual"/>
        </w:rPr>
      </w:pPr>
      <w:hyperlink w:anchor="_Toc153442181" w:history="1">
        <w:r w:rsidR="002C77F2" w:rsidRPr="00387222">
          <w:rPr>
            <w:rStyle w:val="Hyperlink"/>
            <w:rFonts w:ascii="Times New Roman" w:eastAsia="Times New Roman" w:hAnsi="Times New Roman"/>
            <w:b/>
            <w:i/>
            <w:noProof/>
          </w:rPr>
          <w:t>a)</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Giao Diện Admin</w:t>
        </w:r>
        <w:r w:rsidR="002C77F2">
          <w:rPr>
            <w:noProof/>
            <w:webHidden/>
          </w:rPr>
          <w:tab/>
        </w:r>
        <w:r w:rsidR="002C77F2">
          <w:rPr>
            <w:noProof/>
            <w:webHidden/>
          </w:rPr>
          <w:fldChar w:fldCharType="begin"/>
        </w:r>
        <w:r w:rsidR="002C77F2">
          <w:rPr>
            <w:noProof/>
            <w:webHidden/>
          </w:rPr>
          <w:instrText xml:space="preserve"> PAGEREF _Toc153442181 \h </w:instrText>
        </w:r>
        <w:r w:rsidR="002C77F2">
          <w:rPr>
            <w:noProof/>
            <w:webHidden/>
          </w:rPr>
        </w:r>
        <w:r w:rsidR="002C77F2">
          <w:rPr>
            <w:noProof/>
            <w:webHidden/>
          </w:rPr>
          <w:fldChar w:fldCharType="separate"/>
        </w:r>
        <w:r w:rsidR="002C77F2">
          <w:rPr>
            <w:noProof/>
            <w:webHidden/>
          </w:rPr>
          <w:t>85</w:t>
        </w:r>
        <w:r w:rsidR="002C77F2">
          <w:rPr>
            <w:noProof/>
            <w:webHidden/>
          </w:rPr>
          <w:fldChar w:fldCharType="end"/>
        </w:r>
      </w:hyperlink>
    </w:p>
    <w:p w14:paraId="782A886D" w14:textId="505A6C5D" w:rsidR="002C77F2" w:rsidRDefault="00202222">
      <w:pPr>
        <w:pStyle w:val="TOC3"/>
        <w:tabs>
          <w:tab w:val="left" w:pos="880"/>
          <w:tab w:val="right" w:pos="9062"/>
        </w:tabs>
        <w:rPr>
          <w:rFonts w:cstheme="minorBidi"/>
          <w:noProof/>
          <w:kern w:val="2"/>
          <w14:ligatures w14:val="standardContextual"/>
        </w:rPr>
      </w:pPr>
      <w:hyperlink w:anchor="_Toc153442182" w:history="1">
        <w:r w:rsidR="002C77F2" w:rsidRPr="00387222">
          <w:rPr>
            <w:rStyle w:val="Hyperlink"/>
            <w:rFonts w:ascii="Times New Roman" w:hAnsi="Times New Roman"/>
            <w:noProof/>
          </w:rPr>
          <w:t>b)</w:t>
        </w:r>
        <w:r w:rsidR="002C77F2">
          <w:rPr>
            <w:rFonts w:cstheme="minorBidi"/>
            <w:noProof/>
            <w:kern w:val="2"/>
            <w14:ligatures w14:val="standardContextual"/>
          </w:rPr>
          <w:tab/>
        </w:r>
        <w:r w:rsidR="002C77F2" w:rsidRPr="00387222">
          <w:rPr>
            <w:rStyle w:val="Hyperlink"/>
            <w:rFonts w:ascii="Times New Roman" w:hAnsi="Times New Roman"/>
            <w:noProof/>
          </w:rPr>
          <w:t>Giao Diện Khách Hàng</w:t>
        </w:r>
        <w:r w:rsidR="002C77F2">
          <w:rPr>
            <w:noProof/>
            <w:webHidden/>
          </w:rPr>
          <w:tab/>
        </w:r>
        <w:r w:rsidR="002C77F2">
          <w:rPr>
            <w:noProof/>
            <w:webHidden/>
          </w:rPr>
          <w:fldChar w:fldCharType="begin"/>
        </w:r>
        <w:r w:rsidR="002C77F2">
          <w:rPr>
            <w:noProof/>
            <w:webHidden/>
          </w:rPr>
          <w:instrText xml:space="preserve"> PAGEREF _Toc153442182 \h </w:instrText>
        </w:r>
        <w:r w:rsidR="002C77F2">
          <w:rPr>
            <w:noProof/>
            <w:webHidden/>
          </w:rPr>
        </w:r>
        <w:r w:rsidR="002C77F2">
          <w:rPr>
            <w:noProof/>
            <w:webHidden/>
          </w:rPr>
          <w:fldChar w:fldCharType="separate"/>
        </w:r>
        <w:r w:rsidR="002C77F2">
          <w:rPr>
            <w:noProof/>
            <w:webHidden/>
          </w:rPr>
          <w:t>89</w:t>
        </w:r>
        <w:r w:rsidR="002C77F2">
          <w:rPr>
            <w:noProof/>
            <w:webHidden/>
          </w:rPr>
          <w:fldChar w:fldCharType="end"/>
        </w:r>
      </w:hyperlink>
    </w:p>
    <w:p w14:paraId="12C0A839" w14:textId="035B97F1" w:rsidR="002C77F2" w:rsidRDefault="00202222">
      <w:pPr>
        <w:pStyle w:val="TOC1"/>
        <w:rPr>
          <w:rFonts w:asciiTheme="minorHAnsi" w:hAnsiTheme="minorHAnsi" w:cstheme="minorBidi"/>
          <w:b w:val="0"/>
          <w:bCs w:val="0"/>
          <w:kern w:val="2"/>
          <w:sz w:val="22"/>
          <w:szCs w:val="22"/>
          <w14:ligatures w14:val="standardContextual"/>
        </w:rPr>
      </w:pPr>
      <w:hyperlink w:anchor="_Toc153442183" w:history="1">
        <w:r w:rsidR="002C77F2" w:rsidRPr="00387222">
          <w:rPr>
            <w:rStyle w:val="Hyperlink"/>
            <w:rFonts w:eastAsia="Times New Roman"/>
          </w:rPr>
          <w:t>PHẦN 4. THỰC THI</w:t>
        </w:r>
        <w:r w:rsidR="002C77F2">
          <w:rPr>
            <w:webHidden/>
          </w:rPr>
          <w:tab/>
        </w:r>
        <w:r w:rsidR="002C77F2">
          <w:rPr>
            <w:webHidden/>
          </w:rPr>
          <w:fldChar w:fldCharType="begin"/>
        </w:r>
        <w:r w:rsidR="002C77F2">
          <w:rPr>
            <w:webHidden/>
          </w:rPr>
          <w:instrText xml:space="preserve"> PAGEREF _Toc153442183 \h </w:instrText>
        </w:r>
        <w:r w:rsidR="002C77F2">
          <w:rPr>
            <w:webHidden/>
          </w:rPr>
        </w:r>
        <w:r w:rsidR="002C77F2">
          <w:rPr>
            <w:webHidden/>
          </w:rPr>
          <w:fldChar w:fldCharType="separate"/>
        </w:r>
        <w:r w:rsidR="002C77F2">
          <w:rPr>
            <w:webHidden/>
          </w:rPr>
          <w:t>93</w:t>
        </w:r>
        <w:r w:rsidR="002C77F2">
          <w:rPr>
            <w:webHidden/>
          </w:rPr>
          <w:fldChar w:fldCharType="end"/>
        </w:r>
      </w:hyperlink>
    </w:p>
    <w:p w14:paraId="04025878" w14:textId="7A3B61E4" w:rsidR="002C77F2" w:rsidRDefault="00202222">
      <w:pPr>
        <w:pStyle w:val="TOC2"/>
        <w:tabs>
          <w:tab w:val="left" w:pos="660"/>
          <w:tab w:val="right" w:pos="9062"/>
        </w:tabs>
        <w:rPr>
          <w:rFonts w:cstheme="minorBidi"/>
          <w:noProof/>
          <w:kern w:val="2"/>
          <w14:ligatures w14:val="standardContextual"/>
        </w:rPr>
      </w:pPr>
      <w:hyperlink w:anchor="_Toc153442184" w:history="1">
        <w:r w:rsidR="002C77F2" w:rsidRPr="00387222">
          <w:rPr>
            <w:rStyle w:val="Hyperlink"/>
            <w:rFonts w:ascii="Times New Roman" w:eastAsia="Times New Roman" w:hAnsi="Times New Roman"/>
            <w:b/>
            <w:noProof/>
          </w:rPr>
          <w:t>1.</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Tổ chức mã nguồn</w:t>
        </w:r>
        <w:r w:rsidR="002C77F2">
          <w:rPr>
            <w:noProof/>
            <w:webHidden/>
          </w:rPr>
          <w:tab/>
        </w:r>
        <w:r w:rsidR="002C77F2">
          <w:rPr>
            <w:noProof/>
            <w:webHidden/>
          </w:rPr>
          <w:fldChar w:fldCharType="begin"/>
        </w:r>
        <w:r w:rsidR="002C77F2">
          <w:rPr>
            <w:noProof/>
            <w:webHidden/>
          </w:rPr>
          <w:instrText xml:space="preserve"> PAGEREF _Toc153442184 \h </w:instrText>
        </w:r>
        <w:r w:rsidR="002C77F2">
          <w:rPr>
            <w:noProof/>
            <w:webHidden/>
          </w:rPr>
        </w:r>
        <w:r w:rsidR="002C77F2">
          <w:rPr>
            <w:noProof/>
            <w:webHidden/>
          </w:rPr>
          <w:fldChar w:fldCharType="separate"/>
        </w:r>
        <w:r w:rsidR="002C77F2">
          <w:rPr>
            <w:noProof/>
            <w:webHidden/>
          </w:rPr>
          <w:t>94</w:t>
        </w:r>
        <w:r w:rsidR="002C77F2">
          <w:rPr>
            <w:noProof/>
            <w:webHidden/>
          </w:rPr>
          <w:fldChar w:fldCharType="end"/>
        </w:r>
      </w:hyperlink>
    </w:p>
    <w:p w14:paraId="6908AB30" w14:textId="4232FFF3" w:rsidR="002C77F2" w:rsidRDefault="00202222">
      <w:pPr>
        <w:pStyle w:val="TOC3"/>
        <w:tabs>
          <w:tab w:val="left" w:pos="1100"/>
          <w:tab w:val="right" w:pos="9062"/>
        </w:tabs>
        <w:rPr>
          <w:rFonts w:cstheme="minorBidi"/>
          <w:noProof/>
          <w:kern w:val="2"/>
          <w14:ligatures w14:val="standardContextual"/>
        </w:rPr>
      </w:pPr>
      <w:hyperlink w:anchor="_Toc153442185" w:history="1">
        <w:r w:rsidR="002C77F2" w:rsidRPr="00387222">
          <w:rPr>
            <w:rStyle w:val="Hyperlink"/>
            <w:rFonts w:ascii="Times New Roman" w:eastAsia="Times New Roman" w:hAnsi="Times New Roman"/>
            <w:b/>
            <w:i/>
            <w:noProof/>
          </w:rPr>
          <w:t>1.1.</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Sơ đồ tổ chức</w:t>
        </w:r>
        <w:r w:rsidR="002C77F2">
          <w:rPr>
            <w:noProof/>
            <w:webHidden/>
          </w:rPr>
          <w:tab/>
        </w:r>
        <w:r w:rsidR="002C77F2">
          <w:rPr>
            <w:noProof/>
            <w:webHidden/>
          </w:rPr>
          <w:fldChar w:fldCharType="begin"/>
        </w:r>
        <w:r w:rsidR="002C77F2">
          <w:rPr>
            <w:noProof/>
            <w:webHidden/>
          </w:rPr>
          <w:instrText xml:space="preserve"> PAGEREF _Toc153442185 \h </w:instrText>
        </w:r>
        <w:r w:rsidR="002C77F2">
          <w:rPr>
            <w:noProof/>
            <w:webHidden/>
          </w:rPr>
        </w:r>
        <w:r w:rsidR="002C77F2">
          <w:rPr>
            <w:noProof/>
            <w:webHidden/>
          </w:rPr>
          <w:fldChar w:fldCharType="separate"/>
        </w:r>
        <w:r w:rsidR="002C77F2">
          <w:rPr>
            <w:noProof/>
            <w:webHidden/>
          </w:rPr>
          <w:t>94</w:t>
        </w:r>
        <w:r w:rsidR="002C77F2">
          <w:rPr>
            <w:noProof/>
            <w:webHidden/>
          </w:rPr>
          <w:fldChar w:fldCharType="end"/>
        </w:r>
      </w:hyperlink>
    </w:p>
    <w:p w14:paraId="17000FE2" w14:textId="292A2B67" w:rsidR="002C77F2" w:rsidRDefault="00202222" w:rsidP="009A1AB7">
      <w:pPr>
        <w:pStyle w:val="TOC3"/>
        <w:tabs>
          <w:tab w:val="left" w:pos="1100"/>
          <w:tab w:val="right" w:pos="9062"/>
        </w:tabs>
        <w:rPr>
          <w:rFonts w:cstheme="minorBidi"/>
          <w:noProof/>
          <w:kern w:val="2"/>
          <w14:ligatures w14:val="standardContextual"/>
        </w:rPr>
      </w:pPr>
      <w:hyperlink w:anchor="_Toc153442186" w:history="1">
        <w:r w:rsidR="002C77F2" w:rsidRPr="00387222">
          <w:rPr>
            <w:rStyle w:val="Hyperlink"/>
            <w:rFonts w:ascii="Times New Roman" w:eastAsia="Times New Roman" w:hAnsi="Times New Roman"/>
            <w:b/>
            <w:i/>
            <w:noProof/>
          </w:rPr>
          <w:t>1.2.</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Thư viện sử dụng</w:t>
        </w:r>
        <w:r w:rsidR="002C77F2">
          <w:rPr>
            <w:noProof/>
            <w:webHidden/>
          </w:rPr>
          <w:tab/>
        </w:r>
        <w:r w:rsidR="002C77F2">
          <w:rPr>
            <w:noProof/>
            <w:webHidden/>
          </w:rPr>
          <w:fldChar w:fldCharType="begin"/>
        </w:r>
        <w:r w:rsidR="002C77F2">
          <w:rPr>
            <w:noProof/>
            <w:webHidden/>
          </w:rPr>
          <w:instrText xml:space="preserve"> PAGEREF _Toc153442186 \h </w:instrText>
        </w:r>
        <w:r w:rsidR="002C77F2">
          <w:rPr>
            <w:noProof/>
            <w:webHidden/>
          </w:rPr>
        </w:r>
        <w:r w:rsidR="002C77F2">
          <w:rPr>
            <w:noProof/>
            <w:webHidden/>
          </w:rPr>
          <w:fldChar w:fldCharType="separate"/>
        </w:r>
        <w:r w:rsidR="002C77F2">
          <w:rPr>
            <w:noProof/>
            <w:webHidden/>
          </w:rPr>
          <w:t>94</w:t>
        </w:r>
        <w:r w:rsidR="002C77F2">
          <w:rPr>
            <w:noProof/>
            <w:webHidden/>
          </w:rPr>
          <w:fldChar w:fldCharType="end"/>
        </w:r>
      </w:hyperlink>
    </w:p>
    <w:p w14:paraId="786E1702" w14:textId="4CBBD2A5" w:rsidR="002C77F2" w:rsidRDefault="00202222">
      <w:pPr>
        <w:pStyle w:val="TOC1"/>
        <w:rPr>
          <w:rFonts w:asciiTheme="minorHAnsi" w:hAnsiTheme="minorHAnsi" w:cstheme="minorBidi"/>
          <w:b w:val="0"/>
          <w:bCs w:val="0"/>
          <w:kern w:val="2"/>
          <w:sz w:val="22"/>
          <w:szCs w:val="22"/>
          <w14:ligatures w14:val="standardContextual"/>
        </w:rPr>
      </w:pPr>
      <w:hyperlink w:anchor="_Toc153442207" w:history="1">
        <w:r w:rsidR="002C77F2" w:rsidRPr="00387222">
          <w:rPr>
            <w:rStyle w:val="Hyperlink"/>
            <w:rFonts w:eastAsia="Times New Roman"/>
          </w:rPr>
          <w:t>PHẦN 5. KIỂM THỬ</w:t>
        </w:r>
        <w:r w:rsidR="002C77F2">
          <w:rPr>
            <w:webHidden/>
          </w:rPr>
          <w:tab/>
        </w:r>
        <w:r w:rsidR="002C77F2">
          <w:rPr>
            <w:webHidden/>
          </w:rPr>
          <w:fldChar w:fldCharType="begin"/>
        </w:r>
        <w:r w:rsidR="002C77F2">
          <w:rPr>
            <w:webHidden/>
          </w:rPr>
          <w:instrText xml:space="preserve"> PAGEREF _Toc153442207 \h </w:instrText>
        </w:r>
        <w:r w:rsidR="002C77F2">
          <w:rPr>
            <w:webHidden/>
          </w:rPr>
        </w:r>
        <w:r w:rsidR="002C77F2">
          <w:rPr>
            <w:webHidden/>
          </w:rPr>
          <w:fldChar w:fldCharType="separate"/>
        </w:r>
        <w:r w:rsidR="002C77F2">
          <w:rPr>
            <w:webHidden/>
          </w:rPr>
          <w:t>98</w:t>
        </w:r>
        <w:r w:rsidR="002C77F2">
          <w:rPr>
            <w:webHidden/>
          </w:rPr>
          <w:fldChar w:fldCharType="end"/>
        </w:r>
      </w:hyperlink>
    </w:p>
    <w:p w14:paraId="327593A0" w14:textId="3C73B642" w:rsidR="002C77F2" w:rsidRDefault="00202222">
      <w:pPr>
        <w:pStyle w:val="TOC2"/>
        <w:tabs>
          <w:tab w:val="left" w:pos="660"/>
          <w:tab w:val="right" w:pos="9062"/>
        </w:tabs>
        <w:rPr>
          <w:rFonts w:cstheme="minorBidi"/>
          <w:noProof/>
          <w:kern w:val="2"/>
          <w14:ligatures w14:val="standardContextual"/>
        </w:rPr>
      </w:pPr>
      <w:hyperlink w:anchor="_Toc153442208" w:history="1">
        <w:r w:rsidR="002C77F2" w:rsidRPr="00387222">
          <w:rPr>
            <w:rStyle w:val="Hyperlink"/>
            <w:rFonts w:ascii="Times New Roman" w:eastAsia="Times New Roman" w:hAnsi="Times New Roman"/>
            <w:b/>
            <w:noProof/>
          </w:rPr>
          <w:t>1.</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Kế hoạch kiểm thử</w:t>
        </w:r>
        <w:r w:rsidR="002C77F2">
          <w:rPr>
            <w:noProof/>
            <w:webHidden/>
          </w:rPr>
          <w:tab/>
        </w:r>
        <w:r w:rsidR="002C77F2">
          <w:rPr>
            <w:noProof/>
            <w:webHidden/>
          </w:rPr>
          <w:fldChar w:fldCharType="begin"/>
        </w:r>
        <w:r w:rsidR="002C77F2">
          <w:rPr>
            <w:noProof/>
            <w:webHidden/>
          </w:rPr>
          <w:instrText xml:space="preserve"> PAGEREF _Toc153442208 \h </w:instrText>
        </w:r>
        <w:r w:rsidR="002C77F2">
          <w:rPr>
            <w:noProof/>
            <w:webHidden/>
          </w:rPr>
        </w:r>
        <w:r w:rsidR="002C77F2">
          <w:rPr>
            <w:noProof/>
            <w:webHidden/>
          </w:rPr>
          <w:fldChar w:fldCharType="separate"/>
        </w:r>
        <w:r w:rsidR="002C77F2">
          <w:rPr>
            <w:noProof/>
            <w:webHidden/>
          </w:rPr>
          <w:t>99</w:t>
        </w:r>
        <w:r w:rsidR="002C77F2">
          <w:rPr>
            <w:noProof/>
            <w:webHidden/>
          </w:rPr>
          <w:fldChar w:fldCharType="end"/>
        </w:r>
      </w:hyperlink>
    </w:p>
    <w:p w14:paraId="63AD2A2E" w14:textId="1D3CA0A7" w:rsidR="002C77F2" w:rsidRDefault="00202222">
      <w:pPr>
        <w:pStyle w:val="TOC3"/>
        <w:tabs>
          <w:tab w:val="left" w:pos="1100"/>
          <w:tab w:val="right" w:pos="9062"/>
        </w:tabs>
        <w:rPr>
          <w:rFonts w:cstheme="minorBidi"/>
          <w:noProof/>
          <w:kern w:val="2"/>
          <w14:ligatures w14:val="standardContextual"/>
        </w:rPr>
      </w:pPr>
      <w:hyperlink w:anchor="_Toc153442209" w:history="1">
        <w:r w:rsidR="002C77F2" w:rsidRPr="00387222">
          <w:rPr>
            <w:rStyle w:val="Hyperlink"/>
            <w:rFonts w:ascii="Times New Roman" w:eastAsia="Times New Roman" w:hAnsi="Times New Roman"/>
            <w:b/>
            <w:i/>
            <w:noProof/>
          </w:rPr>
          <w:t>1.1.</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Tiêu chí cần đạt</w:t>
        </w:r>
        <w:r w:rsidR="002C77F2">
          <w:rPr>
            <w:noProof/>
            <w:webHidden/>
          </w:rPr>
          <w:tab/>
        </w:r>
        <w:r w:rsidR="002C77F2">
          <w:rPr>
            <w:noProof/>
            <w:webHidden/>
          </w:rPr>
          <w:fldChar w:fldCharType="begin"/>
        </w:r>
        <w:r w:rsidR="002C77F2">
          <w:rPr>
            <w:noProof/>
            <w:webHidden/>
          </w:rPr>
          <w:instrText xml:space="preserve"> PAGEREF _Toc153442209 \h </w:instrText>
        </w:r>
        <w:r w:rsidR="002C77F2">
          <w:rPr>
            <w:noProof/>
            <w:webHidden/>
          </w:rPr>
        </w:r>
        <w:r w:rsidR="002C77F2">
          <w:rPr>
            <w:noProof/>
            <w:webHidden/>
          </w:rPr>
          <w:fldChar w:fldCharType="separate"/>
        </w:r>
        <w:r w:rsidR="002C77F2">
          <w:rPr>
            <w:noProof/>
            <w:webHidden/>
          </w:rPr>
          <w:t>99</w:t>
        </w:r>
        <w:r w:rsidR="002C77F2">
          <w:rPr>
            <w:noProof/>
            <w:webHidden/>
          </w:rPr>
          <w:fldChar w:fldCharType="end"/>
        </w:r>
      </w:hyperlink>
    </w:p>
    <w:p w14:paraId="05380460" w14:textId="42D0A689" w:rsidR="002C77F2" w:rsidRDefault="00202222">
      <w:pPr>
        <w:pStyle w:val="TOC3"/>
        <w:tabs>
          <w:tab w:val="left" w:pos="1100"/>
          <w:tab w:val="right" w:pos="9062"/>
        </w:tabs>
        <w:rPr>
          <w:rFonts w:cstheme="minorBidi"/>
          <w:noProof/>
          <w:kern w:val="2"/>
          <w14:ligatures w14:val="standardContextual"/>
        </w:rPr>
      </w:pPr>
      <w:hyperlink w:anchor="_Toc153442210" w:history="1">
        <w:r w:rsidR="002C77F2" w:rsidRPr="00387222">
          <w:rPr>
            <w:rStyle w:val="Hyperlink"/>
            <w:rFonts w:ascii="Times New Roman" w:eastAsia="Times New Roman" w:hAnsi="Times New Roman"/>
            <w:b/>
            <w:i/>
            <w:noProof/>
          </w:rPr>
          <w:t>1.2.</w:t>
        </w:r>
        <w:r w:rsidR="002C77F2">
          <w:rPr>
            <w:rFonts w:cstheme="minorBidi"/>
            <w:noProof/>
            <w:kern w:val="2"/>
            <w14:ligatures w14:val="standardContextual"/>
          </w:rPr>
          <w:tab/>
        </w:r>
        <w:r w:rsidR="002C77F2" w:rsidRPr="00387222">
          <w:rPr>
            <w:rStyle w:val="Hyperlink"/>
            <w:rFonts w:ascii="Times New Roman" w:eastAsia="Times New Roman" w:hAnsi="Times New Roman"/>
            <w:b/>
            <w:i/>
            <w:noProof/>
          </w:rPr>
          <w:t>Chiến lược triển khai</w:t>
        </w:r>
        <w:r w:rsidR="002C77F2">
          <w:rPr>
            <w:noProof/>
            <w:webHidden/>
          </w:rPr>
          <w:tab/>
        </w:r>
        <w:r w:rsidR="002C77F2">
          <w:rPr>
            <w:noProof/>
            <w:webHidden/>
          </w:rPr>
          <w:fldChar w:fldCharType="begin"/>
        </w:r>
        <w:r w:rsidR="002C77F2">
          <w:rPr>
            <w:noProof/>
            <w:webHidden/>
          </w:rPr>
          <w:instrText xml:space="preserve"> PAGEREF _Toc153442210 \h </w:instrText>
        </w:r>
        <w:r w:rsidR="002C77F2">
          <w:rPr>
            <w:noProof/>
            <w:webHidden/>
          </w:rPr>
        </w:r>
        <w:r w:rsidR="002C77F2">
          <w:rPr>
            <w:noProof/>
            <w:webHidden/>
          </w:rPr>
          <w:fldChar w:fldCharType="separate"/>
        </w:r>
        <w:r w:rsidR="002C77F2">
          <w:rPr>
            <w:noProof/>
            <w:webHidden/>
          </w:rPr>
          <w:t>99</w:t>
        </w:r>
        <w:r w:rsidR="002C77F2">
          <w:rPr>
            <w:noProof/>
            <w:webHidden/>
          </w:rPr>
          <w:fldChar w:fldCharType="end"/>
        </w:r>
      </w:hyperlink>
    </w:p>
    <w:p w14:paraId="510C8C4C" w14:textId="692538A9" w:rsidR="002C77F2" w:rsidRDefault="00202222">
      <w:pPr>
        <w:pStyle w:val="TOC2"/>
        <w:tabs>
          <w:tab w:val="left" w:pos="660"/>
          <w:tab w:val="right" w:pos="9062"/>
        </w:tabs>
        <w:rPr>
          <w:rFonts w:cstheme="minorBidi"/>
          <w:noProof/>
          <w:kern w:val="2"/>
          <w14:ligatures w14:val="standardContextual"/>
        </w:rPr>
      </w:pPr>
      <w:hyperlink w:anchor="_Toc153442211" w:history="1">
        <w:r w:rsidR="002C77F2" w:rsidRPr="00387222">
          <w:rPr>
            <w:rStyle w:val="Hyperlink"/>
            <w:rFonts w:ascii="Times New Roman" w:eastAsia="Times New Roman" w:hAnsi="Times New Roman"/>
            <w:b/>
            <w:noProof/>
          </w:rPr>
          <w:t>2.</w:t>
        </w:r>
        <w:r w:rsidR="002C77F2">
          <w:rPr>
            <w:rFonts w:cstheme="minorBidi"/>
            <w:noProof/>
            <w:kern w:val="2"/>
            <w14:ligatures w14:val="standardContextual"/>
          </w:rPr>
          <w:tab/>
        </w:r>
        <w:r w:rsidR="002C77F2" w:rsidRPr="00387222">
          <w:rPr>
            <w:rStyle w:val="Hyperlink"/>
            <w:rFonts w:ascii="Times New Roman" w:eastAsia="Times New Roman" w:hAnsi="Times New Roman"/>
            <w:b/>
            <w:noProof/>
          </w:rPr>
          <w:t>Thống kê kết quả</w:t>
        </w:r>
        <w:r w:rsidR="002C77F2">
          <w:rPr>
            <w:noProof/>
            <w:webHidden/>
          </w:rPr>
          <w:tab/>
        </w:r>
        <w:r w:rsidR="002C77F2">
          <w:rPr>
            <w:noProof/>
            <w:webHidden/>
          </w:rPr>
          <w:fldChar w:fldCharType="begin"/>
        </w:r>
        <w:r w:rsidR="002C77F2">
          <w:rPr>
            <w:noProof/>
            <w:webHidden/>
          </w:rPr>
          <w:instrText xml:space="preserve"> PAGEREF _Toc153442211 \h </w:instrText>
        </w:r>
        <w:r w:rsidR="002C77F2">
          <w:rPr>
            <w:noProof/>
            <w:webHidden/>
          </w:rPr>
        </w:r>
        <w:r w:rsidR="002C77F2">
          <w:rPr>
            <w:noProof/>
            <w:webHidden/>
          </w:rPr>
          <w:fldChar w:fldCharType="separate"/>
        </w:r>
        <w:r w:rsidR="002C77F2">
          <w:rPr>
            <w:noProof/>
            <w:webHidden/>
          </w:rPr>
          <w:t>99</w:t>
        </w:r>
        <w:r w:rsidR="002C77F2">
          <w:rPr>
            <w:noProof/>
            <w:webHidden/>
          </w:rPr>
          <w:fldChar w:fldCharType="end"/>
        </w:r>
      </w:hyperlink>
    </w:p>
    <w:p w14:paraId="696F2D01" w14:textId="0CBCC784" w:rsidR="002C77F2" w:rsidRDefault="00202222">
      <w:pPr>
        <w:pStyle w:val="TOC2"/>
        <w:tabs>
          <w:tab w:val="right" w:pos="9062"/>
        </w:tabs>
        <w:rPr>
          <w:rFonts w:cstheme="minorBidi"/>
          <w:noProof/>
          <w:kern w:val="2"/>
          <w14:ligatures w14:val="standardContextual"/>
        </w:rPr>
      </w:pPr>
      <w:hyperlink w:anchor="_Toc153442212" w:history="1">
        <w:r w:rsidR="002C77F2" w:rsidRPr="00387222">
          <w:rPr>
            <w:rStyle w:val="Hyperlink"/>
            <w:rFonts w:ascii="Times New Roman" w:eastAsia="Times New Roman" w:hAnsi="Times New Roman"/>
            <w:b/>
            <w:bCs/>
            <w:noProof/>
          </w:rPr>
          <w:t xml:space="preserve">&lt;LINK KIỂM THỬ: </w:t>
        </w:r>
        <w:r w:rsidR="002C77F2" w:rsidRPr="00387222">
          <w:rPr>
            <w:rStyle w:val="Hyperlink"/>
            <w:rFonts w:ascii="Times New Roman" w:eastAsia="Times New Roman" w:hAnsi="Times New Roman"/>
            <w:noProof/>
          </w:rPr>
          <w:t>TESTCASE_DATN_SD55.xlsx</w:t>
        </w:r>
        <w:r w:rsidR="002C77F2" w:rsidRPr="00387222">
          <w:rPr>
            <w:rStyle w:val="Hyperlink"/>
            <w:rFonts w:ascii="Times New Roman" w:eastAsia="Times New Roman" w:hAnsi="Times New Roman"/>
            <w:b/>
            <w:bCs/>
            <w:noProof/>
          </w:rPr>
          <w:t>&gt;</w:t>
        </w:r>
        <w:r w:rsidR="002C77F2">
          <w:rPr>
            <w:noProof/>
            <w:webHidden/>
          </w:rPr>
          <w:tab/>
        </w:r>
        <w:r w:rsidR="002C77F2">
          <w:rPr>
            <w:noProof/>
            <w:webHidden/>
          </w:rPr>
          <w:fldChar w:fldCharType="begin"/>
        </w:r>
        <w:r w:rsidR="002C77F2">
          <w:rPr>
            <w:noProof/>
            <w:webHidden/>
          </w:rPr>
          <w:instrText xml:space="preserve"> PAGEREF _Toc153442212 \h </w:instrText>
        </w:r>
        <w:r w:rsidR="002C77F2">
          <w:rPr>
            <w:noProof/>
            <w:webHidden/>
          </w:rPr>
        </w:r>
        <w:r w:rsidR="002C77F2">
          <w:rPr>
            <w:noProof/>
            <w:webHidden/>
          </w:rPr>
          <w:fldChar w:fldCharType="separate"/>
        </w:r>
        <w:r w:rsidR="002C77F2">
          <w:rPr>
            <w:noProof/>
            <w:webHidden/>
          </w:rPr>
          <w:t>101</w:t>
        </w:r>
        <w:r w:rsidR="002C77F2">
          <w:rPr>
            <w:noProof/>
            <w:webHidden/>
          </w:rPr>
          <w:fldChar w:fldCharType="end"/>
        </w:r>
      </w:hyperlink>
    </w:p>
    <w:p w14:paraId="691E60B1" w14:textId="12978A90" w:rsidR="002C77F2" w:rsidRDefault="00202222">
      <w:pPr>
        <w:pStyle w:val="TOC1"/>
        <w:rPr>
          <w:rFonts w:asciiTheme="minorHAnsi" w:hAnsiTheme="minorHAnsi" w:cstheme="minorBidi"/>
          <w:b w:val="0"/>
          <w:bCs w:val="0"/>
          <w:kern w:val="2"/>
          <w:sz w:val="22"/>
          <w:szCs w:val="22"/>
          <w14:ligatures w14:val="standardContextual"/>
        </w:rPr>
      </w:pPr>
      <w:hyperlink w:anchor="_Toc153442213" w:history="1">
        <w:r w:rsidR="002C77F2" w:rsidRPr="00387222">
          <w:rPr>
            <w:rStyle w:val="Hyperlink"/>
          </w:rPr>
          <w:t>Phần 6: Tổng Kết</w:t>
        </w:r>
        <w:r w:rsidR="002C77F2">
          <w:rPr>
            <w:webHidden/>
          </w:rPr>
          <w:tab/>
        </w:r>
        <w:r w:rsidR="002C77F2">
          <w:rPr>
            <w:webHidden/>
          </w:rPr>
          <w:fldChar w:fldCharType="begin"/>
        </w:r>
        <w:r w:rsidR="002C77F2">
          <w:rPr>
            <w:webHidden/>
          </w:rPr>
          <w:instrText xml:space="preserve"> PAGEREF _Toc153442213 \h </w:instrText>
        </w:r>
        <w:r w:rsidR="002C77F2">
          <w:rPr>
            <w:webHidden/>
          </w:rPr>
        </w:r>
        <w:r w:rsidR="002C77F2">
          <w:rPr>
            <w:webHidden/>
          </w:rPr>
          <w:fldChar w:fldCharType="separate"/>
        </w:r>
        <w:r w:rsidR="002C77F2">
          <w:rPr>
            <w:webHidden/>
          </w:rPr>
          <w:t>102</w:t>
        </w:r>
        <w:r w:rsidR="002C77F2">
          <w:rPr>
            <w:webHidden/>
          </w:rPr>
          <w:fldChar w:fldCharType="end"/>
        </w:r>
      </w:hyperlink>
    </w:p>
    <w:p w14:paraId="4D7064A1" w14:textId="794CC1FC" w:rsidR="002C77F2" w:rsidRDefault="00202222">
      <w:pPr>
        <w:pStyle w:val="TOC2"/>
        <w:tabs>
          <w:tab w:val="left" w:pos="660"/>
          <w:tab w:val="right" w:pos="9062"/>
        </w:tabs>
        <w:rPr>
          <w:rFonts w:cstheme="minorBidi"/>
          <w:noProof/>
          <w:kern w:val="2"/>
          <w14:ligatures w14:val="standardContextual"/>
        </w:rPr>
      </w:pPr>
      <w:hyperlink w:anchor="_Toc153442214" w:history="1">
        <w:r w:rsidR="002C77F2" w:rsidRPr="00387222">
          <w:rPr>
            <w:rStyle w:val="Hyperlink"/>
            <w:rFonts w:ascii="Times New Roman" w:hAnsi="Times New Roman"/>
            <w:noProof/>
          </w:rPr>
          <w:t>1.</w:t>
        </w:r>
        <w:r w:rsidR="002C77F2">
          <w:rPr>
            <w:rFonts w:cstheme="minorBidi"/>
            <w:noProof/>
            <w:kern w:val="2"/>
            <w14:ligatures w14:val="standardContextual"/>
          </w:rPr>
          <w:tab/>
        </w:r>
        <w:r w:rsidR="002C77F2" w:rsidRPr="00387222">
          <w:rPr>
            <w:rStyle w:val="Hyperlink"/>
            <w:rFonts w:ascii="Times New Roman" w:hAnsi="Times New Roman"/>
            <w:noProof/>
          </w:rPr>
          <w:t>Thời Gian Phát Triển Cá Nhân</w:t>
        </w:r>
        <w:r w:rsidR="002C77F2">
          <w:rPr>
            <w:noProof/>
            <w:webHidden/>
          </w:rPr>
          <w:tab/>
        </w:r>
        <w:r w:rsidR="002C77F2">
          <w:rPr>
            <w:noProof/>
            <w:webHidden/>
          </w:rPr>
          <w:fldChar w:fldCharType="begin"/>
        </w:r>
        <w:r w:rsidR="002C77F2">
          <w:rPr>
            <w:noProof/>
            <w:webHidden/>
          </w:rPr>
          <w:instrText xml:space="preserve"> PAGEREF _Toc153442214 \h </w:instrText>
        </w:r>
        <w:r w:rsidR="002C77F2">
          <w:rPr>
            <w:noProof/>
            <w:webHidden/>
          </w:rPr>
        </w:r>
        <w:r w:rsidR="002C77F2">
          <w:rPr>
            <w:noProof/>
            <w:webHidden/>
          </w:rPr>
          <w:fldChar w:fldCharType="separate"/>
        </w:r>
        <w:r w:rsidR="002C77F2">
          <w:rPr>
            <w:noProof/>
            <w:webHidden/>
          </w:rPr>
          <w:t>103</w:t>
        </w:r>
        <w:r w:rsidR="002C77F2">
          <w:rPr>
            <w:noProof/>
            <w:webHidden/>
          </w:rPr>
          <w:fldChar w:fldCharType="end"/>
        </w:r>
      </w:hyperlink>
    </w:p>
    <w:p w14:paraId="6BD157C4" w14:textId="22D833CE" w:rsidR="002C77F2" w:rsidRDefault="00202222">
      <w:pPr>
        <w:pStyle w:val="TOC2"/>
        <w:tabs>
          <w:tab w:val="left" w:pos="660"/>
          <w:tab w:val="right" w:pos="9062"/>
        </w:tabs>
        <w:rPr>
          <w:rFonts w:cstheme="minorBidi"/>
          <w:noProof/>
          <w:kern w:val="2"/>
          <w14:ligatures w14:val="standardContextual"/>
        </w:rPr>
      </w:pPr>
      <w:hyperlink w:anchor="_Toc153442215" w:history="1">
        <w:r w:rsidR="002C77F2" w:rsidRPr="00387222">
          <w:rPr>
            <w:rStyle w:val="Hyperlink"/>
            <w:rFonts w:ascii="Times New Roman" w:hAnsi="Times New Roman"/>
            <w:noProof/>
          </w:rPr>
          <w:t>2.</w:t>
        </w:r>
        <w:r w:rsidR="002C77F2">
          <w:rPr>
            <w:rFonts w:cstheme="minorBidi"/>
            <w:noProof/>
            <w:kern w:val="2"/>
            <w14:ligatures w14:val="standardContextual"/>
          </w:rPr>
          <w:tab/>
        </w:r>
        <w:r w:rsidR="002C77F2" w:rsidRPr="00387222">
          <w:rPr>
            <w:rStyle w:val="Hyperlink"/>
            <w:rFonts w:ascii="Times New Roman" w:hAnsi="Times New Roman"/>
            <w:noProof/>
          </w:rPr>
          <w:t>Mức Độ Hoàn Thiện Dự Án</w:t>
        </w:r>
        <w:r w:rsidR="002C77F2">
          <w:rPr>
            <w:noProof/>
            <w:webHidden/>
          </w:rPr>
          <w:tab/>
        </w:r>
        <w:r w:rsidR="002C77F2">
          <w:rPr>
            <w:noProof/>
            <w:webHidden/>
          </w:rPr>
          <w:fldChar w:fldCharType="begin"/>
        </w:r>
        <w:r w:rsidR="002C77F2">
          <w:rPr>
            <w:noProof/>
            <w:webHidden/>
          </w:rPr>
          <w:instrText xml:space="preserve"> PAGEREF _Toc153442215 \h </w:instrText>
        </w:r>
        <w:r w:rsidR="002C77F2">
          <w:rPr>
            <w:noProof/>
            <w:webHidden/>
          </w:rPr>
        </w:r>
        <w:r w:rsidR="002C77F2">
          <w:rPr>
            <w:noProof/>
            <w:webHidden/>
          </w:rPr>
          <w:fldChar w:fldCharType="separate"/>
        </w:r>
        <w:r w:rsidR="002C77F2">
          <w:rPr>
            <w:noProof/>
            <w:webHidden/>
          </w:rPr>
          <w:t>103</w:t>
        </w:r>
        <w:r w:rsidR="002C77F2">
          <w:rPr>
            <w:noProof/>
            <w:webHidden/>
          </w:rPr>
          <w:fldChar w:fldCharType="end"/>
        </w:r>
      </w:hyperlink>
    </w:p>
    <w:p w14:paraId="5920EDE4" w14:textId="7EBCD503" w:rsidR="002C77F2" w:rsidRDefault="00202222">
      <w:pPr>
        <w:pStyle w:val="TOC2"/>
        <w:tabs>
          <w:tab w:val="left" w:pos="660"/>
          <w:tab w:val="right" w:pos="9062"/>
        </w:tabs>
        <w:rPr>
          <w:rFonts w:cstheme="minorBidi"/>
          <w:noProof/>
          <w:kern w:val="2"/>
          <w14:ligatures w14:val="standardContextual"/>
        </w:rPr>
      </w:pPr>
      <w:hyperlink w:anchor="_Toc153442216" w:history="1">
        <w:r w:rsidR="002C77F2" w:rsidRPr="00387222">
          <w:rPr>
            <w:rStyle w:val="Hyperlink"/>
            <w:rFonts w:ascii="Times New Roman" w:hAnsi="Times New Roman"/>
            <w:noProof/>
          </w:rPr>
          <w:t>3.</w:t>
        </w:r>
        <w:r w:rsidR="002C77F2">
          <w:rPr>
            <w:rFonts w:cstheme="minorBidi"/>
            <w:noProof/>
            <w:kern w:val="2"/>
            <w14:ligatures w14:val="standardContextual"/>
          </w:rPr>
          <w:tab/>
        </w:r>
        <w:r w:rsidR="002C77F2" w:rsidRPr="00387222">
          <w:rPr>
            <w:rStyle w:val="Hyperlink"/>
            <w:rFonts w:ascii="Times New Roman" w:hAnsi="Times New Roman"/>
            <w:noProof/>
          </w:rPr>
          <w:t>Những Khó Khăn Rủi Do Gặp Phải Và Cách Giải Quyết</w:t>
        </w:r>
        <w:r w:rsidR="002C77F2">
          <w:rPr>
            <w:noProof/>
            <w:webHidden/>
          </w:rPr>
          <w:tab/>
        </w:r>
        <w:r w:rsidR="002C77F2">
          <w:rPr>
            <w:noProof/>
            <w:webHidden/>
          </w:rPr>
          <w:fldChar w:fldCharType="begin"/>
        </w:r>
        <w:r w:rsidR="002C77F2">
          <w:rPr>
            <w:noProof/>
            <w:webHidden/>
          </w:rPr>
          <w:instrText xml:space="preserve"> PAGEREF _Toc153442216 \h </w:instrText>
        </w:r>
        <w:r w:rsidR="002C77F2">
          <w:rPr>
            <w:noProof/>
            <w:webHidden/>
          </w:rPr>
        </w:r>
        <w:r w:rsidR="002C77F2">
          <w:rPr>
            <w:noProof/>
            <w:webHidden/>
          </w:rPr>
          <w:fldChar w:fldCharType="separate"/>
        </w:r>
        <w:r w:rsidR="002C77F2">
          <w:rPr>
            <w:noProof/>
            <w:webHidden/>
          </w:rPr>
          <w:t>103</w:t>
        </w:r>
        <w:r w:rsidR="002C77F2">
          <w:rPr>
            <w:noProof/>
            <w:webHidden/>
          </w:rPr>
          <w:fldChar w:fldCharType="end"/>
        </w:r>
      </w:hyperlink>
    </w:p>
    <w:p w14:paraId="5F532F0D" w14:textId="1285610A" w:rsidR="002C77F2" w:rsidRDefault="00202222">
      <w:pPr>
        <w:pStyle w:val="TOC2"/>
        <w:tabs>
          <w:tab w:val="left" w:pos="660"/>
          <w:tab w:val="right" w:pos="9062"/>
        </w:tabs>
        <w:rPr>
          <w:rFonts w:cstheme="minorBidi"/>
          <w:noProof/>
          <w:kern w:val="2"/>
          <w14:ligatures w14:val="standardContextual"/>
        </w:rPr>
      </w:pPr>
      <w:hyperlink w:anchor="_Toc153442217" w:history="1">
        <w:r w:rsidR="002C77F2" w:rsidRPr="00387222">
          <w:rPr>
            <w:rStyle w:val="Hyperlink"/>
            <w:rFonts w:ascii="Times New Roman" w:hAnsi="Times New Roman"/>
            <w:noProof/>
          </w:rPr>
          <w:t>4.</w:t>
        </w:r>
        <w:r w:rsidR="002C77F2">
          <w:rPr>
            <w:rFonts w:cstheme="minorBidi"/>
            <w:noProof/>
            <w:kern w:val="2"/>
            <w14:ligatures w14:val="standardContextual"/>
          </w:rPr>
          <w:tab/>
        </w:r>
        <w:r w:rsidR="002C77F2" w:rsidRPr="00387222">
          <w:rPr>
            <w:rStyle w:val="Hyperlink"/>
            <w:rFonts w:ascii="Times New Roman" w:hAnsi="Times New Roman"/>
            <w:noProof/>
          </w:rPr>
          <w:t>Những Bài Học Rút Ra Sau Khi Làm Dự Án</w:t>
        </w:r>
        <w:r w:rsidR="002C77F2">
          <w:rPr>
            <w:noProof/>
            <w:webHidden/>
          </w:rPr>
          <w:tab/>
        </w:r>
        <w:r w:rsidR="002C77F2">
          <w:rPr>
            <w:noProof/>
            <w:webHidden/>
          </w:rPr>
          <w:fldChar w:fldCharType="begin"/>
        </w:r>
        <w:r w:rsidR="002C77F2">
          <w:rPr>
            <w:noProof/>
            <w:webHidden/>
          </w:rPr>
          <w:instrText xml:space="preserve"> PAGEREF _Toc153442217 \h </w:instrText>
        </w:r>
        <w:r w:rsidR="002C77F2">
          <w:rPr>
            <w:noProof/>
            <w:webHidden/>
          </w:rPr>
        </w:r>
        <w:r w:rsidR="002C77F2">
          <w:rPr>
            <w:noProof/>
            <w:webHidden/>
          </w:rPr>
          <w:fldChar w:fldCharType="separate"/>
        </w:r>
        <w:r w:rsidR="002C77F2">
          <w:rPr>
            <w:noProof/>
            <w:webHidden/>
          </w:rPr>
          <w:t>104</w:t>
        </w:r>
        <w:r w:rsidR="002C77F2">
          <w:rPr>
            <w:noProof/>
            <w:webHidden/>
          </w:rPr>
          <w:fldChar w:fldCharType="end"/>
        </w:r>
      </w:hyperlink>
    </w:p>
    <w:p w14:paraId="1540DCCB" w14:textId="75CCA9DD" w:rsidR="002C77F2" w:rsidRDefault="00202222">
      <w:pPr>
        <w:pStyle w:val="TOC1"/>
        <w:rPr>
          <w:rFonts w:asciiTheme="minorHAnsi" w:hAnsiTheme="minorHAnsi" w:cstheme="minorBidi"/>
          <w:b w:val="0"/>
          <w:bCs w:val="0"/>
          <w:kern w:val="2"/>
          <w:sz w:val="22"/>
          <w:szCs w:val="22"/>
          <w14:ligatures w14:val="standardContextual"/>
        </w:rPr>
      </w:pPr>
      <w:hyperlink w:anchor="_Toc153442218" w:history="1">
        <w:r w:rsidR="002C77F2" w:rsidRPr="00387222">
          <w:rPr>
            <w:rStyle w:val="Hyperlink"/>
          </w:rPr>
          <w:t>Phần 7: Yêu Cầu Khác</w:t>
        </w:r>
        <w:r w:rsidR="002C77F2">
          <w:rPr>
            <w:webHidden/>
          </w:rPr>
          <w:tab/>
        </w:r>
        <w:r w:rsidR="002C77F2">
          <w:rPr>
            <w:webHidden/>
          </w:rPr>
          <w:fldChar w:fldCharType="begin"/>
        </w:r>
        <w:r w:rsidR="002C77F2">
          <w:rPr>
            <w:webHidden/>
          </w:rPr>
          <w:instrText xml:space="preserve"> PAGEREF _Toc153442218 \h </w:instrText>
        </w:r>
        <w:r w:rsidR="002C77F2">
          <w:rPr>
            <w:webHidden/>
          </w:rPr>
        </w:r>
        <w:r w:rsidR="002C77F2">
          <w:rPr>
            <w:webHidden/>
          </w:rPr>
          <w:fldChar w:fldCharType="separate"/>
        </w:r>
        <w:r w:rsidR="002C77F2">
          <w:rPr>
            <w:webHidden/>
          </w:rPr>
          <w:t>106</w:t>
        </w:r>
        <w:r w:rsidR="002C77F2">
          <w:rPr>
            <w:webHidden/>
          </w:rPr>
          <w:fldChar w:fldCharType="end"/>
        </w:r>
      </w:hyperlink>
    </w:p>
    <w:p w14:paraId="74630DC4" w14:textId="7DE3C6B9" w:rsidR="002C77F2" w:rsidRDefault="00202222">
      <w:pPr>
        <w:pStyle w:val="TOC2"/>
        <w:tabs>
          <w:tab w:val="right" w:pos="9062"/>
        </w:tabs>
        <w:rPr>
          <w:rFonts w:cstheme="minorBidi"/>
          <w:noProof/>
          <w:kern w:val="2"/>
          <w14:ligatures w14:val="standardContextual"/>
        </w:rPr>
      </w:pPr>
      <w:hyperlink w:anchor="_Toc153442219" w:history="1">
        <w:r w:rsidR="002C77F2" w:rsidRPr="00387222">
          <w:rPr>
            <w:rStyle w:val="Hyperlink"/>
            <w:rFonts w:ascii="Times New Roman" w:eastAsia="Times New Roman" w:hAnsi="Times New Roman"/>
            <w:noProof/>
          </w:rPr>
          <w:t>1. Trong tương lai</w:t>
        </w:r>
        <w:r w:rsidR="002C77F2">
          <w:rPr>
            <w:noProof/>
            <w:webHidden/>
          </w:rPr>
          <w:tab/>
        </w:r>
        <w:r w:rsidR="002C77F2">
          <w:rPr>
            <w:noProof/>
            <w:webHidden/>
          </w:rPr>
          <w:fldChar w:fldCharType="begin"/>
        </w:r>
        <w:r w:rsidR="002C77F2">
          <w:rPr>
            <w:noProof/>
            <w:webHidden/>
          </w:rPr>
          <w:instrText xml:space="preserve"> PAGEREF _Toc153442219 \h </w:instrText>
        </w:r>
        <w:r w:rsidR="002C77F2">
          <w:rPr>
            <w:noProof/>
            <w:webHidden/>
          </w:rPr>
        </w:r>
        <w:r w:rsidR="002C77F2">
          <w:rPr>
            <w:noProof/>
            <w:webHidden/>
          </w:rPr>
          <w:fldChar w:fldCharType="separate"/>
        </w:r>
        <w:r w:rsidR="002C77F2">
          <w:rPr>
            <w:noProof/>
            <w:webHidden/>
          </w:rPr>
          <w:t>107</w:t>
        </w:r>
        <w:r w:rsidR="002C77F2">
          <w:rPr>
            <w:noProof/>
            <w:webHidden/>
          </w:rPr>
          <w:fldChar w:fldCharType="end"/>
        </w:r>
      </w:hyperlink>
    </w:p>
    <w:p w14:paraId="45FE0C1C" w14:textId="638707ED" w:rsidR="008F110A" w:rsidRPr="00BA0329" w:rsidRDefault="00252FBB" w:rsidP="00BA0329">
      <w:pPr>
        <w:pStyle w:val="TOC3"/>
        <w:tabs>
          <w:tab w:val="left" w:pos="1100"/>
          <w:tab w:val="right" w:pos="9062"/>
        </w:tabs>
        <w:rPr>
          <w:rFonts w:cstheme="minorBidi"/>
          <w:noProof/>
          <w:kern w:val="2"/>
          <w14:ligatures w14:val="standardContextual"/>
        </w:rPr>
      </w:pPr>
      <w:r w:rsidRPr="00BD2003">
        <w:rPr>
          <w:rFonts w:ascii="Times New Roman" w:hAnsi="Times New Roman"/>
          <w:b/>
          <w:bCs/>
          <w:sz w:val="32"/>
          <w:szCs w:val="32"/>
        </w:rPr>
        <w:fldChar w:fldCharType="end"/>
      </w:r>
    </w:p>
    <w:p w14:paraId="147AA3B9" w14:textId="6249DF29" w:rsidR="008F110A" w:rsidRPr="00BD2003" w:rsidRDefault="008F110A" w:rsidP="00BD2003">
      <w:pPr>
        <w:tabs>
          <w:tab w:val="left" w:pos="360"/>
        </w:tabs>
        <w:spacing w:after="0" w:line="360" w:lineRule="auto"/>
        <w:rPr>
          <w:rFonts w:ascii="Times New Roman" w:eastAsia="Times New Roman" w:hAnsi="Times New Roman" w:cs="Times New Roman"/>
          <w:b/>
          <w:sz w:val="32"/>
          <w:szCs w:val="32"/>
        </w:rPr>
      </w:pPr>
      <w:r w:rsidRPr="10EA46D3">
        <w:rPr>
          <w:rFonts w:ascii="Times New Roman" w:eastAsia="Times New Roman" w:hAnsi="Times New Roman" w:cs="Times New Roman"/>
          <w:b/>
          <w:sz w:val="32"/>
          <w:szCs w:val="32"/>
        </w:rPr>
        <w:br w:type="page"/>
      </w:r>
    </w:p>
    <w:p w14:paraId="3308DE06" w14:textId="23776DE9" w:rsidR="00123FCF" w:rsidRDefault="00A30890" w:rsidP="00BD2003">
      <w:pPr>
        <w:tabs>
          <w:tab w:val="left" w:pos="360"/>
        </w:tabs>
        <w:spacing w:after="0" w:line="360" w:lineRule="auto"/>
        <w:jc w:val="center"/>
        <w:rPr>
          <w:rFonts w:ascii="Times New Roman" w:eastAsia="Times New Roman" w:hAnsi="Times New Roman" w:cs="Times New Roman"/>
          <w:b/>
          <w:sz w:val="28"/>
          <w:szCs w:val="28"/>
        </w:rPr>
      </w:pPr>
      <w:r w:rsidRPr="10EA46D3">
        <w:rPr>
          <w:rFonts w:ascii="Times New Roman" w:eastAsia="Times New Roman" w:hAnsi="Times New Roman" w:cs="Times New Roman"/>
          <w:b/>
          <w:sz w:val="28"/>
          <w:szCs w:val="28"/>
        </w:rPr>
        <w:t>MỤC LỤC BẢNG</w:t>
      </w:r>
      <w:r w:rsidR="002A0614" w:rsidRPr="10EA46D3">
        <w:rPr>
          <w:rFonts w:ascii="Times New Roman" w:eastAsia="Times New Roman" w:hAnsi="Times New Roman" w:cs="Times New Roman"/>
          <w:b/>
          <w:sz w:val="28"/>
          <w:szCs w:val="28"/>
        </w:rPr>
        <w:t xml:space="preserve"> VÀ HÌNH </w:t>
      </w:r>
      <w:r w:rsidRPr="10EA46D3">
        <w:rPr>
          <w:rFonts w:ascii="Times New Roman" w:eastAsia="Times New Roman" w:hAnsi="Times New Roman" w:cs="Times New Roman"/>
          <w:b/>
          <w:sz w:val="28"/>
          <w:szCs w:val="28"/>
        </w:rPr>
        <w:t>ẢNH</w:t>
      </w:r>
    </w:p>
    <w:p w14:paraId="681430A4" w14:textId="479E9C1D" w:rsidR="00217137" w:rsidRDefault="002A0614" w:rsidP="00332629">
      <w:pPr>
        <w:pStyle w:val="TOC5"/>
        <w:rPr>
          <w:rFonts w:eastAsiaTheme="minorEastAsia"/>
          <w:noProof/>
          <w:kern w:val="2"/>
          <w14:ligatures w14:val="standardContextual"/>
        </w:rPr>
      </w:pPr>
      <w:r w:rsidRPr="002A0614">
        <w:rPr>
          <w:rFonts w:ascii="Times New Roman" w:hAnsi="Times New Roman" w:cs="Times New Roman"/>
          <w:sz w:val="28"/>
          <w:szCs w:val="28"/>
        </w:rPr>
        <w:fldChar w:fldCharType="begin"/>
      </w:r>
      <w:r w:rsidRPr="50557CA7">
        <w:rPr>
          <w:rFonts w:ascii="Times New Roman" w:hAnsi="Times New Roman" w:cs="Times New Roman"/>
          <w:sz w:val="28"/>
          <w:szCs w:val="28"/>
        </w:rPr>
        <w:instrText xml:space="preserve"> TOC \o "5-5" \h \z \u </w:instrText>
      </w:r>
      <w:r w:rsidRPr="002A0614">
        <w:rPr>
          <w:rFonts w:ascii="Times New Roman" w:hAnsi="Times New Roman" w:cs="Times New Roman"/>
          <w:sz w:val="28"/>
          <w:szCs w:val="28"/>
        </w:rPr>
        <w:fldChar w:fldCharType="separate"/>
      </w:r>
      <w:hyperlink w:anchor="_Toc153435895" w:history="1">
        <w:r w:rsidR="00217137" w:rsidRPr="00D46B05">
          <w:rPr>
            <w:rStyle w:val="Hyperlink"/>
            <w:rFonts w:ascii="Times New Roman" w:eastAsia="Times New Roman" w:hAnsi="Times New Roman" w:cs="Times New Roman"/>
            <w:noProof/>
          </w:rPr>
          <w:t>Bảng 1. Quy ước tài liệu</w:t>
        </w:r>
        <w:r w:rsidR="00217137">
          <w:rPr>
            <w:noProof/>
            <w:webHidden/>
          </w:rPr>
          <w:tab/>
        </w:r>
        <w:r w:rsidR="00217137">
          <w:rPr>
            <w:noProof/>
            <w:webHidden/>
          </w:rPr>
          <w:fldChar w:fldCharType="begin"/>
        </w:r>
        <w:r w:rsidR="00217137">
          <w:rPr>
            <w:noProof/>
            <w:webHidden/>
          </w:rPr>
          <w:instrText xml:space="preserve"> PAGEREF _Toc153435895 \h </w:instrText>
        </w:r>
        <w:r w:rsidR="00217137">
          <w:rPr>
            <w:noProof/>
            <w:webHidden/>
          </w:rPr>
        </w:r>
        <w:r w:rsidR="00217137">
          <w:rPr>
            <w:noProof/>
            <w:webHidden/>
          </w:rPr>
          <w:fldChar w:fldCharType="separate"/>
        </w:r>
        <w:r w:rsidR="009A1AB7">
          <w:rPr>
            <w:noProof/>
            <w:webHidden/>
          </w:rPr>
          <w:t>8</w:t>
        </w:r>
        <w:r w:rsidR="00217137">
          <w:rPr>
            <w:noProof/>
            <w:webHidden/>
          </w:rPr>
          <w:fldChar w:fldCharType="end"/>
        </w:r>
      </w:hyperlink>
    </w:p>
    <w:p w14:paraId="699AEC07" w14:textId="5285765A" w:rsidR="00217137" w:rsidRDefault="00453864" w:rsidP="00332629">
      <w:pPr>
        <w:pStyle w:val="TOC5"/>
        <w:rPr>
          <w:rFonts w:eastAsiaTheme="minorEastAsia"/>
          <w:noProof/>
          <w:kern w:val="2"/>
          <w14:ligatures w14:val="standardContextual"/>
        </w:rPr>
      </w:pPr>
      <w:hyperlink w:anchor="_Toc153435896" w:history="1">
        <w:r w:rsidR="00217137" w:rsidRPr="00D46B05">
          <w:rPr>
            <w:rStyle w:val="Hyperlink"/>
            <w:rFonts w:ascii="Times New Roman" w:eastAsia="Times New Roman" w:hAnsi="Times New Roman" w:cs="Times New Roman"/>
            <w:noProof/>
          </w:rPr>
          <w:t>Bảng 2. Chú giải thuật ngữ</w:t>
        </w:r>
        <w:r w:rsidR="00217137">
          <w:rPr>
            <w:noProof/>
            <w:webHidden/>
          </w:rPr>
          <w:tab/>
        </w:r>
        <w:r w:rsidR="00217137">
          <w:rPr>
            <w:noProof/>
            <w:webHidden/>
          </w:rPr>
          <w:fldChar w:fldCharType="begin"/>
        </w:r>
        <w:r w:rsidR="00217137">
          <w:rPr>
            <w:noProof/>
            <w:webHidden/>
          </w:rPr>
          <w:instrText xml:space="preserve"> PAGEREF _Toc153435896 \h </w:instrText>
        </w:r>
        <w:r w:rsidR="00217137">
          <w:rPr>
            <w:noProof/>
            <w:webHidden/>
          </w:rPr>
        </w:r>
        <w:r w:rsidR="00217137">
          <w:rPr>
            <w:noProof/>
            <w:webHidden/>
          </w:rPr>
          <w:fldChar w:fldCharType="separate"/>
        </w:r>
        <w:r w:rsidR="009A1AB7">
          <w:rPr>
            <w:noProof/>
            <w:webHidden/>
          </w:rPr>
          <w:t>9</w:t>
        </w:r>
        <w:r w:rsidR="00217137">
          <w:rPr>
            <w:noProof/>
            <w:webHidden/>
          </w:rPr>
          <w:fldChar w:fldCharType="end"/>
        </w:r>
      </w:hyperlink>
    </w:p>
    <w:p w14:paraId="775DAA52" w14:textId="79CD3A0D" w:rsidR="00217137" w:rsidRDefault="00453864" w:rsidP="00332629">
      <w:pPr>
        <w:pStyle w:val="TOC5"/>
        <w:rPr>
          <w:rFonts w:eastAsiaTheme="minorEastAsia"/>
          <w:noProof/>
          <w:kern w:val="2"/>
          <w14:ligatures w14:val="standardContextual"/>
        </w:rPr>
      </w:pPr>
      <w:hyperlink w:anchor="_Toc153435897" w:history="1">
        <w:r w:rsidR="00217137" w:rsidRPr="00D46B05">
          <w:rPr>
            <w:rStyle w:val="Hyperlink"/>
            <w:rFonts w:ascii="Times New Roman" w:eastAsia="Times New Roman" w:hAnsi="Times New Roman" w:cs="Times New Roman"/>
            <w:b/>
            <w:noProof/>
          </w:rPr>
          <w:t>H1: Bảng giỏ hàng</w:t>
        </w:r>
        <w:r w:rsidR="00217137">
          <w:rPr>
            <w:noProof/>
            <w:webHidden/>
          </w:rPr>
          <w:tab/>
        </w:r>
        <w:r w:rsidR="00217137">
          <w:rPr>
            <w:noProof/>
            <w:webHidden/>
          </w:rPr>
          <w:fldChar w:fldCharType="begin"/>
        </w:r>
        <w:r w:rsidR="00217137">
          <w:rPr>
            <w:noProof/>
            <w:webHidden/>
          </w:rPr>
          <w:instrText xml:space="preserve"> PAGEREF _Toc153435897 \h </w:instrText>
        </w:r>
        <w:r w:rsidR="00217137">
          <w:rPr>
            <w:noProof/>
            <w:webHidden/>
          </w:rPr>
        </w:r>
        <w:r w:rsidR="00217137">
          <w:rPr>
            <w:noProof/>
            <w:webHidden/>
          </w:rPr>
          <w:fldChar w:fldCharType="separate"/>
        </w:r>
        <w:r w:rsidR="009A1AB7">
          <w:rPr>
            <w:noProof/>
            <w:webHidden/>
          </w:rPr>
          <w:t>36</w:t>
        </w:r>
        <w:r w:rsidR="00217137">
          <w:rPr>
            <w:noProof/>
            <w:webHidden/>
          </w:rPr>
          <w:fldChar w:fldCharType="end"/>
        </w:r>
      </w:hyperlink>
    </w:p>
    <w:p w14:paraId="5F5C0D90" w14:textId="6A2D23AF" w:rsidR="00217137" w:rsidRDefault="00453864" w:rsidP="00332629">
      <w:pPr>
        <w:pStyle w:val="TOC5"/>
        <w:rPr>
          <w:rFonts w:eastAsiaTheme="minorEastAsia"/>
          <w:noProof/>
          <w:kern w:val="2"/>
          <w14:ligatures w14:val="standardContextual"/>
        </w:rPr>
      </w:pPr>
      <w:hyperlink w:anchor="_Toc153435898" w:history="1">
        <w:r w:rsidR="00217137" w:rsidRPr="00D46B05">
          <w:rPr>
            <w:rStyle w:val="Hyperlink"/>
            <w:rFonts w:ascii="Times New Roman" w:eastAsia="Times New Roman" w:hAnsi="Times New Roman" w:cs="Times New Roman"/>
            <w:b/>
            <w:bCs/>
            <w:noProof/>
          </w:rPr>
          <w:t>H2 : Bảng chất liệu</w:t>
        </w:r>
        <w:r w:rsidR="00217137">
          <w:rPr>
            <w:noProof/>
            <w:webHidden/>
          </w:rPr>
          <w:tab/>
        </w:r>
        <w:r w:rsidR="00217137">
          <w:rPr>
            <w:noProof/>
            <w:webHidden/>
          </w:rPr>
          <w:fldChar w:fldCharType="begin"/>
        </w:r>
        <w:r w:rsidR="00217137">
          <w:rPr>
            <w:noProof/>
            <w:webHidden/>
          </w:rPr>
          <w:instrText xml:space="preserve"> PAGEREF _Toc153435898 \h </w:instrText>
        </w:r>
        <w:r w:rsidR="00217137">
          <w:rPr>
            <w:noProof/>
            <w:webHidden/>
          </w:rPr>
        </w:r>
        <w:r w:rsidR="00217137">
          <w:rPr>
            <w:noProof/>
            <w:webHidden/>
          </w:rPr>
          <w:fldChar w:fldCharType="separate"/>
        </w:r>
        <w:r w:rsidR="009A1AB7">
          <w:rPr>
            <w:noProof/>
            <w:webHidden/>
          </w:rPr>
          <w:t>37</w:t>
        </w:r>
        <w:r w:rsidR="00217137">
          <w:rPr>
            <w:noProof/>
            <w:webHidden/>
          </w:rPr>
          <w:fldChar w:fldCharType="end"/>
        </w:r>
      </w:hyperlink>
    </w:p>
    <w:p w14:paraId="69813E3A" w14:textId="7DFB5CEC" w:rsidR="00217137" w:rsidRDefault="00453864" w:rsidP="00332629">
      <w:pPr>
        <w:pStyle w:val="TOC5"/>
        <w:rPr>
          <w:rFonts w:eastAsiaTheme="minorEastAsia"/>
          <w:noProof/>
          <w:kern w:val="2"/>
          <w14:ligatures w14:val="standardContextual"/>
        </w:rPr>
      </w:pPr>
      <w:hyperlink w:anchor="_Toc153435899" w:history="1">
        <w:r w:rsidR="00217137" w:rsidRPr="00D46B05">
          <w:rPr>
            <w:rStyle w:val="Hyperlink"/>
            <w:rFonts w:ascii="Times New Roman" w:eastAsia="Times New Roman" w:hAnsi="Times New Roman" w:cs="Times New Roman"/>
            <w:b/>
            <w:bCs/>
            <w:noProof/>
          </w:rPr>
          <w:t>H3: Bảng Chi tiết sản phẩm</w:t>
        </w:r>
        <w:r w:rsidR="00217137">
          <w:rPr>
            <w:noProof/>
            <w:webHidden/>
          </w:rPr>
          <w:tab/>
        </w:r>
        <w:r w:rsidR="00217137">
          <w:rPr>
            <w:noProof/>
            <w:webHidden/>
          </w:rPr>
          <w:fldChar w:fldCharType="begin"/>
        </w:r>
        <w:r w:rsidR="00217137">
          <w:rPr>
            <w:noProof/>
            <w:webHidden/>
          </w:rPr>
          <w:instrText xml:space="preserve"> PAGEREF _Toc153435899 \h </w:instrText>
        </w:r>
        <w:r w:rsidR="00217137">
          <w:rPr>
            <w:noProof/>
            <w:webHidden/>
          </w:rPr>
        </w:r>
        <w:r w:rsidR="00217137">
          <w:rPr>
            <w:noProof/>
            <w:webHidden/>
          </w:rPr>
          <w:fldChar w:fldCharType="separate"/>
        </w:r>
        <w:r w:rsidR="009A1AB7">
          <w:rPr>
            <w:noProof/>
            <w:webHidden/>
          </w:rPr>
          <w:t>38</w:t>
        </w:r>
        <w:r w:rsidR="00217137">
          <w:rPr>
            <w:noProof/>
            <w:webHidden/>
          </w:rPr>
          <w:fldChar w:fldCharType="end"/>
        </w:r>
      </w:hyperlink>
    </w:p>
    <w:p w14:paraId="1E3D2D03" w14:textId="0F61D9CF" w:rsidR="00217137" w:rsidRDefault="00453864" w:rsidP="00332629">
      <w:pPr>
        <w:pStyle w:val="TOC5"/>
        <w:rPr>
          <w:rFonts w:eastAsiaTheme="minorEastAsia"/>
          <w:noProof/>
          <w:kern w:val="2"/>
          <w14:ligatures w14:val="standardContextual"/>
        </w:rPr>
      </w:pPr>
      <w:hyperlink w:anchor="_Toc153435900" w:history="1">
        <w:r w:rsidR="00217137" w:rsidRPr="00D46B05">
          <w:rPr>
            <w:rStyle w:val="Hyperlink"/>
            <w:rFonts w:ascii="Times New Roman" w:eastAsia="Times New Roman" w:hAnsi="Times New Roman" w:cs="Times New Roman"/>
            <w:b/>
            <w:noProof/>
          </w:rPr>
          <w:t>H4: Bảng Chức Vụ</w:t>
        </w:r>
        <w:r w:rsidR="00217137">
          <w:rPr>
            <w:noProof/>
            <w:webHidden/>
          </w:rPr>
          <w:tab/>
        </w:r>
        <w:r w:rsidR="00217137">
          <w:rPr>
            <w:noProof/>
            <w:webHidden/>
          </w:rPr>
          <w:fldChar w:fldCharType="begin"/>
        </w:r>
        <w:r w:rsidR="00217137">
          <w:rPr>
            <w:noProof/>
            <w:webHidden/>
          </w:rPr>
          <w:instrText xml:space="preserve"> PAGEREF _Toc153435900 \h </w:instrText>
        </w:r>
        <w:r w:rsidR="00217137">
          <w:rPr>
            <w:noProof/>
            <w:webHidden/>
          </w:rPr>
        </w:r>
        <w:r w:rsidR="00217137">
          <w:rPr>
            <w:noProof/>
            <w:webHidden/>
          </w:rPr>
          <w:fldChar w:fldCharType="separate"/>
        </w:r>
        <w:r w:rsidR="009A1AB7">
          <w:rPr>
            <w:noProof/>
            <w:webHidden/>
          </w:rPr>
          <w:t>39</w:t>
        </w:r>
        <w:r w:rsidR="00217137">
          <w:rPr>
            <w:noProof/>
            <w:webHidden/>
          </w:rPr>
          <w:fldChar w:fldCharType="end"/>
        </w:r>
      </w:hyperlink>
    </w:p>
    <w:p w14:paraId="2BF47BD2" w14:textId="6A2EE8C0" w:rsidR="00217137" w:rsidRDefault="00453864" w:rsidP="00332629">
      <w:pPr>
        <w:pStyle w:val="TOC5"/>
        <w:rPr>
          <w:rFonts w:eastAsiaTheme="minorEastAsia"/>
          <w:noProof/>
          <w:kern w:val="2"/>
          <w14:ligatures w14:val="standardContextual"/>
        </w:rPr>
      </w:pPr>
      <w:hyperlink w:anchor="_Toc153435901" w:history="1">
        <w:r w:rsidR="00217137" w:rsidRPr="00D46B05">
          <w:rPr>
            <w:rStyle w:val="Hyperlink"/>
            <w:rFonts w:ascii="Times New Roman" w:eastAsia="Times New Roman" w:hAnsi="Times New Roman" w:cs="Times New Roman"/>
            <w:b/>
            <w:noProof/>
          </w:rPr>
          <w:t>H5: bảng Coupons</w:t>
        </w:r>
        <w:r w:rsidR="00217137">
          <w:rPr>
            <w:noProof/>
            <w:webHidden/>
          </w:rPr>
          <w:tab/>
        </w:r>
        <w:r w:rsidR="00217137">
          <w:rPr>
            <w:noProof/>
            <w:webHidden/>
          </w:rPr>
          <w:fldChar w:fldCharType="begin"/>
        </w:r>
        <w:r w:rsidR="00217137">
          <w:rPr>
            <w:noProof/>
            <w:webHidden/>
          </w:rPr>
          <w:instrText xml:space="preserve"> PAGEREF _Toc153435901 \h </w:instrText>
        </w:r>
        <w:r w:rsidR="00217137">
          <w:rPr>
            <w:noProof/>
            <w:webHidden/>
          </w:rPr>
        </w:r>
        <w:r w:rsidR="00217137">
          <w:rPr>
            <w:noProof/>
            <w:webHidden/>
          </w:rPr>
          <w:fldChar w:fldCharType="separate"/>
        </w:r>
        <w:r w:rsidR="009A1AB7">
          <w:rPr>
            <w:noProof/>
            <w:webHidden/>
          </w:rPr>
          <w:t>40</w:t>
        </w:r>
        <w:r w:rsidR="00217137">
          <w:rPr>
            <w:noProof/>
            <w:webHidden/>
          </w:rPr>
          <w:fldChar w:fldCharType="end"/>
        </w:r>
      </w:hyperlink>
    </w:p>
    <w:p w14:paraId="5D3EF5D0" w14:textId="23372971" w:rsidR="00217137" w:rsidRDefault="00453864" w:rsidP="00332629">
      <w:pPr>
        <w:pStyle w:val="TOC5"/>
        <w:rPr>
          <w:rFonts w:eastAsiaTheme="minorEastAsia"/>
          <w:noProof/>
          <w:kern w:val="2"/>
          <w14:ligatures w14:val="standardContextual"/>
        </w:rPr>
      </w:pPr>
      <w:hyperlink w:anchor="_Toc153435902" w:history="1">
        <w:r w:rsidR="00217137" w:rsidRPr="00D46B05">
          <w:rPr>
            <w:rStyle w:val="Hyperlink"/>
            <w:rFonts w:ascii="Times New Roman" w:eastAsia="Times New Roman" w:hAnsi="Times New Roman" w:cs="Times New Roman"/>
            <w:b/>
            <w:noProof/>
          </w:rPr>
          <w:t>H6: Bảng Địa chỉ</w:t>
        </w:r>
        <w:r w:rsidR="00217137">
          <w:rPr>
            <w:noProof/>
            <w:webHidden/>
          </w:rPr>
          <w:tab/>
        </w:r>
        <w:r w:rsidR="00217137">
          <w:rPr>
            <w:noProof/>
            <w:webHidden/>
          </w:rPr>
          <w:fldChar w:fldCharType="begin"/>
        </w:r>
        <w:r w:rsidR="00217137">
          <w:rPr>
            <w:noProof/>
            <w:webHidden/>
          </w:rPr>
          <w:instrText xml:space="preserve"> PAGEREF _Toc153435902 \h </w:instrText>
        </w:r>
        <w:r w:rsidR="00217137">
          <w:rPr>
            <w:noProof/>
            <w:webHidden/>
          </w:rPr>
        </w:r>
        <w:r w:rsidR="00217137">
          <w:rPr>
            <w:noProof/>
            <w:webHidden/>
          </w:rPr>
          <w:fldChar w:fldCharType="separate"/>
        </w:r>
        <w:r w:rsidR="009A1AB7">
          <w:rPr>
            <w:noProof/>
            <w:webHidden/>
          </w:rPr>
          <w:t>42</w:t>
        </w:r>
        <w:r w:rsidR="00217137">
          <w:rPr>
            <w:noProof/>
            <w:webHidden/>
          </w:rPr>
          <w:fldChar w:fldCharType="end"/>
        </w:r>
      </w:hyperlink>
    </w:p>
    <w:p w14:paraId="53691430" w14:textId="7079E97E" w:rsidR="00217137" w:rsidRDefault="00453864" w:rsidP="00332629">
      <w:pPr>
        <w:pStyle w:val="TOC5"/>
        <w:rPr>
          <w:rFonts w:eastAsiaTheme="minorEastAsia"/>
          <w:noProof/>
          <w:kern w:val="2"/>
          <w14:ligatures w14:val="standardContextual"/>
        </w:rPr>
      </w:pPr>
      <w:hyperlink w:anchor="_Toc153435903" w:history="1">
        <w:r w:rsidR="00217137" w:rsidRPr="00D46B05">
          <w:rPr>
            <w:rStyle w:val="Hyperlink"/>
            <w:rFonts w:ascii="Times New Roman" w:eastAsia="Times New Roman" w:hAnsi="Times New Roman" w:cs="Times New Roman"/>
            <w:b/>
            <w:noProof/>
          </w:rPr>
          <w:t>H7: Bảng Giảm giá</w:t>
        </w:r>
        <w:r w:rsidR="00217137">
          <w:rPr>
            <w:noProof/>
            <w:webHidden/>
          </w:rPr>
          <w:tab/>
        </w:r>
        <w:r w:rsidR="00217137">
          <w:rPr>
            <w:noProof/>
            <w:webHidden/>
          </w:rPr>
          <w:fldChar w:fldCharType="begin"/>
        </w:r>
        <w:r w:rsidR="00217137">
          <w:rPr>
            <w:noProof/>
            <w:webHidden/>
          </w:rPr>
          <w:instrText xml:space="preserve"> PAGEREF _Toc153435903 \h </w:instrText>
        </w:r>
        <w:r w:rsidR="00217137">
          <w:rPr>
            <w:noProof/>
            <w:webHidden/>
          </w:rPr>
        </w:r>
        <w:r w:rsidR="00217137">
          <w:rPr>
            <w:noProof/>
            <w:webHidden/>
          </w:rPr>
          <w:fldChar w:fldCharType="separate"/>
        </w:r>
        <w:r w:rsidR="009A1AB7">
          <w:rPr>
            <w:noProof/>
            <w:webHidden/>
          </w:rPr>
          <w:t>44</w:t>
        </w:r>
        <w:r w:rsidR="00217137">
          <w:rPr>
            <w:noProof/>
            <w:webHidden/>
          </w:rPr>
          <w:fldChar w:fldCharType="end"/>
        </w:r>
      </w:hyperlink>
    </w:p>
    <w:p w14:paraId="0138574C" w14:textId="49C0C279" w:rsidR="00217137" w:rsidRDefault="00453864" w:rsidP="00332629">
      <w:pPr>
        <w:pStyle w:val="TOC5"/>
        <w:rPr>
          <w:rFonts w:eastAsiaTheme="minorEastAsia"/>
          <w:noProof/>
          <w:kern w:val="2"/>
          <w14:ligatures w14:val="standardContextual"/>
        </w:rPr>
      </w:pPr>
      <w:hyperlink w:anchor="_Toc153435904" w:history="1">
        <w:r w:rsidR="00217137" w:rsidRPr="00D46B05">
          <w:rPr>
            <w:rStyle w:val="Hyperlink"/>
            <w:rFonts w:ascii="Times New Roman" w:eastAsia="Times New Roman" w:hAnsi="Times New Roman" w:cs="Times New Roman"/>
            <w:b/>
            <w:noProof/>
          </w:rPr>
          <w:t>H8: Bảng Giảm giá chi tiết</w:t>
        </w:r>
        <w:r w:rsidR="00217137">
          <w:rPr>
            <w:noProof/>
            <w:webHidden/>
          </w:rPr>
          <w:tab/>
        </w:r>
        <w:r w:rsidR="00217137">
          <w:rPr>
            <w:noProof/>
            <w:webHidden/>
          </w:rPr>
          <w:fldChar w:fldCharType="begin"/>
        </w:r>
        <w:r w:rsidR="00217137">
          <w:rPr>
            <w:noProof/>
            <w:webHidden/>
          </w:rPr>
          <w:instrText xml:space="preserve"> PAGEREF _Toc153435904 \h </w:instrText>
        </w:r>
        <w:r w:rsidR="00217137">
          <w:rPr>
            <w:noProof/>
            <w:webHidden/>
          </w:rPr>
        </w:r>
        <w:r w:rsidR="00217137">
          <w:rPr>
            <w:noProof/>
            <w:webHidden/>
          </w:rPr>
          <w:fldChar w:fldCharType="separate"/>
        </w:r>
        <w:r w:rsidR="009A1AB7">
          <w:rPr>
            <w:noProof/>
            <w:webHidden/>
          </w:rPr>
          <w:t>45</w:t>
        </w:r>
        <w:r w:rsidR="00217137">
          <w:rPr>
            <w:noProof/>
            <w:webHidden/>
          </w:rPr>
          <w:fldChar w:fldCharType="end"/>
        </w:r>
      </w:hyperlink>
    </w:p>
    <w:p w14:paraId="6979BAA0" w14:textId="5C05495D" w:rsidR="00217137" w:rsidRDefault="00453864" w:rsidP="00332629">
      <w:pPr>
        <w:pStyle w:val="TOC5"/>
        <w:rPr>
          <w:rFonts w:eastAsiaTheme="minorEastAsia"/>
          <w:noProof/>
          <w:kern w:val="2"/>
          <w14:ligatures w14:val="standardContextual"/>
        </w:rPr>
      </w:pPr>
      <w:hyperlink w:anchor="_Toc153435905" w:history="1">
        <w:r w:rsidR="00217137" w:rsidRPr="00D46B05">
          <w:rPr>
            <w:rStyle w:val="Hyperlink"/>
            <w:rFonts w:ascii="Times New Roman" w:eastAsia="Times New Roman" w:hAnsi="Times New Roman" w:cs="Times New Roman"/>
            <w:b/>
            <w:bCs/>
            <w:noProof/>
          </w:rPr>
          <w:t>H9: Bảng Giỏ hàng chi tiết</w:t>
        </w:r>
        <w:r w:rsidR="00217137">
          <w:rPr>
            <w:noProof/>
            <w:webHidden/>
          </w:rPr>
          <w:tab/>
        </w:r>
        <w:r w:rsidR="00217137">
          <w:rPr>
            <w:noProof/>
            <w:webHidden/>
          </w:rPr>
          <w:fldChar w:fldCharType="begin"/>
        </w:r>
        <w:r w:rsidR="00217137">
          <w:rPr>
            <w:noProof/>
            <w:webHidden/>
          </w:rPr>
          <w:instrText xml:space="preserve"> PAGEREF _Toc153435905 \h </w:instrText>
        </w:r>
        <w:r w:rsidR="00217137">
          <w:rPr>
            <w:noProof/>
            <w:webHidden/>
          </w:rPr>
        </w:r>
        <w:r w:rsidR="00217137">
          <w:rPr>
            <w:noProof/>
            <w:webHidden/>
          </w:rPr>
          <w:fldChar w:fldCharType="separate"/>
        </w:r>
        <w:r w:rsidR="009A1AB7">
          <w:rPr>
            <w:noProof/>
            <w:webHidden/>
          </w:rPr>
          <w:t>46</w:t>
        </w:r>
        <w:r w:rsidR="00217137">
          <w:rPr>
            <w:noProof/>
            <w:webHidden/>
          </w:rPr>
          <w:fldChar w:fldCharType="end"/>
        </w:r>
      </w:hyperlink>
    </w:p>
    <w:p w14:paraId="7DF978EB" w14:textId="5D6346D2" w:rsidR="00217137" w:rsidRDefault="00453864" w:rsidP="00332629">
      <w:pPr>
        <w:pStyle w:val="TOC5"/>
        <w:rPr>
          <w:rFonts w:eastAsiaTheme="minorEastAsia"/>
          <w:noProof/>
          <w:kern w:val="2"/>
          <w14:ligatures w14:val="standardContextual"/>
        </w:rPr>
      </w:pPr>
      <w:hyperlink w:anchor="_Toc153435906" w:history="1">
        <w:r w:rsidR="00217137" w:rsidRPr="00D46B05">
          <w:rPr>
            <w:rStyle w:val="Hyperlink"/>
            <w:rFonts w:ascii="Times New Roman" w:eastAsia="Times New Roman" w:hAnsi="Times New Roman" w:cs="Times New Roman"/>
            <w:b/>
            <w:bCs/>
            <w:noProof/>
          </w:rPr>
          <w:t>H10: Bảng Hình thức thanh toán</w:t>
        </w:r>
        <w:r w:rsidR="00217137">
          <w:rPr>
            <w:noProof/>
            <w:webHidden/>
          </w:rPr>
          <w:tab/>
        </w:r>
        <w:r w:rsidR="00217137">
          <w:rPr>
            <w:noProof/>
            <w:webHidden/>
          </w:rPr>
          <w:fldChar w:fldCharType="begin"/>
        </w:r>
        <w:r w:rsidR="00217137">
          <w:rPr>
            <w:noProof/>
            <w:webHidden/>
          </w:rPr>
          <w:instrText xml:space="preserve"> PAGEREF _Toc153435906 \h </w:instrText>
        </w:r>
        <w:r w:rsidR="00217137">
          <w:rPr>
            <w:noProof/>
            <w:webHidden/>
          </w:rPr>
        </w:r>
        <w:r w:rsidR="00217137">
          <w:rPr>
            <w:noProof/>
            <w:webHidden/>
          </w:rPr>
          <w:fldChar w:fldCharType="separate"/>
        </w:r>
        <w:r w:rsidR="009A1AB7">
          <w:rPr>
            <w:noProof/>
            <w:webHidden/>
          </w:rPr>
          <w:t>47</w:t>
        </w:r>
        <w:r w:rsidR="00217137">
          <w:rPr>
            <w:noProof/>
            <w:webHidden/>
          </w:rPr>
          <w:fldChar w:fldCharType="end"/>
        </w:r>
      </w:hyperlink>
    </w:p>
    <w:p w14:paraId="66A0D125" w14:textId="3703947C" w:rsidR="00217137" w:rsidRDefault="00453864" w:rsidP="00332629">
      <w:pPr>
        <w:pStyle w:val="TOC5"/>
        <w:rPr>
          <w:rFonts w:eastAsiaTheme="minorEastAsia"/>
          <w:noProof/>
          <w:kern w:val="2"/>
          <w14:ligatures w14:val="standardContextual"/>
        </w:rPr>
      </w:pPr>
      <w:hyperlink w:anchor="_Toc153435907" w:history="1">
        <w:r w:rsidR="00217137" w:rsidRPr="00D46B05">
          <w:rPr>
            <w:rStyle w:val="Hyperlink"/>
            <w:rFonts w:ascii="Times New Roman" w:eastAsia="Times New Roman" w:hAnsi="Times New Roman" w:cs="Times New Roman"/>
            <w:b/>
            <w:bCs/>
            <w:noProof/>
          </w:rPr>
          <w:t>H11: Bảng Hóa đơn</w:t>
        </w:r>
        <w:r w:rsidR="00217137">
          <w:rPr>
            <w:noProof/>
            <w:webHidden/>
          </w:rPr>
          <w:tab/>
        </w:r>
        <w:r w:rsidR="00217137">
          <w:rPr>
            <w:noProof/>
            <w:webHidden/>
          </w:rPr>
          <w:fldChar w:fldCharType="begin"/>
        </w:r>
        <w:r w:rsidR="00217137">
          <w:rPr>
            <w:noProof/>
            <w:webHidden/>
          </w:rPr>
          <w:instrText xml:space="preserve"> PAGEREF _Toc153435907 \h </w:instrText>
        </w:r>
        <w:r w:rsidR="00217137">
          <w:rPr>
            <w:noProof/>
            <w:webHidden/>
          </w:rPr>
        </w:r>
        <w:r w:rsidR="00217137">
          <w:rPr>
            <w:noProof/>
            <w:webHidden/>
          </w:rPr>
          <w:fldChar w:fldCharType="separate"/>
        </w:r>
        <w:r w:rsidR="009A1AB7">
          <w:rPr>
            <w:noProof/>
            <w:webHidden/>
          </w:rPr>
          <w:t>48</w:t>
        </w:r>
        <w:r w:rsidR="00217137">
          <w:rPr>
            <w:noProof/>
            <w:webHidden/>
          </w:rPr>
          <w:fldChar w:fldCharType="end"/>
        </w:r>
      </w:hyperlink>
    </w:p>
    <w:p w14:paraId="4284695C" w14:textId="0EA685E4" w:rsidR="00217137" w:rsidRDefault="00453864" w:rsidP="00332629">
      <w:pPr>
        <w:pStyle w:val="TOC5"/>
        <w:rPr>
          <w:rFonts w:eastAsiaTheme="minorEastAsia"/>
          <w:noProof/>
          <w:kern w:val="2"/>
          <w14:ligatures w14:val="standardContextual"/>
        </w:rPr>
      </w:pPr>
      <w:hyperlink w:anchor="_Toc153435908" w:history="1">
        <w:r w:rsidR="00217137" w:rsidRPr="00D46B05">
          <w:rPr>
            <w:rStyle w:val="Hyperlink"/>
            <w:rFonts w:ascii="Times New Roman" w:eastAsia="Times New Roman" w:hAnsi="Times New Roman" w:cs="Times New Roman"/>
            <w:b/>
            <w:bCs/>
            <w:noProof/>
          </w:rPr>
          <w:t>H12: Bảng Image</w:t>
        </w:r>
        <w:r w:rsidR="00217137">
          <w:rPr>
            <w:noProof/>
            <w:webHidden/>
          </w:rPr>
          <w:tab/>
        </w:r>
        <w:r w:rsidR="00217137">
          <w:rPr>
            <w:noProof/>
            <w:webHidden/>
          </w:rPr>
          <w:fldChar w:fldCharType="begin"/>
        </w:r>
        <w:r w:rsidR="00217137">
          <w:rPr>
            <w:noProof/>
            <w:webHidden/>
          </w:rPr>
          <w:instrText xml:space="preserve"> PAGEREF _Toc153435908 \h </w:instrText>
        </w:r>
        <w:r w:rsidR="00217137">
          <w:rPr>
            <w:noProof/>
            <w:webHidden/>
          </w:rPr>
        </w:r>
        <w:r w:rsidR="00217137">
          <w:rPr>
            <w:noProof/>
            <w:webHidden/>
          </w:rPr>
          <w:fldChar w:fldCharType="separate"/>
        </w:r>
        <w:r w:rsidR="009A1AB7">
          <w:rPr>
            <w:noProof/>
            <w:webHidden/>
          </w:rPr>
          <w:t>50</w:t>
        </w:r>
        <w:r w:rsidR="00217137">
          <w:rPr>
            <w:noProof/>
            <w:webHidden/>
          </w:rPr>
          <w:fldChar w:fldCharType="end"/>
        </w:r>
      </w:hyperlink>
    </w:p>
    <w:p w14:paraId="6CCABDFE" w14:textId="37863C91" w:rsidR="00217137" w:rsidRDefault="00453864" w:rsidP="00332629">
      <w:pPr>
        <w:pStyle w:val="TOC5"/>
        <w:rPr>
          <w:rFonts w:eastAsiaTheme="minorEastAsia"/>
          <w:noProof/>
          <w:kern w:val="2"/>
          <w14:ligatures w14:val="standardContextual"/>
        </w:rPr>
      </w:pPr>
      <w:hyperlink w:anchor="_Toc153435909" w:history="1">
        <w:r w:rsidR="00217137" w:rsidRPr="00D46B05">
          <w:rPr>
            <w:rStyle w:val="Hyperlink"/>
            <w:rFonts w:ascii="Times New Roman" w:eastAsia="Times New Roman" w:hAnsi="Times New Roman" w:cs="Times New Roman"/>
            <w:b/>
            <w:bCs/>
            <w:noProof/>
          </w:rPr>
          <w:t>H13: Bảng Lịch sử giảm giá</w:t>
        </w:r>
        <w:r w:rsidR="00217137">
          <w:rPr>
            <w:noProof/>
            <w:webHidden/>
          </w:rPr>
          <w:tab/>
        </w:r>
        <w:r w:rsidR="00217137">
          <w:rPr>
            <w:noProof/>
            <w:webHidden/>
          </w:rPr>
          <w:fldChar w:fldCharType="begin"/>
        </w:r>
        <w:r w:rsidR="00217137">
          <w:rPr>
            <w:noProof/>
            <w:webHidden/>
          </w:rPr>
          <w:instrText xml:space="preserve"> PAGEREF _Toc153435909 \h </w:instrText>
        </w:r>
        <w:r w:rsidR="00217137">
          <w:rPr>
            <w:noProof/>
            <w:webHidden/>
          </w:rPr>
        </w:r>
        <w:r w:rsidR="00217137">
          <w:rPr>
            <w:noProof/>
            <w:webHidden/>
          </w:rPr>
          <w:fldChar w:fldCharType="separate"/>
        </w:r>
        <w:r w:rsidR="009A1AB7">
          <w:rPr>
            <w:noProof/>
            <w:webHidden/>
          </w:rPr>
          <w:t>51</w:t>
        </w:r>
        <w:r w:rsidR="00217137">
          <w:rPr>
            <w:noProof/>
            <w:webHidden/>
          </w:rPr>
          <w:fldChar w:fldCharType="end"/>
        </w:r>
      </w:hyperlink>
    </w:p>
    <w:p w14:paraId="38E7B5BB" w14:textId="6DD6A02F" w:rsidR="00217137" w:rsidRDefault="00453864" w:rsidP="00332629">
      <w:pPr>
        <w:pStyle w:val="TOC5"/>
        <w:rPr>
          <w:rFonts w:eastAsiaTheme="minorEastAsia"/>
          <w:noProof/>
          <w:kern w:val="2"/>
          <w14:ligatures w14:val="standardContextual"/>
        </w:rPr>
      </w:pPr>
      <w:hyperlink w:anchor="_Toc153435910" w:history="1">
        <w:r w:rsidR="00217137" w:rsidRPr="00D46B05">
          <w:rPr>
            <w:rStyle w:val="Hyperlink"/>
            <w:rFonts w:ascii="Times New Roman" w:eastAsia="Times New Roman" w:hAnsi="Times New Roman" w:cs="Times New Roman"/>
            <w:b/>
            <w:bCs/>
            <w:noProof/>
          </w:rPr>
          <w:t>H14: Bảng lịch sử hóa đơn</w:t>
        </w:r>
        <w:r w:rsidR="00217137">
          <w:rPr>
            <w:noProof/>
            <w:webHidden/>
          </w:rPr>
          <w:tab/>
        </w:r>
        <w:r w:rsidR="00217137">
          <w:rPr>
            <w:noProof/>
            <w:webHidden/>
          </w:rPr>
          <w:fldChar w:fldCharType="begin"/>
        </w:r>
        <w:r w:rsidR="00217137">
          <w:rPr>
            <w:noProof/>
            <w:webHidden/>
          </w:rPr>
          <w:instrText xml:space="preserve"> PAGEREF _Toc153435910 \h </w:instrText>
        </w:r>
        <w:r w:rsidR="00217137">
          <w:rPr>
            <w:noProof/>
            <w:webHidden/>
          </w:rPr>
        </w:r>
        <w:r w:rsidR="00217137">
          <w:rPr>
            <w:noProof/>
            <w:webHidden/>
          </w:rPr>
          <w:fldChar w:fldCharType="separate"/>
        </w:r>
        <w:r w:rsidR="009A1AB7">
          <w:rPr>
            <w:noProof/>
            <w:webHidden/>
          </w:rPr>
          <w:t>52</w:t>
        </w:r>
        <w:r w:rsidR="00217137">
          <w:rPr>
            <w:noProof/>
            <w:webHidden/>
          </w:rPr>
          <w:fldChar w:fldCharType="end"/>
        </w:r>
      </w:hyperlink>
    </w:p>
    <w:p w14:paraId="2C339589" w14:textId="50FA0C78" w:rsidR="00217137" w:rsidRDefault="00453864" w:rsidP="00332629">
      <w:pPr>
        <w:pStyle w:val="TOC5"/>
        <w:rPr>
          <w:rFonts w:eastAsiaTheme="minorEastAsia"/>
          <w:noProof/>
          <w:kern w:val="2"/>
          <w14:ligatures w14:val="standardContextual"/>
        </w:rPr>
      </w:pPr>
      <w:hyperlink w:anchor="_Toc153435911" w:history="1">
        <w:r w:rsidR="00217137" w:rsidRPr="00D46B05">
          <w:rPr>
            <w:rStyle w:val="Hyperlink"/>
            <w:rFonts w:ascii="Times New Roman" w:eastAsia="Times New Roman" w:hAnsi="Times New Roman" w:cs="Times New Roman"/>
            <w:b/>
            <w:bCs/>
            <w:noProof/>
          </w:rPr>
          <w:t>H15: Bảng loại cổ áo</w:t>
        </w:r>
        <w:r w:rsidR="00217137">
          <w:rPr>
            <w:noProof/>
            <w:webHidden/>
          </w:rPr>
          <w:tab/>
        </w:r>
        <w:r w:rsidR="00217137">
          <w:rPr>
            <w:noProof/>
            <w:webHidden/>
          </w:rPr>
          <w:fldChar w:fldCharType="begin"/>
        </w:r>
        <w:r w:rsidR="00217137">
          <w:rPr>
            <w:noProof/>
            <w:webHidden/>
          </w:rPr>
          <w:instrText xml:space="preserve"> PAGEREF _Toc153435911 \h </w:instrText>
        </w:r>
        <w:r w:rsidR="00217137">
          <w:rPr>
            <w:noProof/>
            <w:webHidden/>
          </w:rPr>
        </w:r>
        <w:r w:rsidR="00217137">
          <w:rPr>
            <w:noProof/>
            <w:webHidden/>
          </w:rPr>
          <w:fldChar w:fldCharType="separate"/>
        </w:r>
        <w:r w:rsidR="009A1AB7">
          <w:rPr>
            <w:noProof/>
            <w:webHidden/>
          </w:rPr>
          <w:t>53</w:t>
        </w:r>
        <w:r w:rsidR="00217137">
          <w:rPr>
            <w:noProof/>
            <w:webHidden/>
          </w:rPr>
          <w:fldChar w:fldCharType="end"/>
        </w:r>
      </w:hyperlink>
    </w:p>
    <w:p w14:paraId="51FC7100" w14:textId="16EB5696" w:rsidR="00217137" w:rsidRDefault="00453864" w:rsidP="00332629">
      <w:pPr>
        <w:pStyle w:val="TOC5"/>
        <w:rPr>
          <w:rFonts w:eastAsiaTheme="minorEastAsia"/>
          <w:noProof/>
          <w:kern w:val="2"/>
          <w14:ligatures w14:val="standardContextual"/>
        </w:rPr>
      </w:pPr>
      <w:hyperlink w:anchor="_Toc153435912" w:history="1">
        <w:r w:rsidR="00217137" w:rsidRPr="00D46B05">
          <w:rPr>
            <w:rStyle w:val="Hyperlink"/>
            <w:rFonts w:ascii="Times New Roman" w:eastAsia="Times New Roman" w:hAnsi="Times New Roman" w:cs="Times New Roman"/>
            <w:b/>
            <w:bCs/>
            <w:noProof/>
          </w:rPr>
          <w:t>H16: Bảng loại sản phẩm</w:t>
        </w:r>
        <w:r w:rsidR="00217137">
          <w:rPr>
            <w:noProof/>
            <w:webHidden/>
          </w:rPr>
          <w:tab/>
        </w:r>
        <w:r w:rsidR="00217137">
          <w:rPr>
            <w:noProof/>
            <w:webHidden/>
          </w:rPr>
          <w:fldChar w:fldCharType="begin"/>
        </w:r>
        <w:r w:rsidR="00217137">
          <w:rPr>
            <w:noProof/>
            <w:webHidden/>
          </w:rPr>
          <w:instrText xml:space="preserve"> PAGEREF _Toc153435912 \h </w:instrText>
        </w:r>
        <w:r w:rsidR="00217137">
          <w:rPr>
            <w:noProof/>
            <w:webHidden/>
          </w:rPr>
        </w:r>
        <w:r w:rsidR="00217137">
          <w:rPr>
            <w:noProof/>
            <w:webHidden/>
          </w:rPr>
          <w:fldChar w:fldCharType="separate"/>
        </w:r>
        <w:r w:rsidR="009A1AB7">
          <w:rPr>
            <w:noProof/>
            <w:webHidden/>
          </w:rPr>
          <w:t>54</w:t>
        </w:r>
        <w:r w:rsidR="00217137">
          <w:rPr>
            <w:noProof/>
            <w:webHidden/>
          </w:rPr>
          <w:fldChar w:fldCharType="end"/>
        </w:r>
      </w:hyperlink>
    </w:p>
    <w:p w14:paraId="5C87EABC" w14:textId="2846C0D4" w:rsidR="00217137" w:rsidRDefault="00453864" w:rsidP="00332629">
      <w:pPr>
        <w:pStyle w:val="TOC5"/>
        <w:rPr>
          <w:rFonts w:eastAsiaTheme="minorEastAsia"/>
          <w:noProof/>
          <w:kern w:val="2"/>
          <w14:ligatures w14:val="standardContextual"/>
        </w:rPr>
      </w:pPr>
      <w:hyperlink w:anchor="_Toc153435913" w:history="1">
        <w:r w:rsidR="00217137" w:rsidRPr="00D46B05">
          <w:rPr>
            <w:rStyle w:val="Hyperlink"/>
            <w:rFonts w:ascii="Times New Roman" w:eastAsia="Times New Roman" w:hAnsi="Times New Roman" w:cs="Times New Roman"/>
            <w:b/>
            <w:bCs/>
            <w:noProof/>
          </w:rPr>
          <w:t>H17: Bảng Màu sắc</w:t>
        </w:r>
        <w:r w:rsidR="00217137">
          <w:rPr>
            <w:noProof/>
            <w:webHidden/>
          </w:rPr>
          <w:tab/>
        </w:r>
        <w:r w:rsidR="00217137">
          <w:rPr>
            <w:noProof/>
            <w:webHidden/>
          </w:rPr>
          <w:fldChar w:fldCharType="begin"/>
        </w:r>
        <w:r w:rsidR="00217137">
          <w:rPr>
            <w:noProof/>
            <w:webHidden/>
          </w:rPr>
          <w:instrText xml:space="preserve"> PAGEREF _Toc153435913 \h </w:instrText>
        </w:r>
        <w:r w:rsidR="00217137">
          <w:rPr>
            <w:noProof/>
            <w:webHidden/>
          </w:rPr>
        </w:r>
        <w:r w:rsidR="00217137">
          <w:rPr>
            <w:noProof/>
            <w:webHidden/>
          </w:rPr>
          <w:fldChar w:fldCharType="separate"/>
        </w:r>
        <w:r w:rsidR="009A1AB7">
          <w:rPr>
            <w:noProof/>
            <w:webHidden/>
          </w:rPr>
          <w:t>55</w:t>
        </w:r>
        <w:r w:rsidR="00217137">
          <w:rPr>
            <w:noProof/>
            <w:webHidden/>
          </w:rPr>
          <w:fldChar w:fldCharType="end"/>
        </w:r>
      </w:hyperlink>
    </w:p>
    <w:p w14:paraId="6545110D" w14:textId="7DE7B9FC" w:rsidR="00217137" w:rsidRDefault="00453864" w:rsidP="00332629">
      <w:pPr>
        <w:pStyle w:val="TOC5"/>
        <w:rPr>
          <w:rFonts w:eastAsiaTheme="minorEastAsia"/>
          <w:noProof/>
          <w:kern w:val="2"/>
          <w14:ligatures w14:val="standardContextual"/>
        </w:rPr>
      </w:pPr>
      <w:hyperlink w:anchor="_Toc153435914" w:history="1">
        <w:r w:rsidR="00217137" w:rsidRPr="00D46B05">
          <w:rPr>
            <w:rStyle w:val="Hyperlink"/>
            <w:rFonts w:ascii="Times New Roman" w:eastAsia="Times New Roman" w:hAnsi="Times New Roman" w:cs="Times New Roman"/>
            <w:b/>
            <w:bCs/>
            <w:noProof/>
          </w:rPr>
          <w:t>H18: Bảng Ống tay áo</w:t>
        </w:r>
        <w:r w:rsidR="00217137">
          <w:rPr>
            <w:noProof/>
            <w:webHidden/>
          </w:rPr>
          <w:tab/>
        </w:r>
        <w:r w:rsidR="00217137">
          <w:rPr>
            <w:noProof/>
            <w:webHidden/>
          </w:rPr>
          <w:fldChar w:fldCharType="begin"/>
        </w:r>
        <w:r w:rsidR="00217137">
          <w:rPr>
            <w:noProof/>
            <w:webHidden/>
          </w:rPr>
          <w:instrText xml:space="preserve"> PAGEREF _Toc153435914 \h </w:instrText>
        </w:r>
        <w:r w:rsidR="00217137">
          <w:rPr>
            <w:noProof/>
            <w:webHidden/>
          </w:rPr>
        </w:r>
        <w:r w:rsidR="00217137">
          <w:rPr>
            <w:noProof/>
            <w:webHidden/>
          </w:rPr>
          <w:fldChar w:fldCharType="separate"/>
        </w:r>
        <w:r w:rsidR="009A1AB7">
          <w:rPr>
            <w:noProof/>
            <w:webHidden/>
          </w:rPr>
          <w:t>56</w:t>
        </w:r>
        <w:r w:rsidR="00217137">
          <w:rPr>
            <w:noProof/>
            <w:webHidden/>
          </w:rPr>
          <w:fldChar w:fldCharType="end"/>
        </w:r>
      </w:hyperlink>
    </w:p>
    <w:p w14:paraId="25AC0900" w14:textId="2C59B53A" w:rsidR="00217137" w:rsidRDefault="00453864" w:rsidP="00332629">
      <w:pPr>
        <w:pStyle w:val="TOC5"/>
        <w:rPr>
          <w:rFonts w:eastAsiaTheme="minorEastAsia"/>
          <w:noProof/>
          <w:kern w:val="2"/>
          <w14:ligatures w14:val="standardContextual"/>
        </w:rPr>
      </w:pPr>
      <w:hyperlink w:anchor="_Toc153435915" w:history="1">
        <w:r w:rsidR="00217137" w:rsidRPr="00D46B05">
          <w:rPr>
            <w:rStyle w:val="Hyperlink"/>
            <w:rFonts w:ascii="Times New Roman" w:eastAsia="Times New Roman" w:hAnsi="Times New Roman" w:cs="Times New Roman"/>
            <w:b/>
            <w:i/>
            <w:noProof/>
          </w:rPr>
          <w:t>H19: Bảng sản phẩm</w:t>
        </w:r>
        <w:r w:rsidR="00217137">
          <w:rPr>
            <w:noProof/>
            <w:webHidden/>
          </w:rPr>
          <w:tab/>
        </w:r>
        <w:r w:rsidR="00217137">
          <w:rPr>
            <w:noProof/>
            <w:webHidden/>
          </w:rPr>
          <w:fldChar w:fldCharType="begin"/>
        </w:r>
        <w:r w:rsidR="00217137">
          <w:rPr>
            <w:noProof/>
            <w:webHidden/>
          </w:rPr>
          <w:instrText xml:space="preserve"> PAGEREF _Toc153435915 \h </w:instrText>
        </w:r>
        <w:r w:rsidR="00217137">
          <w:rPr>
            <w:noProof/>
            <w:webHidden/>
          </w:rPr>
        </w:r>
        <w:r w:rsidR="00217137">
          <w:rPr>
            <w:noProof/>
            <w:webHidden/>
          </w:rPr>
          <w:fldChar w:fldCharType="separate"/>
        </w:r>
        <w:r w:rsidR="009A1AB7">
          <w:rPr>
            <w:noProof/>
            <w:webHidden/>
          </w:rPr>
          <w:t>57</w:t>
        </w:r>
        <w:r w:rsidR="00217137">
          <w:rPr>
            <w:noProof/>
            <w:webHidden/>
          </w:rPr>
          <w:fldChar w:fldCharType="end"/>
        </w:r>
      </w:hyperlink>
    </w:p>
    <w:p w14:paraId="53E20058" w14:textId="53FFBCA9" w:rsidR="00217137" w:rsidRDefault="00453864" w:rsidP="00332629">
      <w:pPr>
        <w:pStyle w:val="TOC5"/>
        <w:rPr>
          <w:rFonts w:eastAsiaTheme="minorEastAsia"/>
          <w:noProof/>
          <w:kern w:val="2"/>
          <w14:ligatures w14:val="standardContextual"/>
        </w:rPr>
      </w:pPr>
      <w:hyperlink w:anchor="_Toc153435916" w:history="1">
        <w:r w:rsidR="00217137" w:rsidRPr="00D46B05">
          <w:rPr>
            <w:rStyle w:val="Hyperlink"/>
            <w:rFonts w:ascii="Times New Roman" w:eastAsia="Times New Roman" w:hAnsi="Times New Roman" w:cs="Times New Roman"/>
            <w:b/>
            <w:bCs/>
            <w:noProof/>
          </w:rPr>
          <w:t>H20: Bảng size</w:t>
        </w:r>
        <w:r w:rsidR="00217137">
          <w:rPr>
            <w:noProof/>
            <w:webHidden/>
          </w:rPr>
          <w:tab/>
        </w:r>
        <w:r w:rsidR="00217137">
          <w:rPr>
            <w:noProof/>
            <w:webHidden/>
          </w:rPr>
          <w:fldChar w:fldCharType="begin"/>
        </w:r>
        <w:r w:rsidR="00217137">
          <w:rPr>
            <w:noProof/>
            <w:webHidden/>
          </w:rPr>
          <w:instrText xml:space="preserve"> PAGEREF _Toc153435916 \h </w:instrText>
        </w:r>
        <w:r w:rsidR="00217137">
          <w:rPr>
            <w:noProof/>
            <w:webHidden/>
          </w:rPr>
        </w:r>
        <w:r w:rsidR="00217137">
          <w:rPr>
            <w:noProof/>
            <w:webHidden/>
          </w:rPr>
          <w:fldChar w:fldCharType="separate"/>
        </w:r>
        <w:r w:rsidR="009A1AB7">
          <w:rPr>
            <w:noProof/>
            <w:webHidden/>
          </w:rPr>
          <w:t>58</w:t>
        </w:r>
        <w:r w:rsidR="00217137">
          <w:rPr>
            <w:noProof/>
            <w:webHidden/>
          </w:rPr>
          <w:fldChar w:fldCharType="end"/>
        </w:r>
      </w:hyperlink>
    </w:p>
    <w:p w14:paraId="2034046A" w14:textId="7DF61CAA" w:rsidR="00217137" w:rsidRDefault="00453864" w:rsidP="00332629">
      <w:pPr>
        <w:pStyle w:val="TOC5"/>
        <w:rPr>
          <w:rFonts w:eastAsiaTheme="minorEastAsia"/>
          <w:noProof/>
          <w:kern w:val="2"/>
          <w14:ligatures w14:val="standardContextual"/>
        </w:rPr>
      </w:pPr>
      <w:hyperlink w:anchor="_Toc153435917" w:history="1">
        <w:r w:rsidR="00217137" w:rsidRPr="00D46B05">
          <w:rPr>
            <w:rStyle w:val="Hyperlink"/>
            <w:rFonts w:ascii="Times New Roman" w:eastAsia="Times New Roman" w:hAnsi="Times New Roman" w:cs="Times New Roman"/>
            <w:b/>
            <w:bCs/>
            <w:noProof/>
          </w:rPr>
          <w:t>H21: Bảng Tài khoản</w:t>
        </w:r>
        <w:r w:rsidR="00217137">
          <w:rPr>
            <w:noProof/>
            <w:webHidden/>
          </w:rPr>
          <w:tab/>
        </w:r>
        <w:r w:rsidR="00217137">
          <w:rPr>
            <w:noProof/>
            <w:webHidden/>
          </w:rPr>
          <w:fldChar w:fldCharType="begin"/>
        </w:r>
        <w:r w:rsidR="00217137">
          <w:rPr>
            <w:noProof/>
            <w:webHidden/>
          </w:rPr>
          <w:instrText xml:space="preserve"> PAGEREF _Toc153435917 \h </w:instrText>
        </w:r>
        <w:r w:rsidR="00217137">
          <w:rPr>
            <w:noProof/>
            <w:webHidden/>
          </w:rPr>
        </w:r>
        <w:r w:rsidR="00217137">
          <w:rPr>
            <w:noProof/>
            <w:webHidden/>
          </w:rPr>
          <w:fldChar w:fldCharType="separate"/>
        </w:r>
        <w:r w:rsidR="009A1AB7">
          <w:rPr>
            <w:noProof/>
            <w:webHidden/>
          </w:rPr>
          <w:t>59</w:t>
        </w:r>
        <w:r w:rsidR="00217137">
          <w:rPr>
            <w:noProof/>
            <w:webHidden/>
          </w:rPr>
          <w:fldChar w:fldCharType="end"/>
        </w:r>
      </w:hyperlink>
    </w:p>
    <w:p w14:paraId="069A2530" w14:textId="016802D0" w:rsidR="00217137" w:rsidRDefault="00453864" w:rsidP="00332629">
      <w:pPr>
        <w:pStyle w:val="TOC5"/>
        <w:rPr>
          <w:rFonts w:eastAsiaTheme="minorEastAsia"/>
          <w:noProof/>
          <w:kern w:val="2"/>
          <w14:ligatures w14:val="standardContextual"/>
        </w:rPr>
      </w:pPr>
      <w:hyperlink w:anchor="_Toc153435918" w:history="1">
        <w:r w:rsidR="00217137" w:rsidRPr="00D46B05">
          <w:rPr>
            <w:rStyle w:val="Hyperlink"/>
            <w:rFonts w:ascii="Times New Roman" w:eastAsia="Times New Roman" w:hAnsi="Times New Roman" w:cs="Times New Roman"/>
            <w:b/>
            <w:bCs/>
            <w:noProof/>
          </w:rPr>
          <w:t>H22: Bảng Xuất xứ</w:t>
        </w:r>
        <w:r w:rsidR="00217137">
          <w:rPr>
            <w:noProof/>
            <w:webHidden/>
          </w:rPr>
          <w:tab/>
        </w:r>
        <w:r w:rsidR="00217137">
          <w:rPr>
            <w:noProof/>
            <w:webHidden/>
          </w:rPr>
          <w:fldChar w:fldCharType="begin"/>
        </w:r>
        <w:r w:rsidR="00217137">
          <w:rPr>
            <w:noProof/>
            <w:webHidden/>
          </w:rPr>
          <w:instrText xml:space="preserve"> PAGEREF _Toc153435918 \h </w:instrText>
        </w:r>
        <w:r w:rsidR="00217137">
          <w:rPr>
            <w:noProof/>
            <w:webHidden/>
          </w:rPr>
        </w:r>
        <w:r w:rsidR="00217137">
          <w:rPr>
            <w:noProof/>
            <w:webHidden/>
          </w:rPr>
          <w:fldChar w:fldCharType="separate"/>
        </w:r>
        <w:r w:rsidR="009A1AB7">
          <w:rPr>
            <w:noProof/>
            <w:webHidden/>
          </w:rPr>
          <w:t>60</w:t>
        </w:r>
        <w:r w:rsidR="00217137">
          <w:rPr>
            <w:noProof/>
            <w:webHidden/>
          </w:rPr>
          <w:fldChar w:fldCharType="end"/>
        </w:r>
      </w:hyperlink>
    </w:p>
    <w:p w14:paraId="37C0588A" w14:textId="62914B46" w:rsidR="002A0614" w:rsidRPr="001D6B5E" w:rsidRDefault="002A0614" w:rsidP="00332629">
      <w:pPr>
        <w:pStyle w:val="TOC5"/>
        <w:rPr>
          <w:rFonts w:eastAsia="Times New Roman"/>
        </w:rPr>
      </w:pPr>
      <w:r w:rsidRPr="002A0614">
        <w:fldChar w:fldCharType="end"/>
      </w:r>
    </w:p>
    <w:p w14:paraId="3EFB275C" w14:textId="445C8608" w:rsidR="00A30890" w:rsidRPr="002A0614" w:rsidRDefault="00123FCF" w:rsidP="00BD2003">
      <w:pPr>
        <w:tabs>
          <w:tab w:val="left" w:pos="360"/>
        </w:tabs>
        <w:spacing w:after="0" w:line="360" w:lineRule="auto"/>
        <w:rPr>
          <w:rFonts w:ascii="Times New Roman" w:eastAsia="Times New Roman" w:hAnsi="Times New Roman" w:cs="Times New Roman"/>
          <w:b/>
          <w:sz w:val="24"/>
          <w:szCs w:val="24"/>
        </w:rPr>
      </w:pPr>
      <w:r w:rsidRPr="10EA46D3">
        <w:rPr>
          <w:rFonts w:ascii="Times New Roman" w:eastAsia="Times New Roman" w:hAnsi="Times New Roman" w:cs="Times New Roman"/>
          <w:b/>
          <w:sz w:val="14"/>
          <w:szCs w:val="14"/>
        </w:rPr>
        <w:br w:type="page"/>
      </w:r>
    </w:p>
    <w:p w14:paraId="4975F436" w14:textId="52F71F8F" w:rsidR="007A1ABA" w:rsidRPr="003418DA" w:rsidRDefault="00A30890" w:rsidP="00BD2003">
      <w:pPr>
        <w:tabs>
          <w:tab w:val="left" w:pos="360"/>
        </w:tabs>
        <w:spacing w:after="0" w:line="360" w:lineRule="auto"/>
        <w:jc w:val="cente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t>THEO DÕI PHIÊN BẢN TÀI LIỆU</w:t>
      </w:r>
    </w:p>
    <w:tbl>
      <w:tblPr>
        <w:tblStyle w:val="TableGrid"/>
        <w:tblW w:w="0" w:type="auto"/>
        <w:tblLook w:val="04A0" w:firstRow="1" w:lastRow="0" w:firstColumn="1" w:lastColumn="0" w:noHBand="0" w:noVBand="1"/>
      </w:tblPr>
      <w:tblGrid>
        <w:gridCol w:w="4248"/>
        <w:gridCol w:w="1530"/>
        <w:gridCol w:w="2070"/>
        <w:gridCol w:w="1440"/>
      </w:tblGrid>
      <w:tr w:rsidR="00F014D1" w14:paraId="00C8449A" w14:textId="77777777" w:rsidTr="000A4211">
        <w:trPr>
          <w:trHeight w:val="485"/>
        </w:trPr>
        <w:tc>
          <w:tcPr>
            <w:tcW w:w="4248" w:type="dxa"/>
            <w:shd w:val="clear" w:color="auto" w:fill="ED7D31" w:themeFill="accent2"/>
          </w:tcPr>
          <w:p w14:paraId="317940E2" w14:textId="4A62E47A" w:rsidR="00F014D1" w:rsidRPr="007E71D8" w:rsidRDefault="00F014D1"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Tên</w:t>
            </w:r>
            <w:proofErr w:type="spellEnd"/>
          </w:p>
        </w:tc>
        <w:tc>
          <w:tcPr>
            <w:tcW w:w="1530" w:type="dxa"/>
            <w:shd w:val="clear" w:color="auto" w:fill="ED7D31" w:themeFill="accent2"/>
          </w:tcPr>
          <w:p w14:paraId="13BAEF8D" w14:textId="6884C801" w:rsidR="00F014D1" w:rsidRPr="007E71D8" w:rsidRDefault="00F014D1"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Ngày</w:t>
            </w:r>
            <w:proofErr w:type="spellEnd"/>
          </w:p>
        </w:tc>
        <w:tc>
          <w:tcPr>
            <w:tcW w:w="2070" w:type="dxa"/>
            <w:shd w:val="clear" w:color="auto" w:fill="ED7D31" w:themeFill="accent2"/>
          </w:tcPr>
          <w:p w14:paraId="0584B8B6" w14:textId="4218DFD1" w:rsidR="00F014D1" w:rsidRPr="007E71D8" w:rsidRDefault="00F014D1" w:rsidP="00BD2003">
            <w:pPr>
              <w:tabs>
                <w:tab w:val="left" w:pos="360"/>
              </w:tabs>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 xml:space="preserve">Lý do </w:t>
            </w:r>
            <w:proofErr w:type="spellStart"/>
            <w:r w:rsidRPr="10EA46D3">
              <w:rPr>
                <w:rFonts w:ascii="Times New Roman" w:eastAsia="Times New Roman" w:hAnsi="Times New Roman"/>
                <w:b/>
                <w:sz w:val="28"/>
                <w:szCs w:val="28"/>
              </w:rPr>
              <w:t>thay</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đổi</w:t>
            </w:r>
            <w:proofErr w:type="spellEnd"/>
          </w:p>
        </w:tc>
        <w:tc>
          <w:tcPr>
            <w:tcW w:w="1440" w:type="dxa"/>
            <w:shd w:val="clear" w:color="auto" w:fill="ED7D31" w:themeFill="accent2"/>
          </w:tcPr>
          <w:p w14:paraId="4FAED257" w14:textId="5FA383FA" w:rsidR="00F014D1" w:rsidRPr="007E71D8" w:rsidRDefault="00F014D1"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Phiên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bản</w:t>
            </w:r>
            <w:proofErr w:type="spellEnd"/>
          </w:p>
        </w:tc>
      </w:tr>
      <w:tr w:rsidR="00F014D1" w:rsidRPr="008E780C" w14:paraId="70354FA7" w14:textId="77777777" w:rsidTr="000A4211">
        <w:trPr>
          <w:trHeight w:val="530"/>
        </w:trPr>
        <w:tc>
          <w:tcPr>
            <w:tcW w:w="4248" w:type="dxa"/>
          </w:tcPr>
          <w:p w14:paraId="1DFC7820" w14:textId="17F66B2A" w:rsidR="00F014D1" w:rsidRPr="000A4211" w:rsidRDefault="00A26833"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color w:val="000000"/>
                <w:sz w:val="28"/>
                <w:szCs w:val="28"/>
                <w:shd w:val="clear" w:color="auto" w:fill="FFFFFF"/>
              </w:rPr>
              <w:t>Xây</w:t>
            </w:r>
            <w:proofErr w:type="spellEnd"/>
            <w:r w:rsidRPr="10EA46D3">
              <w:rPr>
                <w:rFonts w:ascii="Times New Roman" w:eastAsia="Times New Roman" w:hAnsi="Times New Roman"/>
                <w:color w:val="000000"/>
                <w:sz w:val="28"/>
                <w:szCs w:val="28"/>
                <w:shd w:val="clear" w:color="auto" w:fill="FFFFFF"/>
              </w:rPr>
              <w:t xml:space="preserve"> </w:t>
            </w:r>
            <w:proofErr w:type="spellStart"/>
            <w:r w:rsidR="003D275B" w:rsidRPr="10EA46D3">
              <w:rPr>
                <w:rFonts w:ascii="Times New Roman" w:eastAsia="Times New Roman" w:hAnsi="Times New Roman"/>
                <w:color w:val="000000"/>
                <w:sz w:val="28"/>
                <w:szCs w:val="28"/>
                <w:shd w:val="clear" w:color="auto" w:fill="FFFFFF"/>
              </w:rPr>
              <w:t>D</w:t>
            </w:r>
            <w:r w:rsidRPr="10EA46D3">
              <w:rPr>
                <w:rFonts w:ascii="Times New Roman" w:eastAsia="Times New Roman" w:hAnsi="Times New Roman"/>
                <w:color w:val="000000"/>
                <w:sz w:val="28"/>
                <w:szCs w:val="28"/>
                <w:shd w:val="clear" w:color="auto" w:fill="FFFFFF"/>
              </w:rPr>
              <w:t>ựng</w:t>
            </w:r>
            <w:proofErr w:type="spellEnd"/>
            <w:r w:rsidRPr="10EA46D3">
              <w:rPr>
                <w:rFonts w:ascii="Times New Roman" w:eastAsia="Times New Roman" w:hAnsi="Times New Roman"/>
                <w:color w:val="000000"/>
                <w:sz w:val="28"/>
                <w:szCs w:val="28"/>
                <w:shd w:val="clear" w:color="auto" w:fill="FFFFFF"/>
              </w:rPr>
              <w:t xml:space="preserve"> </w:t>
            </w:r>
            <w:r w:rsidR="003D275B" w:rsidRPr="10EA46D3">
              <w:rPr>
                <w:rFonts w:ascii="Times New Roman" w:eastAsia="Times New Roman" w:hAnsi="Times New Roman"/>
                <w:color w:val="000000"/>
                <w:sz w:val="28"/>
                <w:szCs w:val="28"/>
                <w:shd w:val="clear" w:color="auto" w:fill="FFFFFF"/>
              </w:rPr>
              <w:t>W</w:t>
            </w:r>
            <w:r w:rsidRPr="10EA46D3">
              <w:rPr>
                <w:rFonts w:ascii="Times New Roman" w:eastAsia="Times New Roman" w:hAnsi="Times New Roman"/>
                <w:color w:val="000000"/>
                <w:sz w:val="28"/>
                <w:szCs w:val="28"/>
                <w:shd w:val="clear" w:color="auto" w:fill="FFFFFF"/>
              </w:rPr>
              <w:t xml:space="preserve">ebsite </w:t>
            </w:r>
            <w:r w:rsidR="003D275B" w:rsidRPr="10EA46D3">
              <w:rPr>
                <w:rFonts w:ascii="Times New Roman" w:eastAsia="Times New Roman" w:hAnsi="Times New Roman"/>
                <w:color w:val="000000"/>
                <w:sz w:val="28"/>
                <w:szCs w:val="28"/>
                <w:shd w:val="clear" w:color="auto" w:fill="FFFFFF"/>
              </w:rPr>
              <w:t>B</w:t>
            </w:r>
            <w:r w:rsidRPr="10EA46D3">
              <w:rPr>
                <w:rFonts w:ascii="Times New Roman" w:eastAsia="Times New Roman" w:hAnsi="Times New Roman"/>
                <w:color w:val="000000"/>
                <w:sz w:val="28"/>
                <w:szCs w:val="28"/>
                <w:shd w:val="clear" w:color="auto" w:fill="FFFFFF"/>
              </w:rPr>
              <w:t xml:space="preserve">án </w:t>
            </w:r>
            <w:proofErr w:type="spellStart"/>
            <w:r w:rsidR="003D275B" w:rsidRPr="10EA46D3">
              <w:rPr>
                <w:rFonts w:ascii="Times New Roman" w:eastAsia="Times New Roman" w:hAnsi="Times New Roman"/>
                <w:color w:val="000000"/>
                <w:sz w:val="28"/>
                <w:szCs w:val="28"/>
                <w:shd w:val="clear" w:color="auto" w:fill="FFFFFF"/>
              </w:rPr>
              <w:t>Q</w:t>
            </w:r>
            <w:r w:rsidRPr="10EA46D3">
              <w:rPr>
                <w:rFonts w:ascii="Times New Roman" w:eastAsia="Times New Roman" w:hAnsi="Times New Roman"/>
                <w:color w:val="000000"/>
                <w:sz w:val="28"/>
                <w:szCs w:val="28"/>
                <w:shd w:val="clear" w:color="auto" w:fill="FFFFFF"/>
              </w:rPr>
              <w:t>uần</w:t>
            </w:r>
            <w:proofErr w:type="spellEnd"/>
            <w:r w:rsidRPr="10EA46D3">
              <w:rPr>
                <w:rFonts w:ascii="Times New Roman" w:eastAsia="Times New Roman" w:hAnsi="Times New Roman"/>
                <w:color w:val="000000"/>
                <w:sz w:val="28"/>
                <w:szCs w:val="28"/>
                <w:shd w:val="clear" w:color="auto" w:fill="FFFFFF"/>
              </w:rPr>
              <w:t xml:space="preserve"> </w:t>
            </w:r>
            <w:proofErr w:type="spellStart"/>
            <w:r w:rsidR="003D275B" w:rsidRPr="10EA46D3">
              <w:rPr>
                <w:rFonts w:ascii="Times New Roman" w:eastAsia="Times New Roman" w:hAnsi="Times New Roman"/>
                <w:color w:val="000000"/>
                <w:sz w:val="28"/>
                <w:szCs w:val="28"/>
                <w:shd w:val="clear" w:color="auto" w:fill="FFFFFF"/>
              </w:rPr>
              <w:t>Á</w:t>
            </w:r>
            <w:r w:rsidRPr="10EA46D3">
              <w:rPr>
                <w:rFonts w:ascii="Times New Roman" w:eastAsia="Times New Roman" w:hAnsi="Times New Roman"/>
                <w:color w:val="000000"/>
                <w:sz w:val="28"/>
                <w:szCs w:val="28"/>
                <w:shd w:val="clear" w:color="auto" w:fill="FFFFFF"/>
              </w:rPr>
              <w:t>o</w:t>
            </w:r>
            <w:proofErr w:type="spellEnd"/>
            <w:r w:rsidRPr="10EA46D3">
              <w:rPr>
                <w:rFonts w:ascii="Times New Roman" w:eastAsia="Times New Roman" w:hAnsi="Times New Roman"/>
                <w:color w:val="000000"/>
                <w:sz w:val="28"/>
                <w:szCs w:val="28"/>
                <w:shd w:val="clear" w:color="auto" w:fill="FFFFFF"/>
              </w:rPr>
              <w:t xml:space="preserve"> </w:t>
            </w:r>
            <w:proofErr w:type="spellStart"/>
            <w:r w:rsidR="003D275B" w:rsidRPr="10EA46D3">
              <w:rPr>
                <w:rFonts w:ascii="Times New Roman" w:eastAsia="Times New Roman" w:hAnsi="Times New Roman"/>
                <w:color w:val="000000"/>
                <w:sz w:val="28"/>
                <w:szCs w:val="28"/>
                <w:shd w:val="clear" w:color="auto" w:fill="FFFFFF"/>
              </w:rPr>
              <w:t>T</w:t>
            </w:r>
            <w:r w:rsidRPr="10EA46D3">
              <w:rPr>
                <w:rFonts w:ascii="Times New Roman" w:eastAsia="Times New Roman" w:hAnsi="Times New Roman"/>
                <w:color w:val="000000"/>
                <w:sz w:val="28"/>
                <w:szCs w:val="28"/>
                <w:shd w:val="clear" w:color="auto" w:fill="FFFFFF"/>
              </w:rPr>
              <w:t>hể</w:t>
            </w:r>
            <w:proofErr w:type="spellEnd"/>
            <w:r w:rsidRPr="10EA46D3">
              <w:rPr>
                <w:rFonts w:ascii="Times New Roman" w:eastAsia="Times New Roman" w:hAnsi="Times New Roman"/>
                <w:color w:val="000000"/>
                <w:sz w:val="28"/>
                <w:szCs w:val="28"/>
                <w:shd w:val="clear" w:color="auto" w:fill="FFFFFF"/>
              </w:rPr>
              <w:t xml:space="preserve"> </w:t>
            </w:r>
            <w:r w:rsidR="003D275B" w:rsidRPr="10EA46D3">
              <w:rPr>
                <w:rFonts w:ascii="Times New Roman" w:eastAsia="Times New Roman" w:hAnsi="Times New Roman"/>
                <w:color w:val="000000"/>
                <w:sz w:val="28"/>
                <w:szCs w:val="28"/>
                <w:shd w:val="clear" w:color="auto" w:fill="FFFFFF"/>
              </w:rPr>
              <w:t>T</w:t>
            </w:r>
            <w:r w:rsidRPr="10EA46D3">
              <w:rPr>
                <w:rFonts w:ascii="Times New Roman" w:eastAsia="Times New Roman" w:hAnsi="Times New Roman"/>
                <w:color w:val="000000"/>
                <w:sz w:val="28"/>
                <w:szCs w:val="28"/>
                <w:shd w:val="clear" w:color="auto" w:fill="FFFFFF"/>
              </w:rPr>
              <w:t xml:space="preserve">hao </w:t>
            </w:r>
            <w:r w:rsidR="003D275B" w:rsidRPr="10EA46D3">
              <w:rPr>
                <w:rFonts w:ascii="Times New Roman" w:eastAsia="Times New Roman" w:hAnsi="Times New Roman"/>
                <w:color w:val="000000"/>
                <w:sz w:val="28"/>
                <w:szCs w:val="28"/>
                <w:shd w:val="clear" w:color="auto" w:fill="FFFFFF"/>
              </w:rPr>
              <w:t>N</w:t>
            </w:r>
            <w:r w:rsidRPr="10EA46D3">
              <w:rPr>
                <w:rFonts w:ascii="Times New Roman" w:eastAsia="Times New Roman" w:hAnsi="Times New Roman"/>
                <w:color w:val="000000"/>
                <w:sz w:val="28"/>
                <w:szCs w:val="28"/>
                <w:shd w:val="clear" w:color="auto" w:fill="FFFFFF"/>
              </w:rPr>
              <w:t>am 5F Store</w:t>
            </w:r>
          </w:p>
        </w:tc>
        <w:tc>
          <w:tcPr>
            <w:tcW w:w="1530" w:type="dxa"/>
          </w:tcPr>
          <w:p w14:paraId="79993598" w14:textId="5474E61C" w:rsidR="00F014D1" w:rsidRPr="008E780C" w:rsidRDefault="00747B41"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25/09/2023</w:t>
            </w:r>
          </w:p>
        </w:tc>
        <w:tc>
          <w:tcPr>
            <w:tcW w:w="2070" w:type="dxa"/>
          </w:tcPr>
          <w:p w14:paraId="05AA08FD" w14:textId="6E4820EF" w:rsidR="00F014D1" w:rsidRPr="008E780C" w:rsidRDefault="00731F6A"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Tạo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tài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proofErr w:type="spellEnd"/>
          </w:p>
        </w:tc>
        <w:tc>
          <w:tcPr>
            <w:tcW w:w="1440" w:type="dxa"/>
          </w:tcPr>
          <w:p w14:paraId="6727780C" w14:textId="5338830F" w:rsidR="00F014D1" w:rsidRPr="008E780C" w:rsidRDefault="00747B41"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1.0</w:t>
            </w:r>
          </w:p>
        </w:tc>
      </w:tr>
      <w:tr w:rsidR="00F014D1" w14:paraId="7A5D339F" w14:textId="77777777" w:rsidTr="000A4211">
        <w:trPr>
          <w:trHeight w:val="530"/>
        </w:trPr>
        <w:tc>
          <w:tcPr>
            <w:tcW w:w="4248" w:type="dxa"/>
          </w:tcPr>
          <w:p w14:paraId="483DBE11" w14:textId="77777777" w:rsidR="00F014D1" w:rsidRDefault="00F014D1" w:rsidP="00BD2003">
            <w:pPr>
              <w:tabs>
                <w:tab w:val="left" w:pos="360"/>
              </w:tabs>
              <w:spacing w:line="360" w:lineRule="auto"/>
              <w:jc w:val="center"/>
              <w:rPr>
                <w:rFonts w:ascii="Times New Roman" w:eastAsia="Times New Roman" w:hAnsi="Times New Roman"/>
              </w:rPr>
            </w:pPr>
          </w:p>
        </w:tc>
        <w:tc>
          <w:tcPr>
            <w:tcW w:w="1530" w:type="dxa"/>
          </w:tcPr>
          <w:p w14:paraId="03B16A85" w14:textId="77777777" w:rsidR="00F014D1" w:rsidRDefault="00F014D1" w:rsidP="00BD2003">
            <w:pPr>
              <w:tabs>
                <w:tab w:val="left" w:pos="360"/>
              </w:tabs>
              <w:spacing w:line="360" w:lineRule="auto"/>
              <w:jc w:val="center"/>
              <w:rPr>
                <w:rFonts w:ascii="Times New Roman" w:eastAsia="Times New Roman" w:hAnsi="Times New Roman"/>
              </w:rPr>
            </w:pPr>
          </w:p>
        </w:tc>
        <w:tc>
          <w:tcPr>
            <w:tcW w:w="2070" w:type="dxa"/>
          </w:tcPr>
          <w:p w14:paraId="485029B6" w14:textId="77777777" w:rsidR="00F014D1" w:rsidRDefault="00F014D1" w:rsidP="00BD2003">
            <w:pPr>
              <w:tabs>
                <w:tab w:val="left" w:pos="360"/>
              </w:tabs>
              <w:spacing w:line="360" w:lineRule="auto"/>
              <w:jc w:val="center"/>
              <w:rPr>
                <w:rFonts w:ascii="Times New Roman" w:eastAsia="Times New Roman" w:hAnsi="Times New Roman"/>
              </w:rPr>
            </w:pPr>
          </w:p>
        </w:tc>
        <w:tc>
          <w:tcPr>
            <w:tcW w:w="1440" w:type="dxa"/>
          </w:tcPr>
          <w:p w14:paraId="465D0A33" w14:textId="77777777" w:rsidR="00F014D1" w:rsidRDefault="00F014D1" w:rsidP="00BD2003">
            <w:pPr>
              <w:tabs>
                <w:tab w:val="left" w:pos="360"/>
              </w:tabs>
              <w:spacing w:line="360" w:lineRule="auto"/>
              <w:jc w:val="center"/>
              <w:rPr>
                <w:rFonts w:ascii="Times New Roman" w:eastAsia="Times New Roman" w:hAnsi="Times New Roman"/>
              </w:rPr>
            </w:pPr>
          </w:p>
        </w:tc>
      </w:tr>
    </w:tbl>
    <w:p w14:paraId="2B59CB64" w14:textId="77777777" w:rsidR="00123FCF" w:rsidRPr="00123FCF" w:rsidRDefault="00123FCF" w:rsidP="00BD2003">
      <w:pPr>
        <w:tabs>
          <w:tab w:val="left" w:pos="360"/>
        </w:tabs>
        <w:spacing w:after="0" w:line="360" w:lineRule="auto"/>
        <w:rPr>
          <w:rFonts w:ascii="Times New Roman" w:eastAsia="Times New Roman" w:hAnsi="Times New Roman" w:cs="Times New Roman"/>
        </w:rPr>
      </w:pPr>
    </w:p>
    <w:p w14:paraId="3465F574" w14:textId="6F4C08B6" w:rsidR="007E3B23" w:rsidRPr="003418DA" w:rsidRDefault="00A30890" w:rsidP="00BD2003">
      <w:pPr>
        <w:tabs>
          <w:tab w:val="left" w:pos="360"/>
        </w:tabs>
        <w:spacing w:after="0" w:line="360" w:lineRule="auto"/>
        <w:jc w:val="cente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t>DANH SÁCH THÀNH VIÊN</w:t>
      </w:r>
    </w:p>
    <w:tbl>
      <w:tblPr>
        <w:tblStyle w:val="TableGrid"/>
        <w:tblW w:w="9270" w:type="dxa"/>
        <w:tblInd w:w="18" w:type="dxa"/>
        <w:tblLook w:val="04A0" w:firstRow="1" w:lastRow="0" w:firstColumn="1" w:lastColumn="0" w:noHBand="0" w:noVBand="1"/>
      </w:tblPr>
      <w:tblGrid>
        <w:gridCol w:w="746"/>
        <w:gridCol w:w="2134"/>
        <w:gridCol w:w="1274"/>
        <w:gridCol w:w="1686"/>
        <w:gridCol w:w="3430"/>
      </w:tblGrid>
      <w:tr w:rsidR="00731F6A" w14:paraId="51924490" w14:textId="77777777" w:rsidTr="4722D2C1">
        <w:trPr>
          <w:trHeight w:val="1097"/>
        </w:trPr>
        <w:tc>
          <w:tcPr>
            <w:tcW w:w="746" w:type="dxa"/>
            <w:shd w:val="clear" w:color="auto" w:fill="ED7D31" w:themeFill="accent2"/>
          </w:tcPr>
          <w:p w14:paraId="5C9B74E9" w14:textId="4D712D4A" w:rsidR="00731F6A" w:rsidRPr="00721B22" w:rsidRDefault="00731F6A" w:rsidP="00BD2003">
            <w:pPr>
              <w:tabs>
                <w:tab w:val="left" w:pos="360"/>
              </w:tabs>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STT</w:t>
            </w:r>
          </w:p>
        </w:tc>
        <w:tc>
          <w:tcPr>
            <w:tcW w:w="2134" w:type="dxa"/>
            <w:shd w:val="clear" w:color="auto" w:fill="ED7D31" w:themeFill="accent2"/>
          </w:tcPr>
          <w:p w14:paraId="52E1064E" w14:textId="7C5E7F94" w:rsidR="00731F6A" w:rsidRPr="00721B22" w:rsidRDefault="00731F6A"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Họ</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và</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tên</w:t>
            </w:r>
            <w:proofErr w:type="spellEnd"/>
          </w:p>
        </w:tc>
        <w:tc>
          <w:tcPr>
            <w:tcW w:w="1274" w:type="dxa"/>
            <w:shd w:val="clear" w:color="auto" w:fill="ED7D31" w:themeFill="accent2"/>
          </w:tcPr>
          <w:p w14:paraId="1DBBBB40" w14:textId="0600E948" w:rsidR="00731F6A" w:rsidRPr="00721B22" w:rsidRDefault="00731F6A"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Mã</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sinh</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viên</w:t>
            </w:r>
            <w:proofErr w:type="spellEnd"/>
          </w:p>
        </w:tc>
        <w:tc>
          <w:tcPr>
            <w:tcW w:w="1686" w:type="dxa"/>
            <w:shd w:val="clear" w:color="auto" w:fill="ED7D31" w:themeFill="accent2"/>
          </w:tcPr>
          <w:p w14:paraId="390B56B9" w14:textId="39E9A164" w:rsidR="00731F6A" w:rsidRPr="00721B22" w:rsidRDefault="00731F6A"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Số</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điện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thoại</w:t>
            </w:r>
            <w:proofErr w:type="spellEnd"/>
          </w:p>
        </w:tc>
        <w:tc>
          <w:tcPr>
            <w:tcW w:w="3430" w:type="dxa"/>
            <w:shd w:val="clear" w:color="auto" w:fill="ED7D31" w:themeFill="accent2"/>
          </w:tcPr>
          <w:p w14:paraId="030AD4CC" w14:textId="1A288A79" w:rsidR="00731F6A" w:rsidRPr="00721B22" w:rsidRDefault="00731F6A" w:rsidP="00BD2003">
            <w:pPr>
              <w:tabs>
                <w:tab w:val="left" w:pos="360"/>
              </w:tabs>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 xml:space="preserve">Email </w:t>
            </w:r>
          </w:p>
        </w:tc>
      </w:tr>
      <w:tr w:rsidR="00731F6A" w14:paraId="34CE5283" w14:textId="77777777" w:rsidTr="4722D2C1">
        <w:trPr>
          <w:trHeight w:val="971"/>
        </w:trPr>
        <w:tc>
          <w:tcPr>
            <w:tcW w:w="746" w:type="dxa"/>
          </w:tcPr>
          <w:p w14:paraId="735D39D4" w14:textId="63556733" w:rsidR="00731F6A" w:rsidRPr="00DD1D40" w:rsidRDefault="00731F6A"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w:t>
            </w:r>
          </w:p>
        </w:tc>
        <w:tc>
          <w:tcPr>
            <w:tcW w:w="2134" w:type="dxa"/>
          </w:tcPr>
          <w:p w14:paraId="5A8071F9" w14:textId="159E7EBD" w:rsidR="00731F6A" w:rsidRPr="00A26833" w:rsidRDefault="4722D2C1"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Nguyễn Trọng Nghĩa</w:t>
            </w:r>
          </w:p>
        </w:tc>
        <w:tc>
          <w:tcPr>
            <w:tcW w:w="1274" w:type="dxa"/>
          </w:tcPr>
          <w:p w14:paraId="0CA15652" w14:textId="69445FB3"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PH23346</w:t>
            </w:r>
          </w:p>
        </w:tc>
        <w:tc>
          <w:tcPr>
            <w:tcW w:w="1686" w:type="dxa"/>
          </w:tcPr>
          <w:p w14:paraId="59CF5247" w14:textId="3CA8BD90"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0337842655</w:t>
            </w:r>
          </w:p>
        </w:tc>
        <w:tc>
          <w:tcPr>
            <w:tcW w:w="3430" w:type="dxa"/>
          </w:tcPr>
          <w:p w14:paraId="01946409" w14:textId="7CB62BFB"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nghiantph23346@fpt.edu.vn</w:t>
            </w:r>
          </w:p>
        </w:tc>
      </w:tr>
      <w:tr w:rsidR="00731F6A" w14:paraId="0C384083" w14:textId="77777777" w:rsidTr="4722D2C1">
        <w:trPr>
          <w:trHeight w:val="1142"/>
        </w:trPr>
        <w:tc>
          <w:tcPr>
            <w:tcW w:w="746" w:type="dxa"/>
          </w:tcPr>
          <w:p w14:paraId="6A4029A1" w14:textId="5E64F80D" w:rsidR="00731F6A" w:rsidRPr="00DD1D40" w:rsidRDefault="00731F6A"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2</w:t>
            </w:r>
          </w:p>
        </w:tc>
        <w:tc>
          <w:tcPr>
            <w:tcW w:w="2134" w:type="dxa"/>
          </w:tcPr>
          <w:p w14:paraId="3A89FA1D" w14:textId="730405FE"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Lê </w:t>
            </w:r>
            <w:proofErr w:type="spellStart"/>
            <w:r w:rsidRPr="10EA46D3">
              <w:rPr>
                <w:rFonts w:ascii="Times New Roman" w:eastAsia="Times New Roman" w:hAnsi="Times New Roman"/>
                <w:sz w:val="28"/>
                <w:szCs w:val="28"/>
              </w:rPr>
              <w:t>Thế</w:t>
            </w:r>
            <w:proofErr w:type="spellEnd"/>
            <w:r w:rsidRPr="10EA46D3">
              <w:rPr>
                <w:rFonts w:ascii="Times New Roman" w:eastAsia="Times New Roman" w:hAnsi="Times New Roman"/>
                <w:sz w:val="28"/>
                <w:szCs w:val="28"/>
              </w:rPr>
              <w:t xml:space="preserve"> Vinh</w:t>
            </w:r>
          </w:p>
        </w:tc>
        <w:tc>
          <w:tcPr>
            <w:tcW w:w="1274" w:type="dxa"/>
          </w:tcPr>
          <w:p w14:paraId="5A4D0CFD" w14:textId="41908AC6"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PH23387</w:t>
            </w:r>
          </w:p>
        </w:tc>
        <w:tc>
          <w:tcPr>
            <w:tcW w:w="1686" w:type="dxa"/>
          </w:tcPr>
          <w:p w14:paraId="45C96DAD" w14:textId="1DFE98FC"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0362427380</w:t>
            </w:r>
          </w:p>
        </w:tc>
        <w:tc>
          <w:tcPr>
            <w:tcW w:w="3430" w:type="dxa"/>
          </w:tcPr>
          <w:p w14:paraId="5B8158CB" w14:textId="31339F19" w:rsidR="00731F6A" w:rsidRPr="00A26833" w:rsidRDefault="00A26833" w:rsidP="00BD2003">
            <w:pPr>
              <w:tabs>
                <w:tab w:val="left" w:pos="360"/>
                <w:tab w:val="left" w:pos="401"/>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vinhltph23387@fpt.edu.vn</w:t>
            </w:r>
          </w:p>
        </w:tc>
      </w:tr>
      <w:tr w:rsidR="00731F6A" w14:paraId="75F1DCB5" w14:textId="77777777" w:rsidTr="4722D2C1">
        <w:trPr>
          <w:trHeight w:val="1070"/>
        </w:trPr>
        <w:tc>
          <w:tcPr>
            <w:tcW w:w="746" w:type="dxa"/>
          </w:tcPr>
          <w:p w14:paraId="650F901E" w14:textId="628CF378" w:rsidR="00731F6A" w:rsidRPr="00DD1D40" w:rsidRDefault="00731F6A"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3</w:t>
            </w:r>
          </w:p>
        </w:tc>
        <w:tc>
          <w:tcPr>
            <w:tcW w:w="2134" w:type="dxa"/>
          </w:tcPr>
          <w:p w14:paraId="2118C763" w14:textId="0FCD7731"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Trần Hoàng Long</w:t>
            </w:r>
          </w:p>
        </w:tc>
        <w:tc>
          <w:tcPr>
            <w:tcW w:w="1274" w:type="dxa"/>
          </w:tcPr>
          <w:p w14:paraId="4EA5D770" w14:textId="342FBD5B"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PH23223</w:t>
            </w:r>
          </w:p>
        </w:tc>
        <w:tc>
          <w:tcPr>
            <w:tcW w:w="1686" w:type="dxa"/>
          </w:tcPr>
          <w:p w14:paraId="742F5238" w14:textId="6F025F29"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0362558468</w:t>
            </w:r>
          </w:p>
        </w:tc>
        <w:tc>
          <w:tcPr>
            <w:tcW w:w="3430" w:type="dxa"/>
          </w:tcPr>
          <w:p w14:paraId="567231EB" w14:textId="231AD2F5"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longthph23223@fpt.edu.vn</w:t>
            </w:r>
          </w:p>
        </w:tc>
      </w:tr>
      <w:tr w:rsidR="00731F6A" w14:paraId="1EED1530" w14:textId="77777777" w:rsidTr="4722D2C1">
        <w:trPr>
          <w:trHeight w:val="1079"/>
        </w:trPr>
        <w:tc>
          <w:tcPr>
            <w:tcW w:w="746" w:type="dxa"/>
          </w:tcPr>
          <w:p w14:paraId="5AAD11E0" w14:textId="5465403F" w:rsidR="00731F6A" w:rsidRPr="00DD1D40" w:rsidRDefault="00731F6A"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4</w:t>
            </w:r>
          </w:p>
        </w:tc>
        <w:tc>
          <w:tcPr>
            <w:tcW w:w="2134" w:type="dxa"/>
          </w:tcPr>
          <w:p w14:paraId="3C939D9C" w14:textId="13205CB4"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La Thanh Phúc</w:t>
            </w:r>
          </w:p>
        </w:tc>
        <w:tc>
          <w:tcPr>
            <w:tcW w:w="1274" w:type="dxa"/>
          </w:tcPr>
          <w:p w14:paraId="06123E58" w14:textId="3E93C195"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PH23345</w:t>
            </w:r>
          </w:p>
        </w:tc>
        <w:tc>
          <w:tcPr>
            <w:tcW w:w="1686" w:type="dxa"/>
          </w:tcPr>
          <w:p w14:paraId="4AC5BB46" w14:textId="5036C7C0"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0839180727</w:t>
            </w:r>
          </w:p>
        </w:tc>
        <w:tc>
          <w:tcPr>
            <w:tcW w:w="3430" w:type="dxa"/>
          </w:tcPr>
          <w:p w14:paraId="1EAE472C" w14:textId="563ECFD1"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phucltph23345@fpt.edu.vn</w:t>
            </w:r>
          </w:p>
        </w:tc>
      </w:tr>
      <w:tr w:rsidR="00731F6A" w14:paraId="0ED6A70C" w14:textId="77777777" w:rsidTr="4722D2C1">
        <w:trPr>
          <w:trHeight w:val="1340"/>
        </w:trPr>
        <w:tc>
          <w:tcPr>
            <w:tcW w:w="746" w:type="dxa"/>
          </w:tcPr>
          <w:p w14:paraId="0852A0BE" w14:textId="4B5EA22E" w:rsidR="00731F6A" w:rsidRPr="00DD1D40" w:rsidRDefault="00731F6A"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5</w:t>
            </w:r>
          </w:p>
        </w:tc>
        <w:tc>
          <w:tcPr>
            <w:tcW w:w="2134" w:type="dxa"/>
          </w:tcPr>
          <w:p w14:paraId="64ED4561" w14:textId="6BF96017"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Vũ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Duy</w:t>
            </w:r>
          </w:p>
        </w:tc>
        <w:tc>
          <w:tcPr>
            <w:tcW w:w="1274" w:type="dxa"/>
          </w:tcPr>
          <w:p w14:paraId="7D8B8874" w14:textId="689CDC38"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PH23390</w:t>
            </w:r>
          </w:p>
        </w:tc>
        <w:tc>
          <w:tcPr>
            <w:tcW w:w="1686" w:type="dxa"/>
          </w:tcPr>
          <w:p w14:paraId="06C1F6FE" w14:textId="3D43CF0D"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0353200248</w:t>
            </w:r>
          </w:p>
        </w:tc>
        <w:tc>
          <w:tcPr>
            <w:tcW w:w="3430" w:type="dxa"/>
          </w:tcPr>
          <w:p w14:paraId="5A2D16F5" w14:textId="6C29E85C" w:rsidR="00731F6A" w:rsidRPr="00A26833" w:rsidRDefault="00A26833"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duydvpg23228@fpt.edu.vn</w:t>
            </w:r>
          </w:p>
        </w:tc>
      </w:tr>
    </w:tbl>
    <w:p w14:paraId="2537ADDE" w14:textId="77777777" w:rsidR="007E3B23" w:rsidRPr="007E3B23" w:rsidRDefault="007E3B23" w:rsidP="00BD2003">
      <w:pPr>
        <w:tabs>
          <w:tab w:val="left" w:pos="360"/>
        </w:tabs>
        <w:spacing w:after="0" w:line="360" w:lineRule="auto"/>
        <w:rPr>
          <w:rFonts w:ascii="Times New Roman" w:eastAsia="Times New Roman" w:hAnsi="Times New Roman" w:cs="Times New Roman"/>
          <w:sz w:val="24"/>
          <w:szCs w:val="24"/>
        </w:rPr>
      </w:pPr>
    </w:p>
    <w:p w14:paraId="168F54AF" w14:textId="77777777" w:rsidR="00261F56" w:rsidRDefault="00261F56" w:rsidP="00BD2003">
      <w:pPr>
        <w:tabs>
          <w:tab w:val="left" w:pos="360"/>
        </w:tabs>
        <w:spacing w:after="0" w:line="360" w:lineRule="auto"/>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br w:type="page"/>
      </w:r>
    </w:p>
    <w:p w14:paraId="3B9B00DE" w14:textId="0908180D" w:rsidR="0035099D" w:rsidRPr="00F5680A" w:rsidRDefault="00A30890" w:rsidP="00BD2003">
      <w:pPr>
        <w:tabs>
          <w:tab w:val="left" w:pos="360"/>
        </w:tabs>
        <w:spacing w:after="0" w:line="360" w:lineRule="auto"/>
        <w:jc w:val="center"/>
        <w:rPr>
          <w:rFonts w:ascii="Times New Roman" w:eastAsia="Times New Roman" w:hAnsi="Times New Roman" w:cs="Times New Roman"/>
          <w:sz w:val="36"/>
          <w:szCs w:val="36"/>
        </w:rPr>
      </w:pPr>
      <w:r w:rsidRPr="10EA46D3">
        <w:rPr>
          <w:rFonts w:ascii="Times New Roman" w:eastAsia="Times New Roman" w:hAnsi="Times New Roman" w:cs="Times New Roman"/>
          <w:b/>
          <w:sz w:val="36"/>
          <w:szCs w:val="36"/>
        </w:rPr>
        <w:t>GIẢNG VIÊN HƯỚNG DẪN</w:t>
      </w:r>
    </w:p>
    <w:p w14:paraId="69A67F68" w14:textId="3372B444" w:rsidR="0035099D" w:rsidRDefault="0035099D" w:rsidP="00BD2003">
      <w:pPr>
        <w:tabs>
          <w:tab w:val="left" w:pos="360"/>
        </w:tabs>
        <w:spacing w:after="0" w:line="360" w:lineRule="auto"/>
        <w:rPr>
          <w:rFonts w:ascii="Times New Roman" w:eastAsia="Times New Roman" w:hAnsi="Times New Roman" w:cs="Times New Roman"/>
        </w:rPr>
      </w:pPr>
    </w:p>
    <w:p w14:paraId="527A555E" w14:textId="03D1CFE5" w:rsidR="0035099D" w:rsidRDefault="0035099D" w:rsidP="00BD2003">
      <w:pPr>
        <w:tabs>
          <w:tab w:val="left" w:pos="360"/>
        </w:tabs>
        <w:spacing w:after="0" w:line="360" w:lineRule="auto"/>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b/>
          <w:sz w:val="28"/>
          <w:szCs w:val="28"/>
        </w:rPr>
        <w:t>Họ</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và</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tên</w:t>
      </w:r>
      <w:proofErr w:type="spellEnd"/>
      <w:r w:rsidRPr="10EA46D3">
        <w:rPr>
          <w:rFonts w:ascii="Times New Roman" w:eastAsia="Times New Roman" w:hAnsi="Times New Roman" w:cs="Times New Roman"/>
          <w:b/>
          <w:sz w:val="28"/>
          <w:szCs w:val="28"/>
        </w:rPr>
        <w:t>:</w:t>
      </w:r>
      <w:r w:rsidRPr="10EA46D3">
        <w:rPr>
          <w:rFonts w:ascii="Times New Roman" w:eastAsia="Times New Roman" w:hAnsi="Times New Roman" w:cs="Times New Roman"/>
          <w:sz w:val="28"/>
          <w:szCs w:val="28"/>
        </w:rPr>
        <w:t xml:space="preserve"> </w:t>
      </w:r>
      <w:proofErr w:type="spellStart"/>
      <w:r w:rsidR="00261F56" w:rsidRPr="10EA46D3">
        <w:rPr>
          <w:rFonts w:ascii="Times New Roman" w:eastAsia="Times New Roman" w:hAnsi="Times New Roman" w:cs="Times New Roman"/>
          <w:sz w:val="28"/>
          <w:szCs w:val="28"/>
        </w:rPr>
        <w:t>Thầy</w:t>
      </w:r>
      <w:proofErr w:type="spellEnd"/>
      <w:r w:rsidR="00261F56" w:rsidRPr="10EA46D3">
        <w:rPr>
          <w:rFonts w:ascii="Times New Roman" w:eastAsia="Times New Roman" w:hAnsi="Times New Roman" w:cs="Times New Roman"/>
          <w:sz w:val="28"/>
          <w:szCs w:val="28"/>
        </w:rPr>
        <w:t xml:space="preserve"> </w:t>
      </w:r>
      <w:r w:rsidR="00FF13BA" w:rsidRPr="10EA46D3">
        <w:rPr>
          <w:rFonts w:ascii="Times New Roman" w:eastAsia="Times New Roman" w:hAnsi="Times New Roman" w:cs="Times New Roman"/>
          <w:sz w:val="28"/>
          <w:szCs w:val="28"/>
        </w:rPr>
        <w:t>Trịnh Dương Linh</w:t>
      </w:r>
    </w:p>
    <w:p w14:paraId="05EC0AB3" w14:textId="771E6F7F" w:rsidR="0035099D" w:rsidRDefault="00C93394" w:rsidP="00BD2003">
      <w:pPr>
        <w:tabs>
          <w:tab w:val="left" w:pos="360"/>
        </w:tabs>
        <w:spacing w:after="0" w:line="360" w:lineRule="auto"/>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b/>
          <w:sz w:val="28"/>
          <w:szCs w:val="28"/>
        </w:rPr>
        <w:t>Cơ</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quan</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công</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tác</w:t>
      </w:r>
      <w:proofErr w:type="spellEnd"/>
      <w:r w:rsidRPr="10EA46D3">
        <w:rPr>
          <w:rFonts w:ascii="Times New Roman" w:eastAsia="Times New Roman" w:hAnsi="Times New Roman" w:cs="Times New Roman"/>
          <w:b/>
          <w:sz w:val="28"/>
          <w:szCs w:val="28"/>
        </w:rPr>
        <w:t>:</w:t>
      </w:r>
      <w:r w:rsidRPr="10EA46D3">
        <w:rPr>
          <w:rFonts w:ascii="Times New Roman" w:eastAsia="Times New Roman" w:hAnsi="Times New Roman" w:cs="Times New Roman"/>
          <w:sz w:val="28"/>
          <w:szCs w:val="28"/>
        </w:rPr>
        <w:t xml:space="preserve"> Trường CĐ FPT Polytechnic</w:t>
      </w:r>
    </w:p>
    <w:p w14:paraId="38F122F1" w14:textId="71B606C2" w:rsidR="00C93394" w:rsidRDefault="10EA46D3" w:rsidP="00BD2003">
      <w:pPr>
        <w:tabs>
          <w:tab w:val="left" w:pos="360"/>
          <w:tab w:val="left" w:pos="5409"/>
        </w:tabs>
        <w:spacing w:after="0" w:line="360" w:lineRule="auto"/>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b/>
          <w:bCs/>
          <w:sz w:val="28"/>
          <w:szCs w:val="28"/>
        </w:rPr>
        <w:t>Điện</w:t>
      </w:r>
      <w:proofErr w:type="spellEnd"/>
      <w:r w:rsidRPr="10EA46D3">
        <w:rPr>
          <w:rFonts w:ascii="Times New Roman" w:eastAsia="Times New Roman" w:hAnsi="Times New Roman" w:cs="Times New Roman"/>
          <w:b/>
          <w:bCs/>
          <w:sz w:val="28"/>
          <w:szCs w:val="28"/>
        </w:rPr>
        <w:t xml:space="preserve"> </w:t>
      </w:r>
      <w:proofErr w:type="spellStart"/>
      <w:r w:rsidRPr="10EA46D3">
        <w:rPr>
          <w:rFonts w:ascii="Times New Roman" w:eastAsia="Times New Roman" w:hAnsi="Times New Roman" w:cs="Times New Roman"/>
          <w:b/>
          <w:bCs/>
          <w:sz w:val="28"/>
          <w:szCs w:val="28"/>
        </w:rPr>
        <w:t>thoại</w:t>
      </w:r>
      <w:proofErr w:type="spellEnd"/>
      <w:r w:rsidRPr="10EA46D3">
        <w:rPr>
          <w:rFonts w:ascii="Times New Roman" w:eastAsia="Times New Roman" w:hAnsi="Times New Roman" w:cs="Times New Roman"/>
          <w:b/>
          <w:bCs/>
          <w:sz w:val="28"/>
          <w:szCs w:val="28"/>
        </w:rPr>
        <w:t>:</w:t>
      </w:r>
      <w:r w:rsidR="00C93394">
        <w:tab/>
      </w:r>
      <w:r w:rsidRPr="10EA46D3">
        <w:rPr>
          <w:rFonts w:ascii="Times New Roman" w:eastAsia="Times New Roman" w:hAnsi="Times New Roman" w:cs="Times New Roman"/>
          <w:b/>
          <w:bCs/>
          <w:sz w:val="28"/>
          <w:szCs w:val="28"/>
        </w:rPr>
        <w:t xml:space="preserve">Email: </w:t>
      </w:r>
      <w:hyperlink r:id="rId19">
        <w:r w:rsidRPr="10EA46D3">
          <w:rPr>
            <w:rStyle w:val="Hyperlink"/>
            <w:rFonts w:ascii="Times New Roman" w:eastAsia="Times New Roman" w:hAnsi="Times New Roman" w:cs="Times New Roman"/>
            <w:b/>
            <w:bCs/>
            <w:sz w:val="28"/>
            <w:szCs w:val="28"/>
          </w:rPr>
          <w:t>linhtd15@fpt.edu.vn</w:t>
        </w:r>
      </w:hyperlink>
    </w:p>
    <w:p w14:paraId="7A28A176" w14:textId="41996874" w:rsidR="00C93394" w:rsidRPr="000F2BD9" w:rsidRDefault="00C47FC8" w:rsidP="00BD2003">
      <w:pPr>
        <w:tabs>
          <w:tab w:val="left" w:pos="360"/>
          <w:tab w:val="left" w:pos="5409"/>
        </w:tabs>
        <w:spacing w:after="0" w:line="360" w:lineRule="auto"/>
        <w:rPr>
          <w:rFonts w:ascii="Times New Roman" w:eastAsia="Times New Roman" w:hAnsi="Times New Roman" w:cs="Times New Roman"/>
          <w:b/>
          <w:sz w:val="28"/>
          <w:szCs w:val="28"/>
        </w:rPr>
      </w:pPr>
      <w:r w:rsidRPr="10EA46D3">
        <w:rPr>
          <w:rFonts w:ascii="Times New Roman" w:eastAsia="Times New Roman" w:hAnsi="Times New Roman" w:cs="Times New Roman"/>
          <w:b/>
          <w:sz w:val="28"/>
          <w:szCs w:val="28"/>
        </w:rPr>
        <w:t xml:space="preserve">Ý </w:t>
      </w:r>
      <w:proofErr w:type="spellStart"/>
      <w:r w:rsidRPr="10EA46D3">
        <w:rPr>
          <w:rFonts w:ascii="Times New Roman" w:eastAsia="Times New Roman" w:hAnsi="Times New Roman" w:cs="Times New Roman"/>
          <w:b/>
          <w:sz w:val="28"/>
          <w:szCs w:val="28"/>
        </w:rPr>
        <w:t>kiến</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nhận</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xét</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đánh</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giá</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của</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cán</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bộ</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hướng</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dẫn</w:t>
      </w:r>
      <w:proofErr w:type="spellEnd"/>
      <w:r w:rsidRPr="10EA46D3">
        <w:rPr>
          <w:rFonts w:ascii="Times New Roman" w:eastAsia="Times New Roman" w:hAnsi="Times New Roman" w:cs="Times New Roman"/>
          <w:b/>
          <w:sz w:val="28"/>
          <w:szCs w:val="28"/>
        </w:rPr>
        <w:t>:</w:t>
      </w:r>
      <w:r w:rsidR="5091AA6E" w:rsidRPr="10EA46D3">
        <w:rPr>
          <w:rFonts w:ascii="Times New Roman" w:eastAsia="Times New Roman" w:hAnsi="Times New Roman" w:cs="Times New Roman"/>
          <w:b/>
          <w:sz w:val="28"/>
          <w:szCs w:val="28"/>
        </w:rPr>
        <w:t xml:space="preserve">  </w:t>
      </w:r>
    </w:p>
    <w:p w14:paraId="142191E1" w14:textId="78F28CB6" w:rsidR="00C93394" w:rsidRPr="0035099D" w:rsidRDefault="0069585C" w:rsidP="00BD2003">
      <w:pPr>
        <w:tabs>
          <w:tab w:val="left" w:leader="dot" w:pos="360"/>
          <w:tab w:val="left" w:leader="dot" w:pos="9360"/>
          <w:tab w:val="left" w:pos="11520"/>
        </w:tabs>
        <w:spacing w:after="0" w:line="360" w:lineRule="auto"/>
        <w:rPr>
          <w:rFonts w:ascii="Times New Roman" w:eastAsia="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93364F">
        <w:rPr>
          <w:rFonts w:ascii="Times New Roman" w:hAnsi="Times New Roman" w:cs="Times New Roman"/>
          <w:sz w:val="28"/>
          <w:szCs w:val="28"/>
        </w:rPr>
        <w:tab/>
      </w:r>
    </w:p>
    <w:p w14:paraId="552FDAD4" w14:textId="77777777" w:rsidR="0069585C" w:rsidRDefault="0069585C" w:rsidP="00BD2003">
      <w:pPr>
        <w:tabs>
          <w:tab w:val="left" w:pos="360"/>
        </w:tabs>
        <w:spacing w:after="0" w:line="360" w:lineRule="auto"/>
        <w:rPr>
          <w:rFonts w:ascii="Times New Roman" w:eastAsia="Times New Roman" w:hAnsi="Times New Roman" w:cs="Times New Roman"/>
          <w:b/>
        </w:rPr>
      </w:pPr>
    </w:p>
    <w:p w14:paraId="41FE4C6A" w14:textId="77777777" w:rsidR="0069585C" w:rsidRDefault="0069585C" w:rsidP="00BD2003">
      <w:pPr>
        <w:tabs>
          <w:tab w:val="left" w:pos="360"/>
        </w:tabs>
        <w:spacing w:after="0" w:line="360" w:lineRule="auto"/>
        <w:rPr>
          <w:rFonts w:ascii="Times New Roman" w:eastAsia="Times New Roman" w:hAnsi="Times New Roman" w:cs="Times New Roman"/>
          <w:b/>
        </w:rPr>
      </w:pPr>
    </w:p>
    <w:p w14:paraId="74DE47A7" w14:textId="62B89EC0" w:rsidR="000F2BD9" w:rsidRPr="000F2BD9" w:rsidRDefault="00FA15D7" w:rsidP="00BD2003">
      <w:pPr>
        <w:tabs>
          <w:tab w:val="left" w:pos="360"/>
          <w:tab w:val="left" w:pos="6386"/>
        </w:tabs>
        <w:spacing w:after="0" w:line="360" w:lineRule="auto"/>
        <w:rPr>
          <w:rFonts w:ascii="Times New Roman" w:eastAsia="Times New Roman" w:hAnsi="Times New Roman" w:cs="Times New Roman"/>
          <w:b/>
          <w:sz w:val="28"/>
          <w:szCs w:val="28"/>
        </w:rPr>
      </w:pPr>
      <w:r w:rsidRPr="10EA46D3">
        <w:rPr>
          <w:rFonts w:ascii="Times New Roman" w:eastAsia="Times New Roman" w:hAnsi="Times New Roman" w:cs="Times New Roman"/>
          <w:sz w:val="28"/>
          <w:szCs w:val="28"/>
        </w:rPr>
        <w:t xml:space="preserve">       </w:t>
      </w:r>
      <w:r w:rsidRPr="10EA46D3">
        <w:rPr>
          <w:rFonts w:ascii="Times New Roman" w:eastAsia="Times New Roman" w:hAnsi="Times New Roman" w:cs="Times New Roman"/>
          <w:b/>
          <w:sz w:val="28"/>
          <w:szCs w:val="28"/>
        </w:rPr>
        <w:t xml:space="preserve"> </w:t>
      </w:r>
      <w:r>
        <w:tab/>
      </w:r>
      <w:proofErr w:type="spellStart"/>
      <w:r w:rsidR="00261F56" w:rsidRPr="10EA46D3">
        <w:rPr>
          <w:rFonts w:ascii="Times New Roman" w:eastAsia="Times New Roman" w:hAnsi="Times New Roman" w:cs="Times New Roman"/>
          <w:b/>
          <w:sz w:val="28"/>
          <w:szCs w:val="28"/>
        </w:rPr>
        <w:t>Giảng</w:t>
      </w:r>
      <w:proofErr w:type="spellEnd"/>
      <w:r w:rsidR="00261F56" w:rsidRPr="10EA46D3">
        <w:rPr>
          <w:rFonts w:ascii="Times New Roman" w:eastAsia="Times New Roman" w:hAnsi="Times New Roman" w:cs="Times New Roman"/>
          <w:b/>
          <w:sz w:val="28"/>
          <w:szCs w:val="28"/>
        </w:rPr>
        <w:t xml:space="preserve"> </w:t>
      </w:r>
      <w:proofErr w:type="spellStart"/>
      <w:r w:rsidR="00261F56" w:rsidRPr="10EA46D3">
        <w:rPr>
          <w:rFonts w:ascii="Times New Roman" w:eastAsia="Times New Roman" w:hAnsi="Times New Roman" w:cs="Times New Roman"/>
          <w:b/>
          <w:sz w:val="28"/>
          <w:szCs w:val="28"/>
        </w:rPr>
        <w:t>viên</w:t>
      </w:r>
      <w:proofErr w:type="spellEnd"/>
      <w:r w:rsidR="00261F56" w:rsidRPr="10EA46D3">
        <w:rPr>
          <w:rFonts w:ascii="Times New Roman" w:eastAsia="Times New Roman" w:hAnsi="Times New Roman" w:cs="Times New Roman"/>
          <w:b/>
          <w:sz w:val="28"/>
          <w:szCs w:val="28"/>
        </w:rPr>
        <w:t xml:space="preserve"> </w:t>
      </w:r>
      <w:proofErr w:type="spellStart"/>
      <w:r w:rsidR="00261F56" w:rsidRPr="10EA46D3">
        <w:rPr>
          <w:rFonts w:ascii="Times New Roman" w:eastAsia="Times New Roman" w:hAnsi="Times New Roman" w:cs="Times New Roman"/>
          <w:b/>
          <w:sz w:val="28"/>
          <w:szCs w:val="28"/>
        </w:rPr>
        <w:t>hướng</w:t>
      </w:r>
      <w:proofErr w:type="spellEnd"/>
      <w:r w:rsidR="00261F56" w:rsidRPr="10EA46D3">
        <w:rPr>
          <w:rFonts w:ascii="Times New Roman" w:eastAsia="Times New Roman" w:hAnsi="Times New Roman" w:cs="Times New Roman"/>
          <w:b/>
          <w:sz w:val="28"/>
          <w:szCs w:val="28"/>
        </w:rPr>
        <w:t xml:space="preserve"> </w:t>
      </w:r>
      <w:proofErr w:type="spellStart"/>
      <w:r w:rsidR="00261F56" w:rsidRPr="10EA46D3">
        <w:rPr>
          <w:rFonts w:ascii="Times New Roman" w:eastAsia="Times New Roman" w:hAnsi="Times New Roman" w:cs="Times New Roman"/>
          <w:b/>
          <w:sz w:val="28"/>
          <w:szCs w:val="28"/>
        </w:rPr>
        <w:t>dẫn</w:t>
      </w:r>
      <w:proofErr w:type="spellEnd"/>
    </w:p>
    <w:p w14:paraId="08DAD750" w14:textId="2958D5E7" w:rsidR="0035099D" w:rsidRPr="009B2AA1" w:rsidRDefault="00261F56" w:rsidP="00BD2003">
      <w:pPr>
        <w:tabs>
          <w:tab w:val="left" w:pos="360"/>
        </w:tabs>
        <w:spacing w:after="0" w:line="360" w:lineRule="auto"/>
        <w:ind w:left="6048"/>
        <w:rPr>
          <w:rFonts w:ascii="Times New Roman" w:eastAsia="Times New Roman" w:hAnsi="Times New Roman" w:cs="Times New Roman"/>
          <w:b/>
          <w:i/>
          <w:sz w:val="28"/>
          <w:szCs w:val="28"/>
        </w:rPr>
      </w:pPr>
      <w:r w:rsidRPr="10EA46D3">
        <w:rPr>
          <w:rFonts w:ascii="Times New Roman" w:eastAsia="Times New Roman" w:hAnsi="Times New Roman" w:cs="Times New Roman"/>
          <w:i/>
          <w:sz w:val="28"/>
          <w:szCs w:val="28"/>
        </w:rPr>
        <w:t xml:space="preserve">      </w:t>
      </w:r>
      <w:r w:rsidR="009B2AA1" w:rsidRPr="10EA46D3">
        <w:rPr>
          <w:rFonts w:ascii="Times New Roman" w:eastAsia="Times New Roman" w:hAnsi="Times New Roman" w:cs="Times New Roman"/>
          <w:i/>
          <w:sz w:val="28"/>
          <w:szCs w:val="28"/>
        </w:rPr>
        <w:t xml:space="preserve"> </w:t>
      </w:r>
      <w:r w:rsidR="000F2BD9" w:rsidRPr="10EA46D3">
        <w:rPr>
          <w:rFonts w:ascii="Times New Roman" w:eastAsia="Times New Roman" w:hAnsi="Times New Roman" w:cs="Times New Roman"/>
          <w:i/>
          <w:sz w:val="28"/>
          <w:szCs w:val="28"/>
        </w:rPr>
        <w:t>(</w:t>
      </w:r>
      <w:proofErr w:type="spellStart"/>
      <w:r w:rsidR="000F2BD9" w:rsidRPr="10EA46D3">
        <w:rPr>
          <w:rFonts w:ascii="Times New Roman" w:eastAsia="Times New Roman" w:hAnsi="Times New Roman" w:cs="Times New Roman"/>
          <w:i/>
          <w:sz w:val="28"/>
          <w:szCs w:val="28"/>
        </w:rPr>
        <w:t>Ký</w:t>
      </w:r>
      <w:proofErr w:type="spellEnd"/>
      <w:r w:rsidR="000F2BD9" w:rsidRPr="10EA46D3">
        <w:rPr>
          <w:rFonts w:ascii="Times New Roman" w:eastAsia="Times New Roman" w:hAnsi="Times New Roman" w:cs="Times New Roman"/>
          <w:i/>
          <w:sz w:val="28"/>
          <w:szCs w:val="28"/>
        </w:rPr>
        <w:t xml:space="preserve"> </w:t>
      </w:r>
      <w:proofErr w:type="spellStart"/>
      <w:r w:rsidR="000F2BD9" w:rsidRPr="10EA46D3">
        <w:rPr>
          <w:rFonts w:ascii="Times New Roman" w:eastAsia="Times New Roman" w:hAnsi="Times New Roman" w:cs="Times New Roman"/>
          <w:i/>
          <w:sz w:val="28"/>
          <w:szCs w:val="28"/>
        </w:rPr>
        <w:t>và</w:t>
      </w:r>
      <w:proofErr w:type="spellEnd"/>
      <w:r w:rsidR="000F2BD9" w:rsidRPr="10EA46D3">
        <w:rPr>
          <w:rFonts w:ascii="Times New Roman" w:eastAsia="Times New Roman" w:hAnsi="Times New Roman" w:cs="Times New Roman"/>
          <w:i/>
          <w:sz w:val="28"/>
          <w:szCs w:val="28"/>
        </w:rPr>
        <w:t xml:space="preserve"> </w:t>
      </w:r>
      <w:proofErr w:type="spellStart"/>
      <w:r w:rsidR="000F2BD9" w:rsidRPr="10EA46D3">
        <w:rPr>
          <w:rFonts w:ascii="Times New Roman" w:eastAsia="Times New Roman" w:hAnsi="Times New Roman" w:cs="Times New Roman"/>
          <w:i/>
          <w:sz w:val="28"/>
          <w:szCs w:val="28"/>
        </w:rPr>
        <w:t>ghi</w:t>
      </w:r>
      <w:proofErr w:type="spellEnd"/>
      <w:r w:rsidR="000F2BD9" w:rsidRPr="10EA46D3">
        <w:rPr>
          <w:rFonts w:ascii="Times New Roman" w:eastAsia="Times New Roman" w:hAnsi="Times New Roman" w:cs="Times New Roman"/>
          <w:i/>
          <w:sz w:val="28"/>
          <w:szCs w:val="28"/>
        </w:rPr>
        <w:t xml:space="preserve"> </w:t>
      </w:r>
      <w:proofErr w:type="spellStart"/>
      <w:r w:rsidR="000F2BD9" w:rsidRPr="10EA46D3">
        <w:rPr>
          <w:rFonts w:ascii="Times New Roman" w:eastAsia="Times New Roman" w:hAnsi="Times New Roman" w:cs="Times New Roman"/>
          <w:i/>
          <w:sz w:val="28"/>
          <w:szCs w:val="28"/>
        </w:rPr>
        <w:t>rõ</w:t>
      </w:r>
      <w:proofErr w:type="spellEnd"/>
      <w:r w:rsidR="000F2BD9" w:rsidRPr="10EA46D3">
        <w:rPr>
          <w:rFonts w:ascii="Times New Roman" w:eastAsia="Times New Roman" w:hAnsi="Times New Roman" w:cs="Times New Roman"/>
          <w:i/>
          <w:sz w:val="28"/>
          <w:szCs w:val="28"/>
        </w:rPr>
        <w:t xml:space="preserve"> </w:t>
      </w:r>
      <w:proofErr w:type="spellStart"/>
      <w:r w:rsidR="000F2BD9" w:rsidRPr="10EA46D3">
        <w:rPr>
          <w:rFonts w:ascii="Times New Roman" w:eastAsia="Times New Roman" w:hAnsi="Times New Roman" w:cs="Times New Roman"/>
          <w:i/>
          <w:sz w:val="28"/>
          <w:szCs w:val="28"/>
        </w:rPr>
        <w:t>họ</w:t>
      </w:r>
      <w:proofErr w:type="spellEnd"/>
      <w:r w:rsidR="000F2BD9" w:rsidRPr="10EA46D3">
        <w:rPr>
          <w:rFonts w:ascii="Times New Roman" w:eastAsia="Times New Roman" w:hAnsi="Times New Roman" w:cs="Times New Roman"/>
          <w:i/>
          <w:sz w:val="28"/>
          <w:szCs w:val="28"/>
        </w:rPr>
        <w:t xml:space="preserve"> </w:t>
      </w:r>
      <w:proofErr w:type="spellStart"/>
      <w:proofErr w:type="gramStart"/>
      <w:r w:rsidR="000F2BD9" w:rsidRPr="10EA46D3">
        <w:rPr>
          <w:rFonts w:ascii="Times New Roman" w:eastAsia="Times New Roman" w:hAnsi="Times New Roman" w:cs="Times New Roman"/>
          <w:i/>
          <w:sz w:val="28"/>
          <w:szCs w:val="28"/>
        </w:rPr>
        <w:t>tên</w:t>
      </w:r>
      <w:proofErr w:type="spellEnd"/>
      <w:r w:rsidR="000F2BD9" w:rsidRPr="10EA46D3">
        <w:rPr>
          <w:rFonts w:ascii="Times New Roman" w:eastAsia="Times New Roman" w:hAnsi="Times New Roman" w:cs="Times New Roman"/>
          <w:i/>
          <w:sz w:val="28"/>
          <w:szCs w:val="28"/>
        </w:rPr>
        <w:t xml:space="preserve">)   </w:t>
      </w:r>
      <w:proofErr w:type="gramEnd"/>
      <w:r w:rsidR="000F2BD9" w:rsidRPr="10EA46D3">
        <w:rPr>
          <w:rFonts w:ascii="Times New Roman" w:eastAsia="Times New Roman" w:hAnsi="Times New Roman" w:cs="Times New Roman"/>
          <w:i/>
          <w:sz w:val="28"/>
          <w:szCs w:val="28"/>
        </w:rPr>
        <w:t xml:space="preserve"> </w:t>
      </w:r>
      <w:r w:rsidR="0035099D" w:rsidRPr="10EA46D3">
        <w:rPr>
          <w:rFonts w:ascii="Times New Roman" w:eastAsia="Times New Roman" w:hAnsi="Times New Roman" w:cs="Times New Roman"/>
          <w:b/>
          <w:i/>
          <w:sz w:val="28"/>
          <w:szCs w:val="28"/>
        </w:rPr>
        <w:br w:type="page"/>
      </w:r>
    </w:p>
    <w:p w14:paraId="0B08A6C6" w14:textId="53F76FFA" w:rsidR="000F2BD9" w:rsidRPr="00F5680A" w:rsidRDefault="00A30890" w:rsidP="00BD2003">
      <w:pPr>
        <w:tabs>
          <w:tab w:val="left" w:pos="360"/>
        </w:tabs>
        <w:spacing w:after="0" w:line="360" w:lineRule="auto"/>
        <w:jc w:val="cente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t>LỜI CẢM ƠN</w:t>
      </w:r>
    </w:p>
    <w:p w14:paraId="22F9B602" w14:textId="77777777" w:rsidR="000A4211" w:rsidRPr="000A4211" w:rsidRDefault="000A4211" w:rsidP="00BD2003">
      <w:pPr>
        <w:spacing w:after="0" w:line="360" w:lineRule="auto"/>
        <w:ind w:firstLine="567"/>
        <w:rPr>
          <w:rFonts w:ascii="Times New Roman" w:eastAsia="Times New Roman" w:hAnsi="Times New Roman" w:cs="Times New Roman"/>
          <w:sz w:val="28"/>
          <w:szCs w:val="28"/>
        </w:rPr>
      </w:pPr>
      <w:r w:rsidRPr="10EA46D3">
        <w:rPr>
          <w:rFonts w:ascii="Times New Roman" w:eastAsia="Times New Roman" w:hAnsi="Times New Roman" w:cs="Times New Roman"/>
          <w:sz w:val="28"/>
          <w:szCs w:val="28"/>
        </w:rPr>
        <w:t xml:space="preserve">Trong </w:t>
      </w:r>
      <w:proofErr w:type="spellStart"/>
      <w:r w:rsidRPr="10EA46D3">
        <w:rPr>
          <w:rFonts w:ascii="Times New Roman" w:eastAsia="Times New Roman" w:hAnsi="Times New Roman" w:cs="Times New Roman"/>
          <w:sz w:val="28"/>
          <w:szCs w:val="28"/>
        </w:rPr>
        <w:t>suốt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thời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gian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tập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rèn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luyện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tại</w:t>
      </w:r>
      <w:proofErr w:type="spellEnd"/>
      <w:r w:rsidRPr="10EA46D3">
        <w:rPr>
          <w:rFonts w:ascii="Times New Roman" w:eastAsia="Times New Roman" w:hAnsi="Times New Roman" w:cs="Times New Roman"/>
          <w:sz w:val="28"/>
          <w:szCs w:val="28"/>
        </w:rPr>
        <w:t xml:space="preserve"> Trường Cao </w:t>
      </w:r>
      <w:proofErr w:type="spellStart"/>
      <w:r w:rsidRPr="10EA46D3">
        <w:rPr>
          <w:rFonts w:ascii="Times New Roman" w:eastAsia="Times New Roman" w:hAnsi="Times New Roman" w:cs="Times New Roman"/>
          <w:sz w:val="28"/>
          <w:szCs w:val="28"/>
        </w:rPr>
        <w:t>đẳng</w:t>
      </w:r>
      <w:proofErr w:type="spellEnd"/>
      <w:r w:rsidRPr="10EA46D3">
        <w:rPr>
          <w:rFonts w:ascii="Times New Roman" w:eastAsia="Times New Roman" w:hAnsi="Times New Roman" w:cs="Times New Roman"/>
          <w:sz w:val="28"/>
          <w:szCs w:val="28"/>
        </w:rPr>
        <w:t xml:space="preserve"> FPT Polytechnic Hà </w:t>
      </w:r>
      <w:proofErr w:type="spellStart"/>
      <w:r w:rsidRPr="10EA46D3">
        <w:rPr>
          <w:rFonts w:ascii="Times New Roman" w:eastAsia="Times New Roman" w:hAnsi="Times New Roman" w:cs="Times New Roman"/>
          <w:sz w:val="28"/>
          <w:szCs w:val="28"/>
        </w:rPr>
        <w:t>Nội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đến</w:t>
      </w:r>
      <w:proofErr w:type="spellEnd"/>
    </w:p>
    <w:p w14:paraId="17A5CAFF" w14:textId="77777777" w:rsidR="00BD2003" w:rsidRDefault="000A4211" w:rsidP="00BD2003">
      <w:pPr>
        <w:spacing w:after="0" w:line="360" w:lineRule="auto"/>
        <w:ind w:firstLine="567"/>
        <w:jc w:val="both"/>
        <w:rPr>
          <w:rFonts w:ascii="Times New Roman" w:eastAsia="Times New Roman" w:hAnsi="Times New Roman" w:cs="Times New Roman"/>
          <w:sz w:val="28"/>
          <w:szCs w:val="28"/>
        </w:rPr>
      </w:pPr>
      <w:r w:rsidRPr="10EA46D3">
        <w:rPr>
          <w:rFonts w:ascii="Times New Roman" w:eastAsia="Times New Roman" w:hAnsi="Times New Roman" w:cs="Times New Roman"/>
          <w:sz w:val="28"/>
          <w:szCs w:val="28"/>
        </w:rPr>
        <w:t xml:space="preserve">nay,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nhận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rất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nhiều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sự</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quan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tâm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giúp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đỡ</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của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bè</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lòng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biết</w:t>
      </w:r>
      <w:proofErr w:type="spellEnd"/>
      <w:r w:rsidR="00BD2003"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sâu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sắc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chân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thành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nhất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nhóm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xin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gửi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đến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tất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ngành</w:t>
      </w:r>
      <w:proofErr w:type="spellEnd"/>
      <w:r w:rsidRPr="10EA46D3">
        <w:rPr>
          <w:rFonts w:ascii="Times New Roman" w:eastAsia="Times New Roman" w:hAnsi="Times New Roman" w:cs="Times New Roman"/>
          <w:sz w:val="28"/>
          <w:szCs w:val="28"/>
        </w:rPr>
        <w:t xml:space="preserve"> Công </w:t>
      </w:r>
      <w:proofErr w:type="spellStart"/>
      <w:r w:rsidRPr="10EA46D3">
        <w:rPr>
          <w:rFonts w:ascii="Times New Roman" w:eastAsia="Times New Roman" w:hAnsi="Times New Roman" w:cs="Times New Roman"/>
          <w:sz w:val="28"/>
          <w:szCs w:val="28"/>
        </w:rPr>
        <w:t>nghệ</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thông</w:t>
      </w:r>
      <w:proofErr w:type="spellEnd"/>
      <w:r w:rsidRPr="10EA46D3">
        <w:rPr>
          <w:rFonts w:ascii="Times New Roman" w:eastAsia="Times New Roman" w:hAnsi="Times New Roman" w:cs="Times New Roman"/>
          <w:sz w:val="28"/>
          <w:szCs w:val="28"/>
        </w:rPr>
        <w:t xml:space="preserve"> tin – </w:t>
      </w:r>
      <w:proofErr w:type="spellStart"/>
      <w:r w:rsidRPr="10EA46D3">
        <w:rPr>
          <w:rFonts w:ascii="Times New Roman" w:eastAsia="Times New Roman" w:hAnsi="Times New Roman" w:cs="Times New Roman"/>
          <w:sz w:val="28"/>
          <w:szCs w:val="28"/>
        </w:rPr>
        <w:t>Phát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Triển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Phần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Mềm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nói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chung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 xml:space="preserve"> Nguyễn Anh Dũng </w:t>
      </w:r>
      <w:proofErr w:type="spellStart"/>
      <w:r w:rsidRPr="10EA46D3">
        <w:rPr>
          <w:rFonts w:ascii="Times New Roman" w:eastAsia="Times New Roman" w:hAnsi="Times New Roman" w:cs="Times New Roman"/>
          <w:sz w:val="28"/>
          <w:szCs w:val="28"/>
        </w:rPr>
        <w:t>nói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riêng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cùng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với</w:t>
      </w:r>
      <w:proofErr w:type="spellEnd"/>
      <w:r w:rsidRPr="10EA46D3">
        <w:rPr>
          <w:rFonts w:ascii="Times New Roman" w:eastAsia="Times New Roman" w:hAnsi="Times New Roman" w:cs="Times New Roman"/>
          <w:sz w:val="28"/>
          <w:szCs w:val="28"/>
        </w:rPr>
        <w:t xml:space="preserve"> tri </w:t>
      </w:r>
      <w:proofErr w:type="spellStart"/>
      <w:r w:rsidRPr="10EA46D3">
        <w:rPr>
          <w:rFonts w:ascii="Times New Roman" w:eastAsia="Times New Roman" w:hAnsi="Times New Roman" w:cs="Times New Roman"/>
          <w:sz w:val="28"/>
          <w:szCs w:val="28"/>
        </w:rPr>
        <w:t>thức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tâm</w:t>
      </w:r>
      <w:proofErr w:type="spellEnd"/>
      <w:r w:rsidR="00BD2003"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huyết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của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mình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truyền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đạt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vốn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kiến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thức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báu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trong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tiết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trên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lớp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suốt</w:t>
      </w:r>
      <w:proofErr w:type="spellEnd"/>
      <w:r w:rsidR="00BD2003"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quãng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thời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gian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tập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tại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trường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đến</w:t>
      </w:r>
      <w:proofErr w:type="spellEnd"/>
      <w:r w:rsidRPr="10EA46D3">
        <w:rPr>
          <w:rFonts w:ascii="Times New Roman" w:eastAsia="Times New Roman" w:hAnsi="Times New Roman" w:cs="Times New Roman"/>
          <w:sz w:val="28"/>
          <w:szCs w:val="28"/>
        </w:rPr>
        <w:t xml:space="preserve"> nay.</w:t>
      </w:r>
    </w:p>
    <w:p w14:paraId="200A4276" w14:textId="4E69491D" w:rsidR="000A4211" w:rsidRPr="000A4211" w:rsidRDefault="000A4211" w:rsidP="00BD2003">
      <w:pPr>
        <w:spacing w:after="0" w:line="360" w:lineRule="auto"/>
        <w:ind w:firstLine="567"/>
        <w:jc w:val="both"/>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Đặc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biệt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trong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kỳ</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này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trường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cùng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trong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ngành</w:t>
      </w:r>
      <w:proofErr w:type="spellEnd"/>
      <w:r w:rsidRPr="10EA46D3">
        <w:rPr>
          <w:rFonts w:ascii="Times New Roman" w:eastAsia="Times New Roman" w:hAnsi="Times New Roman" w:cs="Times New Roman"/>
          <w:sz w:val="28"/>
          <w:szCs w:val="28"/>
        </w:rPr>
        <w:t xml:space="preserve"> Công </w:t>
      </w:r>
      <w:proofErr w:type="spellStart"/>
      <w:r w:rsidRPr="10EA46D3">
        <w:rPr>
          <w:rFonts w:ascii="Times New Roman" w:eastAsia="Times New Roman" w:hAnsi="Times New Roman" w:cs="Times New Roman"/>
          <w:sz w:val="28"/>
          <w:szCs w:val="28"/>
        </w:rPr>
        <w:t>Nghệ</w:t>
      </w:r>
      <w:proofErr w:type="spellEnd"/>
    </w:p>
    <w:p w14:paraId="44A46FAD" w14:textId="77777777" w:rsidR="000A4211" w:rsidRPr="000A4211" w:rsidRDefault="000A4211" w:rsidP="00BD2003">
      <w:pPr>
        <w:spacing w:after="0" w:line="360" w:lineRule="auto"/>
        <w:ind w:firstLine="567"/>
        <w:jc w:val="both"/>
        <w:rPr>
          <w:rFonts w:ascii="Times New Roman" w:eastAsia="Times New Roman" w:hAnsi="Times New Roman" w:cs="Times New Roman"/>
          <w:sz w:val="28"/>
          <w:szCs w:val="28"/>
        </w:rPr>
      </w:pPr>
      <w:r w:rsidRPr="10EA46D3">
        <w:rPr>
          <w:rFonts w:ascii="Times New Roman" w:eastAsia="Times New Roman" w:hAnsi="Times New Roman" w:cs="Times New Roman"/>
          <w:sz w:val="28"/>
          <w:szCs w:val="28"/>
        </w:rPr>
        <w:t xml:space="preserve">Thông Tin </w:t>
      </w:r>
      <w:proofErr w:type="spellStart"/>
      <w:r w:rsidRPr="10EA46D3">
        <w:rPr>
          <w:rFonts w:ascii="Times New Roman" w:eastAsia="Times New Roman" w:hAnsi="Times New Roman" w:cs="Times New Roman"/>
          <w:sz w:val="28"/>
          <w:szCs w:val="28"/>
        </w:rPr>
        <w:t>đã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tổ</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chức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giảng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dạy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tiếp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cận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môn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Dự</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Tốt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Nghiệp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môn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này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những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đề</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tài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dự</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khác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nhau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tập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nghiên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cứu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tìm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tòi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trau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dồi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những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kiến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thức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hoàn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thiện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thân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mình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hơn</w:t>
      </w:r>
      <w:proofErr w:type="spellEnd"/>
      <w:r w:rsidRPr="10EA46D3">
        <w:rPr>
          <w:rFonts w:ascii="Times New Roman" w:eastAsia="Times New Roman" w:hAnsi="Times New Roman" w:cs="Times New Roman"/>
          <w:sz w:val="28"/>
          <w:szCs w:val="28"/>
        </w:rPr>
        <w:t xml:space="preserve">. Trong </w:t>
      </w:r>
      <w:proofErr w:type="spellStart"/>
      <w:r w:rsidRPr="10EA46D3">
        <w:rPr>
          <w:rFonts w:ascii="Times New Roman" w:eastAsia="Times New Roman" w:hAnsi="Times New Roman" w:cs="Times New Roman"/>
          <w:sz w:val="28"/>
          <w:szCs w:val="28"/>
        </w:rPr>
        <w:t>môn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này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nhóm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chọn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đề</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tài</w:t>
      </w:r>
      <w:proofErr w:type="spellEnd"/>
      <w:r w:rsidRPr="10EA46D3">
        <w:rPr>
          <w:rFonts w:ascii="Times New Roman" w:eastAsia="Times New Roman" w:hAnsi="Times New Roman" w:cs="Times New Roman"/>
          <w:sz w:val="28"/>
          <w:szCs w:val="28"/>
        </w:rPr>
        <w:t xml:space="preserve"> “Quản Lý Bán </w:t>
      </w:r>
      <w:proofErr w:type="spellStart"/>
      <w:r w:rsidRPr="10EA46D3">
        <w:rPr>
          <w:rFonts w:ascii="Times New Roman" w:eastAsia="Times New Roman" w:hAnsi="Times New Roman" w:cs="Times New Roman"/>
          <w:sz w:val="28"/>
          <w:szCs w:val="28"/>
        </w:rPr>
        <w:t>Quần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tận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tâm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hướng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dẫn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trong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từng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buổi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trên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lớp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cũng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như</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những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buổi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nói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chuyện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thảo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luận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về</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đề</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tài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chọn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làm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nghiên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cứu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mong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muốn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lại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những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điều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tốt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nhất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thân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những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người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dùng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cũng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như</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lại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quyền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lợi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cao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doanh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nghiệp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lớn</w:t>
      </w:r>
      <w:proofErr w:type="spellEnd"/>
      <w:r w:rsidRPr="10EA46D3">
        <w:rPr>
          <w:rFonts w:ascii="Times New Roman" w:eastAsia="Times New Roman" w:hAnsi="Times New Roman" w:cs="Times New Roman"/>
          <w:sz w:val="28"/>
          <w:szCs w:val="28"/>
        </w:rPr>
        <w:t>.</w:t>
      </w:r>
    </w:p>
    <w:p w14:paraId="735D0C46" w14:textId="751A1833" w:rsidR="00BD2003" w:rsidRDefault="000A4211" w:rsidP="00BD2003">
      <w:pPr>
        <w:spacing w:after="0" w:line="360" w:lineRule="auto"/>
        <w:ind w:firstLine="567"/>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Một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lần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nữa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xin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cảm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sâu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sắc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đến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w:t>
      </w:r>
      <w:proofErr w:type="spellStart"/>
      <w:r w:rsidRPr="10EA46D3">
        <w:rPr>
          <w:rFonts w:ascii="Times New Roman" w:eastAsia="Times New Roman" w:hAnsi="Times New Roman" w:cs="Times New Roman"/>
          <w:sz w:val="28"/>
          <w:szCs w:val="28"/>
        </w:rPr>
        <w:t>cô</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riêng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cũng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như</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tất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trong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ngành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nghệ</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thông</w:t>
      </w:r>
      <w:proofErr w:type="spellEnd"/>
      <w:r w:rsidRPr="10EA46D3">
        <w:rPr>
          <w:rFonts w:ascii="Times New Roman" w:eastAsia="Times New Roman" w:hAnsi="Times New Roman" w:cs="Times New Roman"/>
          <w:sz w:val="28"/>
          <w:szCs w:val="28"/>
        </w:rPr>
        <w:t xml:space="preserve"> tin </w:t>
      </w:r>
      <w:proofErr w:type="spellStart"/>
      <w:r w:rsidRPr="10EA46D3">
        <w:rPr>
          <w:rFonts w:ascii="Times New Roman" w:eastAsia="Times New Roman" w:hAnsi="Times New Roman" w:cs="Times New Roman"/>
          <w:sz w:val="28"/>
          <w:szCs w:val="28"/>
        </w:rPr>
        <w:t>nói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chung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trực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tiếp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hướng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dẫn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nhóm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trong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đề</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tài</w:t>
      </w:r>
      <w:proofErr w:type="spellEnd"/>
      <w:r w:rsidRPr="10EA46D3">
        <w:rPr>
          <w:rFonts w:ascii="Times New Roman" w:eastAsia="Times New Roman" w:hAnsi="Times New Roman" w:cs="Times New Roman"/>
          <w:sz w:val="28"/>
          <w:szCs w:val="28"/>
        </w:rPr>
        <w:t xml:space="preserve"> “Quản Lý Bán </w:t>
      </w:r>
      <w:proofErr w:type="spellStart"/>
      <w:r w:rsidRPr="10EA46D3">
        <w:rPr>
          <w:rFonts w:ascii="Times New Roman" w:eastAsia="Times New Roman" w:hAnsi="Times New Roman" w:cs="Times New Roman"/>
          <w:sz w:val="28"/>
          <w:szCs w:val="28"/>
        </w:rPr>
        <w:t>Quần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vừa</w:t>
      </w:r>
      <w:proofErr w:type="spellEnd"/>
      <w:r w:rsidRPr="10EA46D3">
        <w:rPr>
          <w:rFonts w:ascii="Times New Roman" w:eastAsia="Times New Roman" w:hAnsi="Times New Roman" w:cs="Times New Roman"/>
          <w:sz w:val="28"/>
          <w:szCs w:val="28"/>
        </w:rPr>
        <w:t xml:space="preserve"> qua, </w:t>
      </w:r>
      <w:proofErr w:type="spellStart"/>
      <w:r w:rsidRPr="10EA46D3">
        <w:rPr>
          <w:rFonts w:ascii="Times New Roman" w:eastAsia="Times New Roman" w:hAnsi="Times New Roman" w:cs="Times New Roman"/>
          <w:sz w:val="28"/>
          <w:szCs w:val="28"/>
        </w:rPr>
        <w:t>để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nhóm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có</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một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bài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này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hoàn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thành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kỳ</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của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mình</w:t>
      </w:r>
      <w:proofErr w:type="spellEnd"/>
      <w:r w:rsidRPr="10EA46D3">
        <w:rPr>
          <w:rFonts w:ascii="Times New Roman" w:eastAsia="Times New Roman" w:hAnsi="Times New Roman" w:cs="Times New Roman"/>
          <w:sz w:val="28"/>
          <w:szCs w:val="28"/>
        </w:rPr>
        <w:t xml:space="preserve">. Em </w:t>
      </w:r>
      <w:proofErr w:type="spellStart"/>
      <w:r w:rsidRPr="10EA46D3">
        <w:rPr>
          <w:rFonts w:ascii="Times New Roman" w:eastAsia="Times New Roman" w:hAnsi="Times New Roman" w:cs="Times New Roman"/>
          <w:sz w:val="28"/>
          <w:szCs w:val="28"/>
        </w:rPr>
        <w:t>xin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thầy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có</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nhiều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sức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khỏe</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tâm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huyết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nghề</w:t>
      </w:r>
      <w:proofErr w:type="spellEnd"/>
      <w:r w:rsidRPr="10EA46D3">
        <w:rPr>
          <w:rFonts w:ascii="Times New Roman" w:eastAsia="Times New Roman" w:hAnsi="Times New Roman" w:cs="Times New Roman"/>
          <w:sz w:val="28"/>
          <w:szCs w:val="28"/>
        </w:rPr>
        <w:t>.</w:t>
      </w:r>
    </w:p>
    <w:p w14:paraId="051F426F" w14:textId="77777777" w:rsidR="00BD2003" w:rsidRDefault="00BD2003" w:rsidP="00BD2003">
      <w:pPr>
        <w:rPr>
          <w:rFonts w:ascii="Times New Roman" w:eastAsia="Times New Roman" w:hAnsi="Times New Roman" w:cs="Times New Roman"/>
          <w:sz w:val="28"/>
          <w:szCs w:val="28"/>
        </w:rPr>
      </w:pPr>
      <w:r w:rsidRPr="10EA46D3">
        <w:rPr>
          <w:rFonts w:ascii="Times New Roman" w:eastAsia="Times New Roman" w:hAnsi="Times New Roman" w:cs="Times New Roman"/>
          <w:sz w:val="28"/>
          <w:szCs w:val="28"/>
        </w:rPr>
        <w:br w:type="page"/>
      </w:r>
    </w:p>
    <w:p w14:paraId="1A465E98" w14:textId="0DD79848" w:rsidR="00B76153" w:rsidRPr="00B01848" w:rsidRDefault="00A30890" w:rsidP="00BD2003">
      <w:pPr>
        <w:tabs>
          <w:tab w:val="left" w:pos="360"/>
        </w:tabs>
        <w:spacing w:after="0" w:line="360" w:lineRule="auto"/>
        <w:jc w:val="cente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t>TÓM TẮT NỘI DUNG DỰ ÁN</w:t>
      </w:r>
    </w:p>
    <w:p w14:paraId="373AC70D" w14:textId="640DC889" w:rsidR="00DE0D7D" w:rsidRPr="00295440" w:rsidRDefault="00DE0D7D" w:rsidP="00BD2003">
      <w:pPr>
        <w:tabs>
          <w:tab w:val="left" w:pos="360"/>
        </w:tabs>
        <w:spacing w:after="0" w:line="360" w:lineRule="auto"/>
        <w:ind w:firstLine="567"/>
        <w:rPr>
          <w:rFonts w:ascii="Times New Roman" w:eastAsia="Times New Roman" w:hAnsi="Times New Roman" w:cs="Times New Roman"/>
          <w:sz w:val="28"/>
          <w:szCs w:val="28"/>
        </w:rPr>
      </w:pPr>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b/>
          <w:sz w:val="28"/>
          <w:szCs w:val="28"/>
        </w:rPr>
        <w:t>Tên</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dự</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án</w:t>
      </w:r>
      <w:proofErr w:type="spellEnd"/>
      <w:r w:rsidRPr="10EA46D3">
        <w:rPr>
          <w:rFonts w:ascii="Times New Roman" w:eastAsia="Times New Roman" w:hAnsi="Times New Roman" w:cs="Times New Roman"/>
          <w:b/>
          <w:sz w:val="28"/>
          <w:szCs w:val="28"/>
        </w:rPr>
        <w:t>:</w:t>
      </w:r>
      <w:r w:rsidRPr="10EA46D3">
        <w:rPr>
          <w:rFonts w:ascii="Times New Roman" w:eastAsia="Times New Roman" w:hAnsi="Times New Roman" w:cs="Times New Roman"/>
          <w:sz w:val="28"/>
          <w:szCs w:val="28"/>
        </w:rPr>
        <w:t xml:space="preserve"> </w:t>
      </w:r>
      <w:proofErr w:type="spellStart"/>
      <w:r w:rsidR="00295440">
        <w:rPr>
          <w:rFonts w:ascii="Times New Roman" w:eastAsia="Times New Roman" w:hAnsi="Times New Roman" w:cs="Times New Roman"/>
          <w:sz w:val="28"/>
          <w:szCs w:val="28"/>
        </w:rPr>
        <w:t>X</w:t>
      </w:r>
      <w:r w:rsidR="00B02852" w:rsidRPr="00295440">
        <w:rPr>
          <w:rFonts w:ascii="Times New Roman" w:eastAsia="Times New Roman" w:hAnsi="Times New Roman" w:cs="Times New Roman"/>
          <w:sz w:val="28"/>
          <w:szCs w:val="28"/>
        </w:rPr>
        <w:t>ây</w:t>
      </w:r>
      <w:proofErr w:type="spellEnd"/>
      <w:r w:rsidR="00B02852" w:rsidRPr="00295440">
        <w:rPr>
          <w:rFonts w:ascii="Times New Roman" w:eastAsia="Times New Roman" w:hAnsi="Times New Roman" w:cs="Times New Roman"/>
          <w:sz w:val="28"/>
          <w:szCs w:val="28"/>
        </w:rPr>
        <w:t xml:space="preserve"> </w:t>
      </w:r>
      <w:proofErr w:type="spellStart"/>
      <w:r w:rsidR="00295440">
        <w:rPr>
          <w:rFonts w:ascii="Times New Roman" w:eastAsia="Times New Roman" w:hAnsi="Times New Roman" w:cs="Times New Roman"/>
          <w:sz w:val="28"/>
          <w:szCs w:val="28"/>
        </w:rPr>
        <w:t>D</w:t>
      </w:r>
      <w:r w:rsidR="00B02852" w:rsidRPr="00295440">
        <w:rPr>
          <w:rFonts w:ascii="Times New Roman" w:eastAsia="Times New Roman" w:hAnsi="Times New Roman" w:cs="Times New Roman"/>
          <w:sz w:val="28"/>
          <w:szCs w:val="28"/>
        </w:rPr>
        <w:t>ựng</w:t>
      </w:r>
      <w:proofErr w:type="spellEnd"/>
      <w:r w:rsidR="00B02852" w:rsidRPr="00295440">
        <w:rPr>
          <w:rFonts w:ascii="Times New Roman" w:eastAsia="Times New Roman" w:hAnsi="Times New Roman" w:cs="Times New Roman"/>
          <w:sz w:val="28"/>
          <w:szCs w:val="28"/>
        </w:rPr>
        <w:t xml:space="preserve"> </w:t>
      </w:r>
      <w:r w:rsidR="00295440">
        <w:rPr>
          <w:rFonts w:ascii="Times New Roman" w:eastAsia="Times New Roman" w:hAnsi="Times New Roman" w:cs="Times New Roman"/>
          <w:sz w:val="28"/>
          <w:szCs w:val="28"/>
        </w:rPr>
        <w:t>W</w:t>
      </w:r>
      <w:r w:rsidR="00B02852" w:rsidRPr="00295440">
        <w:rPr>
          <w:rFonts w:ascii="Times New Roman" w:eastAsia="Times New Roman" w:hAnsi="Times New Roman" w:cs="Times New Roman"/>
          <w:sz w:val="28"/>
          <w:szCs w:val="28"/>
        </w:rPr>
        <w:t xml:space="preserve">ebsite </w:t>
      </w:r>
      <w:r w:rsidR="00295440">
        <w:rPr>
          <w:rFonts w:ascii="Times New Roman" w:eastAsia="Times New Roman" w:hAnsi="Times New Roman" w:cs="Times New Roman"/>
          <w:sz w:val="28"/>
          <w:szCs w:val="28"/>
        </w:rPr>
        <w:t>B</w:t>
      </w:r>
      <w:r w:rsidR="00B02852" w:rsidRPr="00295440">
        <w:rPr>
          <w:rFonts w:ascii="Times New Roman" w:eastAsia="Times New Roman" w:hAnsi="Times New Roman" w:cs="Times New Roman"/>
          <w:sz w:val="28"/>
          <w:szCs w:val="28"/>
        </w:rPr>
        <w:t xml:space="preserve">án </w:t>
      </w:r>
      <w:proofErr w:type="spellStart"/>
      <w:r w:rsidR="00295440">
        <w:rPr>
          <w:rFonts w:ascii="Times New Roman" w:eastAsia="Times New Roman" w:hAnsi="Times New Roman" w:cs="Times New Roman"/>
          <w:sz w:val="28"/>
          <w:szCs w:val="28"/>
        </w:rPr>
        <w:t>Q</w:t>
      </w:r>
      <w:r w:rsidR="00B02852" w:rsidRPr="00295440">
        <w:rPr>
          <w:rFonts w:ascii="Times New Roman" w:eastAsia="Times New Roman" w:hAnsi="Times New Roman" w:cs="Times New Roman"/>
          <w:sz w:val="28"/>
          <w:szCs w:val="28"/>
        </w:rPr>
        <w:t>uần</w:t>
      </w:r>
      <w:proofErr w:type="spellEnd"/>
      <w:r w:rsidR="00B02852" w:rsidRPr="00295440">
        <w:rPr>
          <w:rFonts w:ascii="Times New Roman" w:eastAsia="Times New Roman" w:hAnsi="Times New Roman" w:cs="Times New Roman"/>
          <w:sz w:val="28"/>
          <w:szCs w:val="28"/>
        </w:rPr>
        <w:t xml:space="preserve"> </w:t>
      </w:r>
      <w:proofErr w:type="spellStart"/>
      <w:r w:rsidR="00295440">
        <w:rPr>
          <w:rFonts w:ascii="Times New Roman" w:eastAsia="Times New Roman" w:hAnsi="Times New Roman" w:cs="Times New Roman"/>
          <w:sz w:val="28"/>
          <w:szCs w:val="28"/>
        </w:rPr>
        <w:t>Á</w:t>
      </w:r>
      <w:r w:rsidR="00B02852" w:rsidRPr="00295440">
        <w:rPr>
          <w:rFonts w:ascii="Times New Roman" w:eastAsia="Times New Roman" w:hAnsi="Times New Roman" w:cs="Times New Roman"/>
          <w:sz w:val="28"/>
          <w:szCs w:val="28"/>
        </w:rPr>
        <w:t>o</w:t>
      </w:r>
      <w:proofErr w:type="spellEnd"/>
      <w:r w:rsidR="00B02852" w:rsidRPr="00295440">
        <w:rPr>
          <w:rFonts w:ascii="Times New Roman" w:eastAsia="Times New Roman" w:hAnsi="Times New Roman" w:cs="Times New Roman"/>
          <w:sz w:val="28"/>
          <w:szCs w:val="28"/>
        </w:rPr>
        <w:t xml:space="preserve"> </w:t>
      </w:r>
      <w:proofErr w:type="spellStart"/>
      <w:r w:rsidR="00295440">
        <w:rPr>
          <w:rFonts w:ascii="Times New Roman" w:eastAsia="Times New Roman" w:hAnsi="Times New Roman" w:cs="Times New Roman"/>
          <w:sz w:val="28"/>
          <w:szCs w:val="28"/>
        </w:rPr>
        <w:t>T</w:t>
      </w:r>
      <w:r w:rsidR="00B02852" w:rsidRPr="00295440">
        <w:rPr>
          <w:rFonts w:ascii="Times New Roman" w:eastAsia="Times New Roman" w:hAnsi="Times New Roman" w:cs="Times New Roman"/>
          <w:sz w:val="28"/>
          <w:szCs w:val="28"/>
        </w:rPr>
        <w:t>hể</w:t>
      </w:r>
      <w:proofErr w:type="spellEnd"/>
      <w:r w:rsidR="00B02852" w:rsidRPr="00295440">
        <w:rPr>
          <w:rFonts w:ascii="Times New Roman" w:eastAsia="Times New Roman" w:hAnsi="Times New Roman" w:cs="Times New Roman"/>
          <w:sz w:val="28"/>
          <w:szCs w:val="28"/>
        </w:rPr>
        <w:t xml:space="preserve"> </w:t>
      </w:r>
      <w:r w:rsidR="00295440">
        <w:rPr>
          <w:rFonts w:ascii="Times New Roman" w:eastAsia="Times New Roman" w:hAnsi="Times New Roman" w:cs="Times New Roman"/>
          <w:sz w:val="28"/>
          <w:szCs w:val="28"/>
        </w:rPr>
        <w:t>T</w:t>
      </w:r>
      <w:r w:rsidR="00B02852" w:rsidRPr="00295440">
        <w:rPr>
          <w:rFonts w:ascii="Times New Roman" w:eastAsia="Times New Roman" w:hAnsi="Times New Roman" w:cs="Times New Roman"/>
          <w:sz w:val="28"/>
          <w:szCs w:val="28"/>
        </w:rPr>
        <w:t xml:space="preserve">hao </w:t>
      </w:r>
      <w:r w:rsidR="00295440">
        <w:rPr>
          <w:rFonts w:ascii="Times New Roman" w:eastAsia="Times New Roman" w:hAnsi="Times New Roman" w:cs="Times New Roman"/>
          <w:sz w:val="28"/>
          <w:szCs w:val="28"/>
        </w:rPr>
        <w:t>N</w:t>
      </w:r>
      <w:r w:rsidR="00B02852" w:rsidRPr="00295440">
        <w:rPr>
          <w:rFonts w:ascii="Times New Roman" w:eastAsia="Times New Roman" w:hAnsi="Times New Roman" w:cs="Times New Roman"/>
          <w:sz w:val="28"/>
          <w:szCs w:val="28"/>
        </w:rPr>
        <w:t>am</w:t>
      </w:r>
      <w:r w:rsidR="556DCAC8" w:rsidRPr="00295440">
        <w:rPr>
          <w:rFonts w:ascii="Times New Roman" w:eastAsia="Times New Roman" w:hAnsi="Times New Roman" w:cs="Times New Roman"/>
          <w:sz w:val="28"/>
          <w:szCs w:val="28"/>
        </w:rPr>
        <w:t xml:space="preserve"> </w:t>
      </w:r>
      <w:r w:rsidR="00835511">
        <w:rPr>
          <w:rFonts w:ascii="Times New Roman" w:eastAsia="Times New Roman" w:hAnsi="Times New Roman" w:cs="Times New Roman"/>
          <w:sz w:val="28"/>
          <w:szCs w:val="28"/>
        </w:rPr>
        <w:t>5F Store</w:t>
      </w:r>
      <w:r w:rsidR="556DCAC8" w:rsidRPr="00295440">
        <w:rPr>
          <w:rFonts w:ascii="Times New Roman" w:eastAsia="Times New Roman" w:hAnsi="Times New Roman" w:cs="Times New Roman"/>
          <w:sz w:val="28"/>
          <w:szCs w:val="28"/>
        </w:rPr>
        <w:t xml:space="preserve"> </w:t>
      </w:r>
    </w:p>
    <w:p w14:paraId="78088549" w14:textId="52C12AE3" w:rsidR="00DE0D7D" w:rsidRPr="00DE0D7D" w:rsidRDefault="00DE0D7D" w:rsidP="00BD2003">
      <w:pPr>
        <w:tabs>
          <w:tab w:val="left" w:pos="360"/>
        </w:tabs>
        <w:spacing w:after="0" w:line="360" w:lineRule="auto"/>
        <w:ind w:firstLine="567"/>
        <w:rPr>
          <w:rFonts w:ascii="Times New Roman" w:eastAsia="Times New Roman" w:hAnsi="Times New Roman" w:cs="Times New Roman"/>
          <w:sz w:val="28"/>
          <w:szCs w:val="28"/>
        </w:rPr>
      </w:pPr>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b/>
          <w:sz w:val="28"/>
          <w:szCs w:val="28"/>
        </w:rPr>
        <w:t>Đội</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phát</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triển</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dự</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án</w:t>
      </w:r>
      <w:proofErr w:type="spellEnd"/>
      <w:r w:rsidRPr="10EA46D3">
        <w:rPr>
          <w:rFonts w:ascii="Times New Roman" w:eastAsia="Times New Roman" w:hAnsi="Times New Roman" w:cs="Times New Roman"/>
          <w:b/>
          <w:sz w:val="28"/>
          <w:szCs w:val="28"/>
        </w:rPr>
        <w:t>:</w:t>
      </w:r>
      <w:r w:rsidR="00BE0B18">
        <w:rPr>
          <w:rFonts w:ascii="Times New Roman" w:eastAsia="Times New Roman" w:hAnsi="Times New Roman" w:cs="Times New Roman"/>
          <w:sz w:val="28"/>
          <w:szCs w:val="28"/>
        </w:rPr>
        <w:t xml:space="preserve"> SD-55</w:t>
      </w:r>
    </w:p>
    <w:p w14:paraId="79EE4C49" w14:textId="77777777" w:rsidR="00DE0D7D" w:rsidRPr="00D552F6" w:rsidRDefault="00DE0D7D" w:rsidP="00BD2003">
      <w:pPr>
        <w:tabs>
          <w:tab w:val="left" w:pos="360"/>
        </w:tabs>
        <w:spacing w:after="0" w:line="360" w:lineRule="auto"/>
        <w:ind w:firstLine="567"/>
        <w:rPr>
          <w:rFonts w:ascii="Times New Roman" w:eastAsia="Times New Roman" w:hAnsi="Times New Roman" w:cs="Times New Roman"/>
          <w:b/>
          <w:sz w:val="28"/>
          <w:szCs w:val="28"/>
        </w:rPr>
      </w:pPr>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b/>
          <w:sz w:val="28"/>
          <w:szCs w:val="28"/>
        </w:rPr>
        <w:t>Mục</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tiêu</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của</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dự</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án</w:t>
      </w:r>
      <w:proofErr w:type="spellEnd"/>
      <w:r w:rsidRPr="10EA46D3">
        <w:rPr>
          <w:rFonts w:ascii="Times New Roman" w:eastAsia="Times New Roman" w:hAnsi="Times New Roman" w:cs="Times New Roman"/>
          <w:b/>
          <w:sz w:val="28"/>
          <w:szCs w:val="28"/>
        </w:rPr>
        <w:t>:</w:t>
      </w:r>
    </w:p>
    <w:p w14:paraId="2376A49A" w14:textId="77777777" w:rsidR="00D552F6" w:rsidRDefault="00DE0D7D" w:rsidP="10EA46D3">
      <w:pPr>
        <w:spacing w:after="0" w:line="360" w:lineRule="auto"/>
        <w:ind w:firstLine="567"/>
        <w:jc w:val="both"/>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Ngày</w:t>
      </w:r>
      <w:proofErr w:type="spellEnd"/>
      <w:r w:rsidRPr="10EA46D3">
        <w:rPr>
          <w:rFonts w:ascii="Times New Roman" w:eastAsia="Times New Roman" w:hAnsi="Times New Roman" w:cs="Times New Roman"/>
          <w:sz w:val="28"/>
          <w:szCs w:val="28"/>
        </w:rPr>
        <w:t xml:space="preserve"> nay </w:t>
      </w:r>
      <w:proofErr w:type="spellStart"/>
      <w:r w:rsidRPr="10EA46D3">
        <w:rPr>
          <w:rFonts w:ascii="Times New Roman" w:eastAsia="Times New Roman" w:hAnsi="Times New Roman" w:cs="Times New Roman"/>
          <w:sz w:val="28"/>
          <w:szCs w:val="28"/>
        </w:rPr>
        <w:t>dưới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sự</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phát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triển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mạnh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của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nghệ</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thông</w:t>
      </w:r>
      <w:proofErr w:type="spellEnd"/>
      <w:r w:rsidRPr="10EA46D3">
        <w:rPr>
          <w:rFonts w:ascii="Times New Roman" w:eastAsia="Times New Roman" w:hAnsi="Times New Roman" w:cs="Times New Roman"/>
          <w:sz w:val="28"/>
          <w:szCs w:val="28"/>
        </w:rPr>
        <w:t xml:space="preserve"> tin </w:t>
      </w:r>
      <w:proofErr w:type="spellStart"/>
      <w:r w:rsidRPr="10EA46D3">
        <w:rPr>
          <w:rFonts w:ascii="Times New Roman" w:eastAsia="Times New Roman" w:hAnsi="Times New Roman" w:cs="Times New Roman"/>
          <w:sz w:val="28"/>
          <w:szCs w:val="28"/>
        </w:rPr>
        <w:t>thì</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phần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mềm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00D552F6"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phổ</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biến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ngày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mở</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rộng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Việc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ứng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dụng</w:t>
      </w:r>
      <w:proofErr w:type="spellEnd"/>
      <w:r w:rsidRPr="10EA46D3">
        <w:rPr>
          <w:rFonts w:ascii="Times New Roman" w:eastAsia="Times New Roman" w:hAnsi="Times New Roman" w:cs="Times New Roman"/>
          <w:sz w:val="28"/>
          <w:szCs w:val="28"/>
        </w:rPr>
        <w:t xml:space="preserve"> tin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trong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phát</w:t>
      </w:r>
      <w:proofErr w:type="spellEnd"/>
      <w:r w:rsidR="00D552F6"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triển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mạnh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giúp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việc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ngày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trở</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nên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hiệu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hơn</w:t>
      </w:r>
      <w:proofErr w:type="spellEnd"/>
      <w:r w:rsidR="00D552F6" w:rsidRPr="10EA46D3">
        <w:rPr>
          <w:rFonts w:ascii="Times New Roman" w:eastAsia="Times New Roman" w:hAnsi="Times New Roman" w:cs="Times New Roman"/>
          <w:sz w:val="28"/>
          <w:szCs w:val="28"/>
        </w:rPr>
        <w:t xml:space="preserve"> </w:t>
      </w:r>
      <w:proofErr w:type="spellStart"/>
      <w:r w:rsidR="00D552F6" w:rsidRPr="10EA46D3">
        <w:rPr>
          <w:rFonts w:ascii="Times New Roman" w:eastAsia="Times New Roman" w:hAnsi="Times New Roman" w:cs="Times New Roman"/>
          <w:sz w:val="28"/>
          <w:szCs w:val="28"/>
        </w:rPr>
        <w:t>cũng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như</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nâng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cao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hiệu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quả</w:t>
      </w:r>
      <w:proofErr w:type="spellEnd"/>
      <w:r w:rsidR="00D552F6"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trong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việc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số</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liệu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thống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kê</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một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chính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xác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kịp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thời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Ứng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dụng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công</w:t>
      </w:r>
      <w:proofErr w:type="spellEnd"/>
      <w:r w:rsidR="00D552F6"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nghệ</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thông</w:t>
      </w:r>
      <w:proofErr w:type="spellEnd"/>
      <w:r w:rsidRPr="10EA46D3">
        <w:rPr>
          <w:rFonts w:ascii="Times New Roman" w:eastAsia="Times New Roman" w:hAnsi="Times New Roman" w:cs="Times New Roman"/>
          <w:sz w:val="28"/>
          <w:szCs w:val="28"/>
        </w:rPr>
        <w:t xml:space="preserve"> tin </w:t>
      </w:r>
      <w:proofErr w:type="spellStart"/>
      <w:r w:rsidRPr="10EA46D3">
        <w:rPr>
          <w:rFonts w:ascii="Times New Roman" w:eastAsia="Times New Roman" w:hAnsi="Times New Roman" w:cs="Times New Roman"/>
          <w:sz w:val="28"/>
          <w:szCs w:val="28"/>
        </w:rPr>
        <w:t>đã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giúp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nâng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cao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hiệu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lãnh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điều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đẩy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mạnh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hoạt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động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giao</w:t>
      </w:r>
      <w:proofErr w:type="spellEnd"/>
      <w:r w:rsidRPr="10EA46D3">
        <w:rPr>
          <w:rFonts w:ascii="Times New Roman" w:eastAsia="Times New Roman" w:hAnsi="Times New Roman" w:cs="Times New Roman"/>
          <w:sz w:val="28"/>
          <w:szCs w:val="28"/>
        </w:rPr>
        <w:t xml:space="preserve"> ban </w:t>
      </w:r>
      <w:proofErr w:type="spellStart"/>
      <w:r w:rsidRPr="10EA46D3">
        <w:rPr>
          <w:rFonts w:ascii="Times New Roman" w:eastAsia="Times New Roman" w:hAnsi="Times New Roman" w:cs="Times New Roman"/>
          <w:sz w:val="28"/>
          <w:szCs w:val="28"/>
        </w:rPr>
        <w:t>trực</w:t>
      </w:r>
      <w:proofErr w:type="spellEnd"/>
      <w:r w:rsidR="00D552F6"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tuyến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tiết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kiệm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kinh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phí</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hội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họp</w:t>
      </w:r>
      <w:proofErr w:type="spellEnd"/>
      <w:r w:rsidRPr="10EA46D3">
        <w:rPr>
          <w:rFonts w:ascii="Times New Roman" w:eastAsia="Times New Roman" w:hAnsi="Times New Roman" w:cs="Times New Roman"/>
          <w:sz w:val="28"/>
          <w:szCs w:val="28"/>
        </w:rPr>
        <w:t xml:space="preserve">. </w:t>
      </w:r>
    </w:p>
    <w:p w14:paraId="084C900B" w14:textId="600D25A5" w:rsidR="00DE0D7D" w:rsidRPr="00DE0D7D" w:rsidRDefault="00DE0D7D" w:rsidP="00BD2003">
      <w:pPr>
        <w:tabs>
          <w:tab w:val="left" w:pos="360"/>
        </w:tabs>
        <w:spacing w:after="0" w:line="360" w:lineRule="auto"/>
        <w:ind w:firstLine="567"/>
        <w:jc w:val="both"/>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nhìn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sự</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phát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triển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không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ngừng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ấy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giúp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hoạt</w:t>
      </w:r>
      <w:proofErr w:type="spellEnd"/>
      <w:r w:rsidR="00D552F6"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động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mua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thuận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lợi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thì</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nhóm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đã</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khảo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sát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thực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tế</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kết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quả</w:t>
      </w:r>
      <w:proofErr w:type="spellEnd"/>
      <w:r w:rsidR="00D552F6"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hữu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ích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việc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phát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triển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đề</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tài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của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mình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em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xin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tóm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tắt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ngắn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gọn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nội</w:t>
      </w:r>
      <w:proofErr w:type="spellEnd"/>
      <w:r w:rsidRPr="10EA46D3">
        <w:rPr>
          <w:rFonts w:ascii="Times New Roman" w:eastAsia="Times New Roman" w:hAnsi="Times New Roman" w:cs="Times New Roman"/>
          <w:sz w:val="28"/>
          <w:szCs w:val="28"/>
        </w:rPr>
        <w:t xml:space="preserve"> dung </w:t>
      </w:r>
      <w:proofErr w:type="spellStart"/>
      <w:r w:rsidRPr="10EA46D3">
        <w:rPr>
          <w:rFonts w:ascii="Times New Roman" w:eastAsia="Times New Roman" w:hAnsi="Times New Roman" w:cs="Times New Roman"/>
          <w:sz w:val="28"/>
          <w:szCs w:val="28"/>
        </w:rPr>
        <w:t>dự</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án</w:t>
      </w:r>
      <w:proofErr w:type="spellEnd"/>
      <w:r w:rsidR="00D552F6" w:rsidRPr="10EA46D3">
        <w:rPr>
          <w:rFonts w:ascii="Times New Roman" w:eastAsia="Times New Roman" w:hAnsi="Times New Roman" w:cs="Times New Roman"/>
          <w:sz w:val="28"/>
          <w:szCs w:val="28"/>
        </w:rPr>
        <w:t xml:space="preserve"> </w:t>
      </w:r>
      <w:r w:rsidRPr="10EA46D3">
        <w:rPr>
          <w:rFonts w:ascii="Times New Roman" w:eastAsia="Times New Roman" w:hAnsi="Times New Roman" w:cs="Times New Roman"/>
          <w:sz w:val="28"/>
          <w:szCs w:val="28"/>
        </w:rPr>
        <w:t>“</w:t>
      </w:r>
      <w:proofErr w:type="spellStart"/>
      <w:r w:rsidR="000A4211" w:rsidRPr="10EA46D3">
        <w:rPr>
          <w:rFonts w:ascii="Times New Roman" w:eastAsia="Times New Roman" w:hAnsi="Times New Roman" w:cs="Times New Roman"/>
          <w:color w:val="374151"/>
          <w:sz w:val="28"/>
          <w:szCs w:val="28"/>
        </w:rPr>
        <w:t>xây</w:t>
      </w:r>
      <w:proofErr w:type="spellEnd"/>
      <w:r w:rsidR="000A4211" w:rsidRPr="10EA46D3">
        <w:rPr>
          <w:rFonts w:ascii="Times New Roman" w:eastAsia="Times New Roman" w:hAnsi="Times New Roman" w:cs="Times New Roman"/>
          <w:color w:val="374151"/>
          <w:sz w:val="28"/>
          <w:szCs w:val="28"/>
        </w:rPr>
        <w:t xml:space="preserve"> </w:t>
      </w:r>
      <w:proofErr w:type="spellStart"/>
      <w:r w:rsidR="000A4211" w:rsidRPr="10EA46D3">
        <w:rPr>
          <w:rFonts w:ascii="Times New Roman" w:eastAsia="Times New Roman" w:hAnsi="Times New Roman" w:cs="Times New Roman"/>
          <w:color w:val="374151"/>
          <w:sz w:val="28"/>
          <w:szCs w:val="28"/>
        </w:rPr>
        <w:t>dựng</w:t>
      </w:r>
      <w:proofErr w:type="spellEnd"/>
      <w:r w:rsidR="000A4211" w:rsidRPr="10EA46D3">
        <w:rPr>
          <w:rFonts w:ascii="Times New Roman" w:eastAsia="Times New Roman" w:hAnsi="Times New Roman" w:cs="Times New Roman"/>
          <w:color w:val="374151"/>
          <w:sz w:val="28"/>
          <w:szCs w:val="28"/>
        </w:rPr>
        <w:t xml:space="preserve"> website </w:t>
      </w:r>
      <w:proofErr w:type="spellStart"/>
      <w:r w:rsidR="000A4211" w:rsidRPr="10EA46D3">
        <w:rPr>
          <w:rFonts w:ascii="Times New Roman" w:eastAsia="Times New Roman" w:hAnsi="Times New Roman" w:cs="Times New Roman"/>
          <w:color w:val="374151"/>
          <w:sz w:val="28"/>
          <w:szCs w:val="28"/>
        </w:rPr>
        <w:t>bán</w:t>
      </w:r>
      <w:proofErr w:type="spellEnd"/>
      <w:r w:rsidR="000A4211" w:rsidRPr="10EA46D3">
        <w:rPr>
          <w:rFonts w:ascii="Times New Roman" w:eastAsia="Times New Roman" w:hAnsi="Times New Roman" w:cs="Times New Roman"/>
          <w:color w:val="374151"/>
          <w:sz w:val="28"/>
          <w:szCs w:val="28"/>
        </w:rPr>
        <w:t xml:space="preserve"> </w:t>
      </w:r>
      <w:proofErr w:type="spellStart"/>
      <w:r w:rsidR="000A4211" w:rsidRPr="10EA46D3">
        <w:rPr>
          <w:rFonts w:ascii="Times New Roman" w:eastAsia="Times New Roman" w:hAnsi="Times New Roman" w:cs="Times New Roman"/>
          <w:color w:val="374151"/>
          <w:sz w:val="28"/>
          <w:szCs w:val="28"/>
        </w:rPr>
        <w:t>quần</w:t>
      </w:r>
      <w:proofErr w:type="spellEnd"/>
      <w:r w:rsidR="000A4211" w:rsidRPr="10EA46D3">
        <w:rPr>
          <w:rFonts w:ascii="Times New Roman" w:eastAsia="Times New Roman" w:hAnsi="Times New Roman" w:cs="Times New Roman"/>
          <w:color w:val="374151"/>
          <w:sz w:val="28"/>
          <w:szCs w:val="28"/>
        </w:rPr>
        <w:t xml:space="preserve"> </w:t>
      </w:r>
      <w:proofErr w:type="spellStart"/>
      <w:r w:rsidR="000A4211" w:rsidRPr="10EA46D3">
        <w:rPr>
          <w:rFonts w:ascii="Times New Roman" w:eastAsia="Times New Roman" w:hAnsi="Times New Roman" w:cs="Times New Roman"/>
          <w:color w:val="374151"/>
          <w:sz w:val="28"/>
          <w:szCs w:val="28"/>
        </w:rPr>
        <w:t>áo</w:t>
      </w:r>
      <w:proofErr w:type="spellEnd"/>
      <w:r w:rsidR="000A4211" w:rsidRPr="10EA46D3">
        <w:rPr>
          <w:rFonts w:ascii="Times New Roman" w:eastAsia="Times New Roman" w:hAnsi="Times New Roman" w:cs="Times New Roman"/>
          <w:color w:val="374151"/>
          <w:sz w:val="28"/>
          <w:szCs w:val="28"/>
        </w:rPr>
        <w:t xml:space="preserve"> </w:t>
      </w:r>
      <w:proofErr w:type="spellStart"/>
      <w:r w:rsidR="000A4211" w:rsidRPr="10EA46D3">
        <w:rPr>
          <w:rFonts w:ascii="Times New Roman" w:eastAsia="Times New Roman" w:hAnsi="Times New Roman" w:cs="Times New Roman"/>
          <w:color w:val="374151"/>
          <w:sz w:val="28"/>
          <w:szCs w:val="28"/>
        </w:rPr>
        <w:t>thể</w:t>
      </w:r>
      <w:proofErr w:type="spellEnd"/>
      <w:r w:rsidR="000A4211" w:rsidRPr="10EA46D3">
        <w:rPr>
          <w:rFonts w:ascii="Times New Roman" w:eastAsia="Times New Roman" w:hAnsi="Times New Roman" w:cs="Times New Roman"/>
          <w:color w:val="374151"/>
          <w:sz w:val="28"/>
          <w:szCs w:val="28"/>
        </w:rPr>
        <w:t xml:space="preserve"> </w:t>
      </w:r>
      <w:proofErr w:type="spellStart"/>
      <w:r w:rsidR="000A4211" w:rsidRPr="10EA46D3">
        <w:rPr>
          <w:rFonts w:ascii="Times New Roman" w:eastAsia="Times New Roman" w:hAnsi="Times New Roman" w:cs="Times New Roman"/>
          <w:color w:val="374151"/>
          <w:sz w:val="28"/>
          <w:szCs w:val="28"/>
        </w:rPr>
        <w:t>thao</w:t>
      </w:r>
      <w:proofErr w:type="spellEnd"/>
      <w:r w:rsidR="000A4211" w:rsidRPr="10EA46D3">
        <w:rPr>
          <w:rFonts w:ascii="Times New Roman" w:eastAsia="Times New Roman" w:hAnsi="Times New Roman" w:cs="Times New Roman"/>
          <w:color w:val="374151"/>
          <w:sz w:val="28"/>
          <w:szCs w:val="28"/>
        </w:rPr>
        <w:t xml:space="preserve"> </w:t>
      </w:r>
      <w:proofErr w:type="spellStart"/>
      <w:r w:rsidR="000A4211" w:rsidRPr="10EA46D3">
        <w:rPr>
          <w:rFonts w:ascii="Times New Roman" w:eastAsia="Times New Roman" w:hAnsi="Times New Roman" w:cs="Times New Roman"/>
          <w:color w:val="374151"/>
          <w:sz w:val="28"/>
          <w:szCs w:val="28"/>
        </w:rPr>
        <w:t>nam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như</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sau</w:t>
      </w:r>
      <w:proofErr w:type="spellEnd"/>
      <w:r w:rsidRPr="10EA46D3">
        <w:rPr>
          <w:rFonts w:ascii="Times New Roman" w:eastAsia="Times New Roman" w:hAnsi="Times New Roman" w:cs="Times New Roman"/>
          <w:sz w:val="28"/>
          <w:szCs w:val="28"/>
        </w:rPr>
        <w:t>:</w:t>
      </w:r>
    </w:p>
    <w:p w14:paraId="028D781A" w14:textId="61442068" w:rsidR="006A1FE1" w:rsidRDefault="00DE0D7D" w:rsidP="00BD2003">
      <w:pPr>
        <w:tabs>
          <w:tab w:val="left" w:pos="360"/>
        </w:tabs>
        <w:spacing w:after="0" w:line="360" w:lineRule="auto"/>
        <w:ind w:firstLine="567"/>
        <w:jc w:val="both"/>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Phần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mềm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quần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áo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là</w:t>
      </w:r>
      <w:proofErr w:type="spellEnd"/>
      <w:r w:rsidRPr="10EA46D3">
        <w:rPr>
          <w:rFonts w:ascii="Times New Roman" w:eastAsia="Times New Roman" w:hAnsi="Times New Roman" w:cs="Times New Roman"/>
          <w:sz w:val="28"/>
          <w:szCs w:val="28"/>
        </w:rPr>
        <w:t xml:space="preserve"> 1 </w:t>
      </w:r>
      <w:proofErr w:type="spellStart"/>
      <w:r w:rsidRPr="10EA46D3">
        <w:rPr>
          <w:rFonts w:ascii="Times New Roman" w:eastAsia="Times New Roman" w:hAnsi="Times New Roman" w:cs="Times New Roman"/>
          <w:sz w:val="28"/>
          <w:szCs w:val="28"/>
        </w:rPr>
        <w:t>phần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mềm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phẩm</w:t>
      </w:r>
      <w:proofErr w:type="spellEnd"/>
      <w:r w:rsidRPr="10EA46D3">
        <w:rPr>
          <w:rFonts w:ascii="Times New Roman" w:eastAsia="Times New Roman" w:hAnsi="Times New Roman" w:cs="Times New Roman"/>
          <w:sz w:val="28"/>
          <w:szCs w:val="28"/>
        </w:rPr>
        <w:t xml:space="preserve"> 1 </w:t>
      </w:r>
      <w:proofErr w:type="spellStart"/>
      <w:r w:rsidRPr="10EA46D3">
        <w:rPr>
          <w:rFonts w:ascii="Times New Roman" w:eastAsia="Times New Roman" w:hAnsi="Times New Roman" w:cs="Times New Roman"/>
          <w:sz w:val="28"/>
          <w:szCs w:val="28"/>
        </w:rPr>
        <w:t>cách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thông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minh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linh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hoạt</w:t>
      </w:r>
      <w:proofErr w:type="spellEnd"/>
      <w:r w:rsidRPr="10EA46D3">
        <w:rPr>
          <w:rFonts w:ascii="Times New Roman" w:eastAsia="Times New Roman" w:hAnsi="Times New Roman" w:cs="Times New Roman"/>
          <w:sz w:val="28"/>
          <w:szCs w:val="28"/>
        </w:rPr>
        <w:t>,</w:t>
      </w:r>
      <w:r w:rsidR="00C629F2"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việc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xuất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nhập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mặt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của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cửa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Quản </w:t>
      </w:r>
      <w:proofErr w:type="spellStart"/>
      <w:r w:rsidRPr="10EA46D3">
        <w:rPr>
          <w:rFonts w:ascii="Times New Roman" w:eastAsia="Times New Roman" w:hAnsi="Times New Roman" w:cs="Times New Roman"/>
          <w:sz w:val="28"/>
          <w:szCs w:val="28"/>
        </w:rPr>
        <w:t>lý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phẩm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ra</w:t>
      </w:r>
      <w:proofErr w:type="spellEnd"/>
      <w:r w:rsidR="00C629F2" w:rsidRPr="10EA46D3">
        <w:rPr>
          <w:rFonts w:ascii="Times New Roman" w:eastAsia="Times New Roman" w:hAnsi="Times New Roman" w:cs="Times New Roman"/>
          <w:sz w:val="28"/>
          <w:szCs w:val="28"/>
        </w:rPr>
        <w:t xml:space="preserve"> </w:t>
      </w:r>
      <w:proofErr w:type="spellStart"/>
      <w:r w:rsidR="00C629F2" w:rsidRPr="10EA46D3">
        <w:rPr>
          <w:rFonts w:ascii="Times New Roman" w:eastAsia="Times New Roman" w:hAnsi="Times New Roman" w:cs="Times New Roman"/>
          <w:sz w:val="28"/>
          <w:szCs w:val="28"/>
        </w:rPr>
        <w:t>hàng</w:t>
      </w:r>
      <w:proofErr w:type="spellEnd"/>
      <w:r w:rsidR="00C629F2" w:rsidRPr="10EA46D3">
        <w:rPr>
          <w:rFonts w:ascii="Times New Roman" w:eastAsia="Times New Roman" w:hAnsi="Times New Roman" w:cs="Times New Roman"/>
          <w:sz w:val="28"/>
          <w:szCs w:val="28"/>
        </w:rPr>
        <w:t xml:space="preserve"> </w:t>
      </w:r>
      <w:proofErr w:type="spellStart"/>
      <w:r w:rsidR="00C629F2" w:rsidRPr="10EA46D3">
        <w:rPr>
          <w:rFonts w:ascii="Times New Roman" w:eastAsia="Times New Roman" w:hAnsi="Times New Roman" w:cs="Times New Roman"/>
          <w:sz w:val="28"/>
          <w:szCs w:val="28"/>
        </w:rPr>
        <w:t>ngày</w:t>
      </w:r>
      <w:proofErr w:type="spellEnd"/>
      <w:r w:rsidR="00C629F2" w:rsidRPr="10EA46D3">
        <w:rPr>
          <w:rFonts w:ascii="Times New Roman" w:eastAsia="Times New Roman" w:hAnsi="Times New Roman" w:cs="Times New Roman"/>
          <w:sz w:val="28"/>
          <w:szCs w:val="28"/>
        </w:rPr>
        <w:t>,</w:t>
      </w:r>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tháng</w:t>
      </w:r>
      <w:proofErr w:type="spellEnd"/>
      <w:r w:rsidRPr="10EA46D3">
        <w:rPr>
          <w:rFonts w:ascii="Times New Roman" w:eastAsia="Times New Roman" w:hAnsi="Times New Roman" w:cs="Times New Roman"/>
          <w:sz w:val="28"/>
          <w:szCs w:val="28"/>
        </w:rPr>
        <w:t>,</w:t>
      </w:r>
      <w:r w:rsidR="00C629F2"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phẩm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nhiều</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nhất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Ngoài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còn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có</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chăm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sóc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khách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00C629F2" w:rsidRPr="10EA46D3">
        <w:rPr>
          <w:rFonts w:ascii="Times New Roman" w:eastAsia="Times New Roman" w:hAnsi="Times New Roman" w:cs="Times New Roman"/>
          <w:sz w:val="28"/>
          <w:szCs w:val="28"/>
        </w:rPr>
        <w:t>. Khi</w:t>
      </w:r>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khách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đăng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nhập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trang</w:t>
      </w:r>
      <w:proofErr w:type="spellEnd"/>
      <w:r w:rsidRPr="10EA46D3">
        <w:rPr>
          <w:rFonts w:ascii="Times New Roman" w:eastAsia="Times New Roman" w:hAnsi="Times New Roman" w:cs="Times New Roman"/>
          <w:sz w:val="28"/>
          <w:szCs w:val="28"/>
        </w:rPr>
        <w:t xml:space="preserve"> web </w:t>
      </w:r>
      <w:proofErr w:type="spellStart"/>
      <w:r w:rsidRPr="10EA46D3">
        <w:rPr>
          <w:rFonts w:ascii="Times New Roman" w:eastAsia="Times New Roman" w:hAnsi="Times New Roman" w:cs="Times New Roman"/>
          <w:sz w:val="28"/>
          <w:szCs w:val="28"/>
        </w:rPr>
        <w:t>để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mua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admin </w:t>
      </w:r>
      <w:proofErr w:type="spellStart"/>
      <w:r w:rsidRPr="10EA46D3">
        <w:rPr>
          <w:rFonts w:ascii="Times New Roman" w:eastAsia="Times New Roman" w:hAnsi="Times New Roman" w:cs="Times New Roman"/>
          <w:sz w:val="28"/>
          <w:szCs w:val="28"/>
        </w:rPr>
        <w:t>có</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tư</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vấn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chăm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sóc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khách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giúp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khách</w:t>
      </w:r>
      <w:proofErr w:type="spellEnd"/>
      <w:r w:rsidR="00C629F2"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có</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lựa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chọn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phẩm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ưng</w:t>
      </w:r>
      <w:proofErr w:type="spellEnd"/>
      <w:r w:rsidRPr="10EA46D3">
        <w:rPr>
          <w:rFonts w:ascii="Times New Roman" w:eastAsia="Times New Roman" w:hAnsi="Times New Roman" w:cs="Times New Roman"/>
          <w:sz w:val="28"/>
          <w:szCs w:val="28"/>
        </w:rPr>
        <w:t xml:space="preserve"> ý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cũng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góp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phần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nâng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cao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tỷ</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lệ</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sản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phẩm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bán</w:t>
      </w:r>
      <w:proofErr w:type="spellEnd"/>
      <w:r w:rsidR="00C629F2"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ra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của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cửa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mình</w:t>
      </w:r>
      <w:proofErr w:type="spellEnd"/>
      <w:r w:rsidRPr="10EA46D3">
        <w:rPr>
          <w:rFonts w:ascii="Times New Roman" w:eastAsia="Times New Roman" w:hAnsi="Times New Roman" w:cs="Times New Roman"/>
          <w:sz w:val="28"/>
          <w:szCs w:val="28"/>
        </w:rPr>
        <w:t xml:space="preserve">. Trang web </w:t>
      </w:r>
      <w:proofErr w:type="spellStart"/>
      <w:r w:rsidRPr="10EA46D3">
        <w:rPr>
          <w:rFonts w:ascii="Times New Roman" w:eastAsia="Times New Roman" w:hAnsi="Times New Roman" w:cs="Times New Roman"/>
          <w:sz w:val="28"/>
          <w:szCs w:val="28"/>
        </w:rPr>
        <w:t>này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là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địa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chỉ</w:t>
      </w:r>
      <w:proofErr w:type="spellEnd"/>
      <w:r w:rsidRPr="10EA46D3">
        <w:rPr>
          <w:rFonts w:ascii="Times New Roman" w:eastAsia="Times New Roman" w:hAnsi="Times New Roman" w:cs="Times New Roman"/>
          <w:sz w:val="28"/>
          <w:szCs w:val="28"/>
        </w:rPr>
        <w:t xml:space="preserve"> tin </w:t>
      </w:r>
      <w:proofErr w:type="spellStart"/>
      <w:r w:rsidRPr="10EA46D3">
        <w:rPr>
          <w:rFonts w:ascii="Times New Roman" w:eastAsia="Times New Roman" w:hAnsi="Times New Roman" w:cs="Times New Roman"/>
          <w:sz w:val="28"/>
          <w:szCs w:val="28"/>
        </w:rPr>
        <w:t>cậy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các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tín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đồ</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thời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trang</w:t>
      </w:r>
      <w:proofErr w:type="spellEnd"/>
      <w:r w:rsidR="00D96575" w:rsidRPr="10EA46D3">
        <w:rPr>
          <w:rFonts w:ascii="Times New Roman" w:eastAsia="Times New Roman" w:hAnsi="Times New Roman" w:cs="Times New Roman"/>
          <w:sz w:val="28"/>
          <w:szCs w:val="28"/>
        </w:rPr>
        <w:t>.</w:t>
      </w:r>
    </w:p>
    <w:p w14:paraId="472493BA" w14:textId="3B968451" w:rsidR="00454A82" w:rsidRDefault="006A1FE1" w:rsidP="00BD2003">
      <w:pPr>
        <w:tabs>
          <w:tab w:val="left" w:pos="360"/>
        </w:tabs>
        <w:spacing w:after="0" w:line="360" w:lineRule="auto"/>
        <w:rPr>
          <w:rFonts w:ascii="Times New Roman" w:eastAsia="Times New Roman" w:hAnsi="Times New Roman" w:cs="Times New Roman"/>
          <w:sz w:val="28"/>
          <w:szCs w:val="28"/>
        </w:rPr>
      </w:pPr>
      <w:r w:rsidRPr="10EA46D3">
        <w:rPr>
          <w:rFonts w:ascii="Times New Roman" w:eastAsia="Times New Roman" w:hAnsi="Times New Roman" w:cs="Times New Roman"/>
          <w:sz w:val="28"/>
          <w:szCs w:val="28"/>
        </w:rPr>
        <w:br w:type="page"/>
      </w:r>
    </w:p>
    <w:p w14:paraId="02DE65D4" w14:textId="59F0C6E0" w:rsidR="00454A82" w:rsidRPr="00355977" w:rsidRDefault="00772172" w:rsidP="00BD2003">
      <w:pPr>
        <w:tabs>
          <w:tab w:val="left" w:pos="360"/>
        </w:tabs>
        <w:spacing w:after="0" w:line="360" w:lineRule="auto"/>
        <w:jc w:val="cente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t>QUY ƯỚC TÀI LIỆU</w:t>
      </w:r>
    </w:p>
    <w:tbl>
      <w:tblPr>
        <w:tblStyle w:val="TableGrid"/>
        <w:tblW w:w="0" w:type="auto"/>
        <w:jc w:val="center"/>
        <w:tblLook w:val="04A0" w:firstRow="1" w:lastRow="0" w:firstColumn="1" w:lastColumn="0" w:noHBand="0" w:noVBand="1"/>
      </w:tblPr>
      <w:tblGrid>
        <w:gridCol w:w="2160"/>
        <w:gridCol w:w="2610"/>
        <w:gridCol w:w="1980"/>
        <w:gridCol w:w="1980"/>
      </w:tblGrid>
      <w:tr w:rsidR="00454A82" w14:paraId="0064801D" w14:textId="77777777" w:rsidTr="00BD2003">
        <w:trPr>
          <w:trHeight w:val="557"/>
          <w:jc w:val="center"/>
        </w:trPr>
        <w:tc>
          <w:tcPr>
            <w:tcW w:w="2160" w:type="dxa"/>
            <w:shd w:val="clear" w:color="auto" w:fill="ED7D31" w:themeFill="accent2"/>
          </w:tcPr>
          <w:p w14:paraId="28F53183" w14:textId="77777777" w:rsidR="00454A82" w:rsidRPr="00FB2040" w:rsidRDefault="00454A82" w:rsidP="10EA46D3">
            <w:pPr>
              <w:pStyle w:val="ListParagraph"/>
              <w:tabs>
                <w:tab w:val="left" w:pos="360"/>
              </w:tabs>
              <w:spacing w:line="360" w:lineRule="auto"/>
              <w:ind w:left="0" w:hanging="29"/>
              <w:jc w:val="center"/>
              <w:outlineLvl w:val="1"/>
              <w:rPr>
                <w:rFonts w:ascii="Times New Roman" w:eastAsia="Times New Roman" w:hAnsi="Times New Roman"/>
                <w:b/>
                <w:sz w:val="28"/>
                <w:szCs w:val="28"/>
              </w:rPr>
            </w:pPr>
            <w:bookmarkStart w:id="0" w:name="_Toc147274099"/>
            <w:bookmarkStart w:id="1" w:name="_Toc152973451"/>
            <w:bookmarkStart w:id="2" w:name="_Toc152974329"/>
            <w:bookmarkStart w:id="3" w:name="_Toc153441332"/>
            <w:r w:rsidRPr="10EA46D3">
              <w:rPr>
                <w:rFonts w:ascii="Times New Roman" w:eastAsia="Times New Roman" w:hAnsi="Times New Roman"/>
                <w:b/>
                <w:sz w:val="28"/>
                <w:szCs w:val="28"/>
              </w:rPr>
              <w:t>Font</w:t>
            </w:r>
            <w:bookmarkEnd w:id="0"/>
            <w:bookmarkEnd w:id="1"/>
            <w:bookmarkEnd w:id="2"/>
            <w:bookmarkEnd w:id="3"/>
          </w:p>
        </w:tc>
        <w:tc>
          <w:tcPr>
            <w:tcW w:w="6570" w:type="dxa"/>
            <w:gridSpan w:val="3"/>
          </w:tcPr>
          <w:p w14:paraId="61792A9C" w14:textId="77777777" w:rsidR="00454A82" w:rsidRPr="002C672A" w:rsidRDefault="00454A82"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4" w:name="_Toc147274100"/>
            <w:bookmarkStart w:id="5" w:name="_Toc152973452"/>
            <w:bookmarkStart w:id="6" w:name="_Toc152974330"/>
            <w:bookmarkStart w:id="7" w:name="_Toc153441333"/>
            <w:r w:rsidRPr="10EA46D3">
              <w:rPr>
                <w:rFonts w:ascii="Times New Roman" w:eastAsia="Times New Roman" w:hAnsi="Times New Roman"/>
                <w:sz w:val="28"/>
                <w:szCs w:val="28"/>
              </w:rPr>
              <w:t>Times New Roman</w:t>
            </w:r>
            <w:bookmarkEnd w:id="4"/>
            <w:bookmarkEnd w:id="5"/>
            <w:bookmarkEnd w:id="6"/>
            <w:bookmarkEnd w:id="7"/>
          </w:p>
        </w:tc>
      </w:tr>
      <w:tr w:rsidR="00454A82" w14:paraId="3AA6F387" w14:textId="77777777" w:rsidTr="00BD2003">
        <w:trPr>
          <w:jc w:val="center"/>
        </w:trPr>
        <w:tc>
          <w:tcPr>
            <w:tcW w:w="2160" w:type="dxa"/>
            <w:vMerge w:val="restart"/>
            <w:shd w:val="clear" w:color="auto" w:fill="ED7D31" w:themeFill="accent2"/>
          </w:tcPr>
          <w:p w14:paraId="2A93790E" w14:textId="79837608" w:rsidR="00454A82" w:rsidRPr="00FB2040" w:rsidRDefault="00454A82" w:rsidP="10EA46D3">
            <w:pPr>
              <w:pStyle w:val="ListParagraph"/>
              <w:tabs>
                <w:tab w:val="left" w:pos="360"/>
              </w:tabs>
              <w:spacing w:line="360" w:lineRule="auto"/>
              <w:ind w:left="0"/>
              <w:jc w:val="center"/>
              <w:outlineLvl w:val="1"/>
              <w:rPr>
                <w:rFonts w:ascii="Times New Roman" w:eastAsia="Times New Roman" w:hAnsi="Times New Roman"/>
                <w:b/>
                <w:sz w:val="28"/>
                <w:szCs w:val="28"/>
              </w:rPr>
            </w:pPr>
            <w:bookmarkStart w:id="8" w:name="_Toc147274101"/>
            <w:bookmarkStart w:id="9" w:name="_Toc152973453"/>
            <w:bookmarkStart w:id="10" w:name="_Toc152974331"/>
            <w:bookmarkStart w:id="11" w:name="_Toc153441334"/>
            <w:r w:rsidRPr="10EA46D3">
              <w:rPr>
                <w:rFonts w:ascii="Times New Roman" w:eastAsia="Times New Roman" w:hAnsi="Times New Roman"/>
                <w:b/>
                <w:sz w:val="28"/>
                <w:szCs w:val="28"/>
              </w:rPr>
              <w:t>Font Size</w:t>
            </w:r>
            <w:bookmarkEnd w:id="8"/>
            <w:bookmarkEnd w:id="9"/>
            <w:bookmarkEnd w:id="10"/>
            <w:bookmarkEnd w:id="11"/>
          </w:p>
        </w:tc>
        <w:tc>
          <w:tcPr>
            <w:tcW w:w="2610" w:type="dxa"/>
          </w:tcPr>
          <w:p w14:paraId="7697E17B" w14:textId="77777777" w:rsidR="00454A82" w:rsidRPr="002C672A"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12" w:name="_Toc147274102"/>
            <w:bookmarkStart w:id="13" w:name="_Toc152973454"/>
            <w:bookmarkStart w:id="14" w:name="_Toc152974332"/>
            <w:bookmarkStart w:id="15" w:name="_Toc153441335"/>
            <w:proofErr w:type="spellStart"/>
            <w:r w:rsidRPr="10EA46D3">
              <w:rPr>
                <w:rFonts w:ascii="Times New Roman" w:eastAsia="Times New Roman" w:hAnsi="Times New Roman"/>
                <w:sz w:val="28"/>
                <w:szCs w:val="28"/>
              </w:rPr>
              <w:t>Chữ</w:t>
            </w:r>
            <w:proofErr w:type="spellEnd"/>
            <w:r w:rsidRPr="10EA46D3">
              <w:rPr>
                <w:rFonts w:ascii="Times New Roman" w:eastAsia="Times New Roman" w:hAnsi="Times New Roman"/>
                <w:sz w:val="28"/>
                <w:szCs w:val="28"/>
              </w:rPr>
              <w:t xml:space="preserve"> in </w:t>
            </w:r>
            <w:proofErr w:type="spellStart"/>
            <w:r w:rsidRPr="10EA46D3">
              <w:rPr>
                <w:rFonts w:ascii="Times New Roman" w:eastAsia="Times New Roman" w:hAnsi="Times New Roman"/>
                <w:sz w:val="28"/>
                <w:szCs w:val="28"/>
              </w:rPr>
              <w:t>đậm</w:t>
            </w:r>
            <w:bookmarkEnd w:id="12"/>
            <w:bookmarkEnd w:id="13"/>
            <w:bookmarkEnd w:id="14"/>
            <w:bookmarkEnd w:id="15"/>
            <w:proofErr w:type="spellEnd"/>
          </w:p>
        </w:tc>
        <w:tc>
          <w:tcPr>
            <w:tcW w:w="3960" w:type="dxa"/>
            <w:gridSpan w:val="2"/>
          </w:tcPr>
          <w:p w14:paraId="3BB21A47" w14:textId="77777777" w:rsidR="00454A82" w:rsidRPr="002C672A"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16" w:name="_Toc147274103"/>
            <w:bookmarkStart w:id="17" w:name="_Toc152973455"/>
            <w:bookmarkStart w:id="18" w:name="_Toc152974333"/>
            <w:bookmarkStart w:id="19" w:name="_Toc153441336"/>
            <w:proofErr w:type="spellStart"/>
            <w:r w:rsidRPr="10EA46D3">
              <w:rPr>
                <w:rFonts w:ascii="Times New Roman" w:eastAsia="Times New Roman" w:hAnsi="Times New Roman"/>
                <w:sz w:val="28"/>
                <w:szCs w:val="28"/>
              </w:rPr>
              <w:t>Cỡ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proofErr w:type="spellEnd"/>
            <w:r w:rsidRPr="10EA46D3">
              <w:rPr>
                <w:rFonts w:ascii="Times New Roman" w:eastAsia="Times New Roman" w:hAnsi="Times New Roman"/>
                <w:sz w:val="28"/>
                <w:szCs w:val="28"/>
              </w:rPr>
              <w:t xml:space="preserve"> 14</w:t>
            </w:r>
            <w:bookmarkEnd w:id="16"/>
            <w:bookmarkEnd w:id="17"/>
            <w:bookmarkEnd w:id="18"/>
            <w:bookmarkEnd w:id="19"/>
          </w:p>
        </w:tc>
      </w:tr>
      <w:tr w:rsidR="00454A82" w14:paraId="7AF3DF24" w14:textId="77777777" w:rsidTr="10EA46D3">
        <w:trPr>
          <w:jc w:val="center"/>
        </w:trPr>
        <w:tc>
          <w:tcPr>
            <w:tcW w:w="2160" w:type="dxa"/>
            <w:vMerge/>
          </w:tcPr>
          <w:p w14:paraId="31D964CD"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2610" w:type="dxa"/>
          </w:tcPr>
          <w:p w14:paraId="7BFCCF61" w14:textId="77777777" w:rsidR="00454A82" w:rsidRPr="002B66A6"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20" w:name="_Toc147274104"/>
            <w:bookmarkStart w:id="21" w:name="_Toc152973456"/>
            <w:bookmarkStart w:id="22" w:name="_Toc152974334"/>
            <w:bookmarkStart w:id="23" w:name="_Toc153441337"/>
            <w:proofErr w:type="spellStart"/>
            <w:r w:rsidRPr="10EA46D3">
              <w:rPr>
                <w:rFonts w:ascii="Times New Roman" w:eastAsia="Times New Roman" w:hAnsi="Times New Roman"/>
                <w:sz w:val="28"/>
                <w:szCs w:val="28"/>
              </w:rPr>
              <w:t>Chữ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thường</w:t>
            </w:r>
            <w:bookmarkEnd w:id="20"/>
            <w:bookmarkEnd w:id="21"/>
            <w:bookmarkEnd w:id="22"/>
            <w:bookmarkEnd w:id="23"/>
            <w:proofErr w:type="spellEnd"/>
          </w:p>
        </w:tc>
        <w:tc>
          <w:tcPr>
            <w:tcW w:w="3960" w:type="dxa"/>
            <w:gridSpan w:val="2"/>
          </w:tcPr>
          <w:p w14:paraId="2CACC44F" w14:textId="77777777" w:rsidR="00454A82" w:rsidRPr="002B66A6"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24" w:name="_Toc147274105"/>
            <w:bookmarkStart w:id="25" w:name="_Toc152973457"/>
            <w:bookmarkStart w:id="26" w:name="_Toc152974335"/>
            <w:bookmarkStart w:id="27" w:name="_Toc153441338"/>
            <w:proofErr w:type="spellStart"/>
            <w:r w:rsidRPr="10EA46D3">
              <w:rPr>
                <w:rFonts w:ascii="Times New Roman" w:eastAsia="Times New Roman" w:hAnsi="Times New Roman"/>
                <w:sz w:val="28"/>
                <w:szCs w:val="28"/>
              </w:rPr>
              <w:t>Cỡ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proofErr w:type="spellEnd"/>
            <w:r w:rsidRPr="10EA46D3">
              <w:rPr>
                <w:rFonts w:ascii="Times New Roman" w:eastAsia="Times New Roman" w:hAnsi="Times New Roman"/>
                <w:sz w:val="28"/>
                <w:szCs w:val="28"/>
              </w:rPr>
              <w:t xml:space="preserve"> 14</w:t>
            </w:r>
            <w:bookmarkEnd w:id="24"/>
            <w:bookmarkEnd w:id="25"/>
            <w:bookmarkEnd w:id="26"/>
            <w:bookmarkEnd w:id="27"/>
          </w:p>
        </w:tc>
      </w:tr>
      <w:tr w:rsidR="00454A82" w14:paraId="67F88A72" w14:textId="77777777" w:rsidTr="10EA46D3">
        <w:trPr>
          <w:jc w:val="center"/>
        </w:trPr>
        <w:tc>
          <w:tcPr>
            <w:tcW w:w="2160" w:type="dxa"/>
            <w:vMerge/>
          </w:tcPr>
          <w:p w14:paraId="78C45D1D"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2610" w:type="dxa"/>
          </w:tcPr>
          <w:p w14:paraId="20351740" w14:textId="77777777" w:rsidR="00454A82" w:rsidRPr="002B66A6"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28" w:name="_Toc147274106"/>
            <w:bookmarkStart w:id="29" w:name="_Toc152973458"/>
            <w:bookmarkStart w:id="30" w:name="_Toc152974336"/>
            <w:bookmarkStart w:id="31" w:name="_Toc153441339"/>
            <w:proofErr w:type="spellStart"/>
            <w:r w:rsidRPr="10EA46D3">
              <w:rPr>
                <w:rFonts w:ascii="Times New Roman" w:eastAsia="Times New Roman" w:hAnsi="Times New Roman"/>
                <w:sz w:val="28"/>
                <w:szCs w:val="28"/>
              </w:rPr>
              <w:t>Tiêu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đề</w:t>
            </w:r>
            <w:bookmarkEnd w:id="28"/>
            <w:bookmarkEnd w:id="29"/>
            <w:bookmarkEnd w:id="30"/>
            <w:bookmarkEnd w:id="31"/>
            <w:proofErr w:type="spellEnd"/>
          </w:p>
        </w:tc>
        <w:tc>
          <w:tcPr>
            <w:tcW w:w="3960" w:type="dxa"/>
            <w:gridSpan w:val="2"/>
          </w:tcPr>
          <w:p w14:paraId="2FC9B384" w14:textId="77777777" w:rsidR="00454A82" w:rsidRPr="002B66A6"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32" w:name="_Toc147274107"/>
            <w:bookmarkStart w:id="33" w:name="_Toc152973459"/>
            <w:bookmarkStart w:id="34" w:name="_Toc152974337"/>
            <w:bookmarkStart w:id="35" w:name="_Toc153441340"/>
            <w:proofErr w:type="spellStart"/>
            <w:r w:rsidRPr="10EA46D3">
              <w:rPr>
                <w:rFonts w:ascii="Times New Roman" w:eastAsia="Times New Roman" w:hAnsi="Times New Roman"/>
                <w:sz w:val="28"/>
                <w:szCs w:val="28"/>
              </w:rPr>
              <w:t>Cỡ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proofErr w:type="spellEnd"/>
            <w:r w:rsidRPr="10EA46D3">
              <w:rPr>
                <w:rFonts w:ascii="Times New Roman" w:eastAsia="Times New Roman" w:hAnsi="Times New Roman"/>
                <w:sz w:val="28"/>
                <w:szCs w:val="28"/>
              </w:rPr>
              <w:t xml:space="preserve"> 18</w:t>
            </w:r>
            <w:bookmarkEnd w:id="32"/>
            <w:bookmarkEnd w:id="33"/>
            <w:bookmarkEnd w:id="34"/>
            <w:bookmarkEnd w:id="35"/>
          </w:p>
        </w:tc>
      </w:tr>
      <w:tr w:rsidR="00454A82" w14:paraId="75BA53B3" w14:textId="77777777" w:rsidTr="00BD2003">
        <w:trPr>
          <w:jc w:val="center"/>
        </w:trPr>
        <w:tc>
          <w:tcPr>
            <w:tcW w:w="2160" w:type="dxa"/>
            <w:vMerge w:val="restart"/>
            <w:shd w:val="clear" w:color="auto" w:fill="ED7D31" w:themeFill="accent2"/>
          </w:tcPr>
          <w:p w14:paraId="0FB917F3" w14:textId="77777777" w:rsidR="007B473D" w:rsidRDefault="007B473D" w:rsidP="10EA46D3">
            <w:pPr>
              <w:pStyle w:val="ListParagraph"/>
              <w:tabs>
                <w:tab w:val="left" w:pos="360"/>
              </w:tabs>
              <w:spacing w:line="360" w:lineRule="auto"/>
              <w:ind w:left="0"/>
              <w:jc w:val="center"/>
              <w:outlineLvl w:val="1"/>
              <w:rPr>
                <w:rFonts w:ascii="Times New Roman" w:eastAsia="Times New Roman" w:hAnsi="Times New Roman"/>
                <w:b/>
                <w:sz w:val="28"/>
                <w:szCs w:val="28"/>
              </w:rPr>
            </w:pPr>
            <w:bookmarkStart w:id="36" w:name="_Toc147274108"/>
          </w:p>
          <w:p w14:paraId="44E419CC" w14:textId="3C96D787" w:rsidR="00454A82" w:rsidRDefault="00454A82" w:rsidP="10EA46D3">
            <w:pPr>
              <w:pStyle w:val="ListParagraph"/>
              <w:tabs>
                <w:tab w:val="left" w:pos="360"/>
              </w:tabs>
              <w:spacing w:line="360" w:lineRule="auto"/>
              <w:ind w:left="0"/>
              <w:jc w:val="center"/>
              <w:outlineLvl w:val="1"/>
              <w:rPr>
                <w:rFonts w:ascii="Times New Roman" w:eastAsia="Times New Roman" w:hAnsi="Times New Roman"/>
                <w:b/>
                <w:sz w:val="28"/>
                <w:szCs w:val="28"/>
              </w:rPr>
            </w:pPr>
            <w:bookmarkStart w:id="37" w:name="_Toc152973460"/>
            <w:bookmarkStart w:id="38" w:name="_Toc152974338"/>
            <w:bookmarkStart w:id="39" w:name="_Toc153441341"/>
            <w:proofErr w:type="spellStart"/>
            <w:r w:rsidRPr="10EA46D3">
              <w:rPr>
                <w:rFonts w:ascii="Times New Roman" w:eastAsia="Times New Roman" w:hAnsi="Times New Roman"/>
                <w:b/>
                <w:sz w:val="28"/>
                <w:szCs w:val="28"/>
              </w:rPr>
              <w:t>Tiêu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đề</w:t>
            </w:r>
            <w:bookmarkEnd w:id="36"/>
            <w:bookmarkEnd w:id="37"/>
            <w:bookmarkEnd w:id="38"/>
            <w:bookmarkEnd w:id="39"/>
            <w:proofErr w:type="spellEnd"/>
          </w:p>
        </w:tc>
        <w:tc>
          <w:tcPr>
            <w:tcW w:w="2610" w:type="dxa"/>
            <w:vMerge w:val="restart"/>
          </w:tcPr>
          <w:p w14:paraId="7DBE6D8A" w14:textId="14355CC1" w:rsidR="00454A82" w:rsidRPr="00E463CB" w:rsidRDefault="00454A82"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40" w:name="_Toc147274109"/>
            <w:bookmarkStart w:id="41" w:name="_Toc152973461"/>
            <w:bookmarkStart w:id="42" w:name="_Toc152974339"/>
            <w:bookmarkStart w:id="43" w:name="_Toc153441342"/>
            <w:proofErr w:type="spellStart"/>
            <w:r w:rsidRPr="10EA46D3">
              <w:rPr>
                <w:rFonts w:ascii="Times New Roman" w:eastAsia="Times New Roman" w:hAnsi="Times New Roman"/>
                <w:sz w:val="28"/>
                <w:szCs w:val="28"/>
              </w:rPr>
              <w:t>Tiêu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đề</w:t>
            </w:r>
            <w:proofErr w:type="spellEnd"/>
            <w:r w:rsidRPr="10EA46D3">
              <w:rPr>
                <w:rFonts w:ascii="Times New Roman" w:eastAsia="Times New Roman" w:hAnsi="Times New Roman"/>
                <w:sz w:val="28"/>
                <w:szCs w:val="28"/>
              </w:rPr>
              <w:t xml:space="preserve"> cha</w:t>
            </w:r>
            <w:bookmarkEnd w:id="40"/>
            <w:bookmarkEnd w:id="41"/>
            <w:bookmarkEnd w:id="42"/>
            <w:bookmarkEnd w:id="43"/>
          </w:p>
        </w:tc>
        <w:tc>
          <w:tcPr>
            <w:tcW w:w="1980" w:type="dxa"/>
          </w:tcPr>
          <w:p w14:paraId="0D7D3D73"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44" w:name="_Toc147274110"/>
            <w:bookmarkStart w:id="45" w:name="_Toc152973462"/>
            <w:bookmarkStart w:id="46" w:name="_Toc152974340"/>
            <w:bookmarkStart w:id="47" w:name="_Toc153441343"/>
            <w:proofErr w:type="spellStart"/>
            <w:r w:rsidRPr="10EA46D3">
              <w:rPr>
                <w:rFonts w:ascii="Times New Roman" w:eastAsia="Times New Roman" w:hAnsi="Times New Roman"/>
                <w:sz w:val="28"/>
                <w:szCs w:val="28"/>
              </w:rPr>
              <w:t>Cỡ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bookmarkEnd w:id="44"/>
            <w:bookmarkEnd w:id="45"/>
            <w:bookmarkEnd w:id="46"/>
            <w:bookmarkEnd w:id="47"/>
            <w:proofErr w:type="spellEnd"/>
          </w:p>
        </w:tc>
        <w:tc>
          <w:tcPr>
            <w:tcW w:w="1980" w:type="dxa"/>
          </w:tcPr>
          <w:p w14:paraId="18AB1110"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48" w:name="_Toc147274111"/>
            <w:bookmarkStart w:id="49" w:name="_Toc152973463"/>
            <w:bookmarkStart w:id="50" w:name="_Toc152974341"/>
            <w:bookmarkStart w:id="51" w:name="_Toc153441344"/>
            <w:r w:rsidRPr="10EA46D3">
              <w:rPr>
                <w:rFonts w:ascii="Times New Roman" w:eastAsia="Times New Roman" w:hAnsi="Times New Roman"/>
                <w:sz w:val="28"/>
                <w:szCs w:val="28"/>
              </w:rPr>
              <w:t>18</w:t>
            </w:r>
            <w:bookmarkEnd w:id="48"/>
            <w:bookmarkEnd w:id="49"/>
            <w:bookmarkEnd w:id="50"/>
            <w:bookmarkEnd w:id="51"/>
            <w:r w:rsidRPr="10EA46D3">
              <w:rPr>
                <w:rFonts w:ascii="Times New Roman" w:eastAsia="Times New Roman" w:hAnsi="Times New Roman"/>
                <w:sz w:val="28"/>
                <w:szCs w:val="28"/>
              </w:rPr>
              <w:t xml:space="preserve"> </w:t>
            </w:r>
          </w:p>
        </w:tc>
      </w:tr>
      <w:tr w:rsidR="00454A82" w14:paraId="598677F8" w14:textId="77777777" w:rsidTr="10EA46D3">
        <w:trPr>
          <w:jc w:val="center"/>
        </w:trPr>
        <w:tc>
          <w:tcPr>
            <w:tcW w:w="2160" w:type="dxa"/>
            <w:vMerge/>
          </w:tcPr>
          <w:p w14:paraId="0829DF69"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2610" w:type="dxa"/>
            <w:vMerge/>
          </w:tcPr>
          <w:p w14:paraId="496C697B"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1980" w:type="dxa"/>
          </w:tcPr>
          <w:p w14:paraId="5F175F36"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52" w:name="_Toc147274112"/>
            <w:bookmarkStart w:id="53" w:name="_Toc152973464"/>
            <w:bookmarkStart w:id="54" w:name="_Toc152974342"/>
            <w:bookmarkStart w:id="55" w:name="_Toc153441345"/>
            <w:proofErr w:type="spellStart"/>
            <w:r w:rsidRPr="10EA46D3">
              <w:rPr>
                <w:rFonts w:ascii="Times New Roman" w:eastAsia="Times New Roman" w:hAnsi="Times New Roman"/>
                <w:sz w:val="28"/>
                <w:szCs w:val="28"/>
              </w:rPr>
              <w:t>Kiểu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bookmarkEnd w:id="52"/>
            <w:bookmarkEnd w:id="53"/>
            <w:bookmarkEnd w:id="54"/>
            <w:bookmarkEnd w:id="55"/>
            <w:proofErr w:type="spellEnd"/>
          </w:p>
        </w:tc>
        <w:tc>
          <w:tcPr>
            <w:tcW w:w="1980" w:type="dxa"/>
          </w:tcPr>
          <w:p w14:paraId="1EAC780E"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56" w:name="_Toc147274113"/>
            <w:bookmarkStart w:id="57" w:name="_Toc152973465"/>
            <w:bookmarkStart w:id="58" w:name="_Toc152974343"/>
            <w:bookmarkStart w:id="59" w:name="_Toc153441346"/>
            <w:r w:rsidRPr="10EA46D3">
              <w:rPr>
                <w:rFonts w:ascii="Times New Roman" w:eastAsia="Times New Roman" w:hAnsi="Times New Roman"/>
                <w:sz w:val="28"/>
                <w:szCs w:val="28"/>
              </w:rPr>
              <w:t xml:space="preserve">In </w:t>
            </w:r>
            <w:proofErr w:type="spellStart"/>
            <w:r w:rsidRPr="10EA46D3">
              <w:rPr>
                <w:rFonts w:ascii="Times New Roman" w:eastAsia="Times New Roman" w:hAnsi="Times New Roman"/>
                <w:sz w:val="28"/>
                <w:szCs w:val="28"/>
              </w:rPr>
              <w:t>đậm</w:t>
            </w:r>
            <w:bookmarkEnd w:id="56"/>
            <w:bookmarkEnd w:id="57"/>
            <w:bookmarkEnd w:id="58"/>
            <w:bookmarkEnd w:id="59"/>
            <w:proofErr w:type="spellEnd"/>
          </w:p>
        </w:tc>
      </w:tr>
      <w:tr w:rsidR="00454A82" w14:paraId="19F67F17" w14:textId="77777777" w:rsidTr="10EA46D3">
        <w:trPr>
          <w:jc w:val="center"/>
        </w:trPr>
        <w:tc>
          <w:tcPr>
            <w:tcW w:w="2160" w:type="dxa"/>
            <w:vMerge/>
          </w:tcPr>
          <w:p w14:paraId="16B5387E"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2610" w:type="dxa"/>
            <w:vMerge w:val="restart"/>
          </w:tcPr>
          <w:p w14:paraId="4144F39E" w14:textId="77777777" w:rsidR="00454A82" w:rsidRPr="00E463CB" w:rsidRDefault="00454A82"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60" w:name="_Toc147274114"/>
            <w:bookmarkStart w:id="61" w:name="_Toc152973466"/>
            <w:bookmarkStart w:id="62" w:name="_Toc152974344"/>
            <w:bookmarkStart w:id="63" w:name="_Toc153441347"/>
            <w:proofErr w:type="spellStart"/>
            <w:r w:rsidRPr="10EA46D3">
              <w:rPr>
                <w:rFonts w:ascii="Times New Roman" w:eastAsia="Times New Roman" w:hAnsi="Times New Roman"/>
                <w:sz w:val="28"/>
                <w:szCs w:val="28"/>
              </w:rPr>
              <w:t>Tiêu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đề</w:t>
            </w:r>
            <w:proofErr w:type="spellEnd"/>
            <w:r w:rsidRPr="10EA46D3">
              <w:rPr>
                <w:rFonts w:ascii="Times New Roman" w:eastAsia="Times New Roman" w:hAnsi="Times New Roman"/>
                <w:sz w:val="28"/>
                <w:szCs w:val="28"/>
              </w:rPr>
              <w:t xml:space="preserve"> con</w:t>
            </w:r>
            <w:bookmarkEnd w:id="60"/>
            <w:bookmarkEnd w:id="61"/>
            <w:bookmarkEnd w:id="62"/>
            <w:bookmarkEnd w:id="63"/>
          </w:p>
        </w:tc>
        <w:tc>
          <w:tcPr>
            <w:tcW w:w="1980" w:type="dxa"/>
          </w:tcPr>
          <w:p w14:paraId="0D42D6EF"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64" w:name="_Toc147274115"/>
            <w:bookmarkStart w:id="65" w:name="_Toc152973467"/>
            <w:bookmarkStart w:id="66" w:name="_Toc152974345"/>
            <w:bookmarkStart w:id="67" w:name="_Toc153441348"/>
            <w:proofErr w:type="spellStart"/>
            <w:r w:rsidRPr="10EA46D3">
              <w:rPr>
                <w:rFonts w:ascii="Times New Roman" w:eastAsia="Times New Roman" w:hAnsi="Times New Roman"/>
                <w:sz w:val="28"/>
                <w:szCs w:val="28"/>
              </w:rPr>
              <w:t>Cỡ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bookmarkEnd w:id="64"/>
            <w:bookmarkEnd w:id="65"/>
            <w:bookmarkEnd w:id="66"/>
            <w:bookmarkEnd w:id="67"/>
            <w:proofErr w:type="spellEnd"/>
          </w:p>
        </w:tc>
        <w:tc>
          <w:tcPr>
            <w:tcW w:w="1980" w:type="dxa"/>
          </w:tcPr>
          <w:p w14:paraId="583C3CD4"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68" w:name="_Toc147274116"/>
            <w:bookmarkStart w:id="69" w:name="_Toc152973468"/>
            <w:bookmarkStart w:id="70" w:name="_Toc152974346"/>
            <w:bookmarkStart w:id="71" w:name="_Toc153441349"/>
            <w:r w:rsidRPr="10EA46D3">
              <w:rPr>
                <w:rFonts w:ascii="Times New Roman" w:eastAsia="Times New Roman" w:hAnsi="Times New Roman"/>
                <w:sz w:val="28"/>
                <w:szCs w:val="28"/>
              </w:rPr>
              <w:t>16</w:t>
            </w:r>
            <w:bookmarkEnd w:id="68"/>
            <w:bookmarkEnd w:id="69"/>
            <w:bookmarkEnd w:id="70"/>
            <w:bookmarkEnd w:id="71"/>
          </w:p>
        </w:tc>
      </w:tr>
      <w:tr w:rsidR="00454A82" w14:paraId="74B0063A" w14:textId="77777777" w:rsidTr="10EA46D3">
        <w:trPr>
          <w:jc w:val="center"/>
        </w:trPr>
        <w:tc>
          <w:tcPr>
            <w:tcW w:w="2160" w:type="dxa"/>
            <w:vMerge/>
          </w:tcPr>
          <w:p w14:paraId="20764251"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2610" w:type="dxa"/>
            <w:vMerge/>
          </w:tcPr>
          <w:p w14:paraId="73DAD04D"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1980" w:type="dxa"/>
          </w:tcPr>
          <w:p w14:paraId="2C7600A0"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72" w:name="_Toc147274117"/>
            <w:bookmarkStart w:id="73" w:name="_Toc152973469"/>
            <w:bookmarkStart w:id="74" w:name="_Toc152974347"/>
            <w:bookmarkStart w:id="75" w:name="_Toc153441350"/>
            <w:proofErr w:type="spellStart"/>
            <w:r w:rsidRPr="10EA46D3">
              <w:rPr>
                <w:rFonts w:ascii="Times New Roman" w:eastAsia="Times New Roman" w:hAnsi="Times New Roman"/>
                <w:sz w:val="28"/>
                <w:szCs w:val="28"/>
              </w:rPr>
              <w:t>Kiểu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bookmarkEnd w:id="72"/>
            <w:bookmarkEnd w:id="73"/>
            <w:bookmarkEnd w:id="74"/>
            <w:bookmarkEnd w:id="75"/>
            <w:proofErr w:type="spellEnd"/>
          </w:p>
        </w:tc>
        <w:tc>
          <w:tcPr>
            <w:tcW w:w="1980" w:type="dxa"/>
          </w:tcPr>
          <w:p w14:paraId="4602CE45"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76" w:name="_Toc147274118"/>
            <w:bookmarkStart w:id="77" w:name="_Toc152973470"/>
            <w:bookmarkStart w:id="78" w:name="_Toc152974348"/>
            <w:bookmarkStart w:id="79" w:name="_Toc153441351"/>
            <w:r w:rsidRPr="10EA46D3">
              <w:rPr>
                <w:rFonts w:ascii="Times New Roman" w:eastAsia="Times New Roman" w:hAnsi="Times New Roman"/>
                <w:sz w:val="28"/>
                <w:szCs w:val="28"/>
              </w:rPr>
              <w:t xml:space="preserve">In </w:t>
            </w:r>
            <w:proofErr w:type="spellStart"/>
            <w:r w:rsidRPr="10EA46D3">
              <w:rPr>
                <w:rFonts w:ascii="Times New Roman" w:eastAsia="Times New Roman" w:hAnsi="Times New Roman"/>
                <w:sz w:val="28"/>
                <w:szCs w:val="28"/>
              </w:rPr>
              <w:t>đậm</w:t>
            </w:r>
            <w:bookmarkEnd w:id="76"/>
            <w:bookmarkEnd w:id="77"/>
            <w:bookmarkEnd w:id="78"/>
            <w:bookmarkEnd w:id="79"/>
            <w:proofErr w:type="spellEnd"/>
          </w:p>
        </w:tc>
      </w:tr>
      <w:tr w:rsidR="00454A82" w14:paraId="3AC8AFD5" w14:textId="77777777" w:rsidTr="10EA46D3">
        <w:trPr>
          <w:jc w:val="center"/>
        </w:trPr>
        <w:tc>
          <w:tcPr>
            <w:tcW w:w="2160" w:type="dxa"/>
            <w:vMerge/>
          </w:tcPr>
          <w:p w14:paraId="1FEBE51F"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2610" w:type="dxa"/>
            <w:vMerge w:val="restart"/>
          </w:tcPr>
          <w:p w14:paraId="37C18817" w14:textId="77777777" w:rsidR="00454A82" w:rsidRPr="00E463CB" w:rsidRDefault="00454A82"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80" w:name="_Toc147274119"/>
            <w:bookmarkStart w:id="81" w:name="_Toc152973471"/>
            <w:bookmarkStart w:id="82" w:name="_Toc152974349"/>
            <w:bookmarkStart w:id="83" w:name="_Toc153441352"/>
            <w:proofErr w:type="spellStart"/>
            <w:r w:rsidRPr="10EA46D3">
              <w:rPr>
                <w:rFonts w:ascii="Times New Roman" w:eastAsia="Times New Roman" w:hAnsi="Times New Roman"/>
                <w:sz w:val="28"/>
                <w:szCs w:val="28"/>
              </w:rPr>
              <w:t>Nội</w:t>
            </w:r>
            <w:proofErr w:type="spellEnd"/>
            <w:r w:rsidRPr="10EA46D3">
              <w:rPr>
                <w:rFonts w:ascii="Times New Roman" w:eastAsia="Times New Roman" w:hAnsi="Times New Roman"/>
                <w:sz w:val="28"/>
                <w:szCs w:val="28"/>
              </w:rPr>
              <w:t xml:space="preserve"> dung</w:t>
            </w:r>
            <w:bookmarkEnd w:id="80"/>
            <w:bookmarkEnd w:id="81"/>
            <w:bookmarkEnd w:id="82"/>
            <w:bookmarkEnd w:id="83"/>
          </w:p>
        </w:tc>
        <w:tc>
          <w:tcPr>
            <w:tcW w:w="1980" w:type="dxa"/>
          </w:tcPr>
          <w:p w14:paraId="168EAC2E"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84" w:name="_Toc147274120"/>
            <w:bookmarkStart w:id="85" w:name="_Toc152973472"/>
            <w:bookmarkStart w:id="86" w:name="_Toc152974350"/>
            <w:bookmarkStart w:id="87" w:name="_Toc153441353"/>
            <w:proofErr w:type="spellStart"/>
            <w:r w:rsidRPr="10EA46D3">
              <w:rPr>
                <w:rFonts w:ascii="Times New Roman" w:eastAsia="Times New Roman" w:hAnsi="Times New Roman"/>
                <w:sz w:val="28"/>
                <w:szCs w:val="28"/>
              </w:rPr>
              <w:t>Cỡ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bookmarkEnd w:id="84"/>
            <w:bookmarkEnd w:id="85"/>
            <w:bookmarkEnd w:id="86"/>
            <w:bookmarkEnd w:id="87"/>
            <w:proofErr w:type="spellEnd"/>
          </w:p>
        </w:tc>
        <w:tc>
          <w:tcPr>
            <w:tcW w:w="1980" w:type="dxa"/>
          </w:tcPr>
          <w:p w14:paraId="7A7021AC"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88" w:name="_Toc147274121"/>
            <w:bookmarkStart w:id="89" w:name="_Toc152973473"/>
            <w:bookmarkStart w:id="90" w:name="_Toc152974351"/>
            <w:bookmarkStart w:id="91" w:name="_Toc153441354"/>
            <w:r w:rsidRPr="10EA46D3">
              <w:rPr>
                <w:rFonts w:ascii="Times New Roman" w:eastAsia="Times New Roman" w:hAnsi="Times New Roman"/>
                <w:sz w:val="28"/>
                <w:szCs w:val="28"/>
              </w:rPr>
              <w:t>14</w:t>
            </w:r>
            <w:bookmarkEnd w:id="88"/>
            <w:bookmarkEnd w:id="89"/>
            <w:bookmarkEnd w:id="90"/>
            <w:bookmarkEnd w:id="91"/>
          </w:p>
        </w:tc>
      </w:tr>
      <w:tr w:rsidR="00454A82" w14:paraId="05F7AB59" w14:textId="77777777" w:rsidTr="10EA46D3">
        <w:trPr>
          <w:jc w:val="center"/>
        </w:trPr>
        <w:tc>
          <w:tcPr>
            <w:tcW w:w="2160" w:type="dxa"/>
            <w:vMerge/>
          </w:tcPr>
          <w:p w14:paraId="400E4B08"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2610" w:type="dxa"/>
            <w:vMerge/>
          </w:tcPr>
          <w:p w14:paraId="7F6144C6"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1980" w:type="dxa"/>
          </w:tcPr>
          <w:p w14:paraId="51985C16"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92" w:name="_Toc147274122"/>
            <w:bookmarkStart w:id="93" w:name="_Toc152973474"/>
            <w:bookmarkStart w:id="94" w:name="_Toc152974352"/>
            <w:bookmarkStart w:id="95" w:name="_Toc153441355"/>
            <w:proofErr w:type="spellStart"/>
            <w:r w:rsidRPr="10EA46D3">
              <w:rPr>
                <w:rFonts w:ascii="Times New Roman" w:eastAsia="Times New Roman" w:hAnsi="Times New Roman"/>
                <w:sz w:val="28"/>
                <w:szCs w:val="28"/>
              </w:rPr>
              <w:t>Kiểu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bookmarkEnd w:id="92"/>
            <w:bookmarkEnd w:id="93"/>
            <w:bookmarkEnd w:id="94"/>
            <w:bookmarkEnd w:id="95"/>
            <w:proofErr w:type="spellEnd"/>
          </w:p>
        </w:tc>
        <w:tc>
          <w:tcPr>
            <w:tcW w:w="1980" w:type="dxa"/>
          </w:tcPr>
          <w:p w14:paraId="5D119115" w14:textId="77777777" w:rsidR="00454A82" w:rsidRPr="00950E4C" w:rsidRDefault="00454A82" w:rsidP="10EA46D3">
            <w:pPr>
              <w:pStyle w:val="ListParagraph"/>
              <w:tabs>
                <w:tab w:val="left" w:pos="360"/>
              </w:tabs>
              <w:spacing w:line="360" w:lineRule="auto"/>
              <w:ind w:left="0"/>
              <w:outlineLvl w:val="1"/>
              <w:rPr>
                <w:rFonts w:ascii="Times New Roman" w:eastAsia="Times New Roman" w:hAnsi="Times New Roman"/>
                <w:sz w:val="28"/>
                <w:szCs w:val="28"/>
              </w:rPr>
            </w:pPr>
            <w:bookmarkStart w:id="96" w:name="_Toc147274123"/>
            <w:bookmarkStart w:id="97" w:name="_Toc152973475"/>
            <w:bookmarkStart w:id="98" w:name="_Toc152974353"/>
            <w:bookmarkStart w:id="99" w:name="_Toc153441356"/>
            <w:proofErr w:type="spellStart"/>
            <w:r w:rsidRPr="10EA46D3">
              <w:rPr>
                <w:rFonts w:ascii="Times New Roman" w:eastAsia="Times New Roman" w:hAnsi="Times New Roman"/>
                <w:sz w:val="28"/>
                <w:szCs w:val="28"/>
              </w:rPr>
              <w:t>Chữ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thường</w:t>
            </w:r>
            <w:bookmarkEnd w:id="96"/>
            <w:bookmarkEnd w:id="97"/>
            <w:bookmarkEnd w:id="98"/>
            <w:bookmarkEnd w:id="99"/>
            <w:proofErr w:type="spellEnd"/>
          </w:p>
        </w:tc>
      </w:tr>
      <w:tr w:rsidR="00454A82" w14:paraId="0830A6E8" w14:textId="77777777" w:rsidTr="10EA46D3">
        <w:trPr>
          <w:jc w:val="center"/>
        </w:trPr>
        <w:tc>
          <w:tcPr>
            <w:tcW w:w="2160" w:type="dxa"/>
            <w:vMerge/>
          </w:tcPr>
          <w:p w14:paraId="09752B36" w14:textId="77777777" w:rsidR="00454A82" w:rsidRDefault="00454A82" w:rsidP="00BD2003">
            <w:pPr>
              <w:pStyle w:val="ListParagraph"/>
              <w:tabs>
                <w:tab w:val="left" w:pos="0"/>
                <w:tab w:val="left" w:pos="360"/>
              </w:tabs>
              <w:spacing w:line="360" w:lineRule="auto"/>
              <w:ind w:left="0"/>
              <w:outlineLvl w:val="1"/>
              <w:rPr>
                <w:rFonts w:ascii="Times New Roman" w:hAnsi="Times New Roman"/>
                <w:b/>
                <w:sz w:val="28"/>
                <w:szCs w:val="28"/>
              </w:rPr>
            </w:pPr>
          </w:p>
        </w:tc>
        <w:tc>
          <w:tcPr>
            <w:tcW w:w="6570" w:type="dxa"/>
            <w:gridSpan w:val="3"/>
          </w:tcPr>
          <w:p w14:paraId="6F075ABB" w14:textId="77777777" w:rsidR="00454A82" w:rsidRPr="00A43383" w:rsidRDefault="00454A82" w:rsidP="10EA46D3">
            <w:pPr>
              <w:pStyle w:val="ListParagraph"/>
              <w:keepNext/>
              <w:tabs>
                <w:tab w:val="left" w:pos="360"/>
              </w:tabs>
              <w:spacing w:line="360" w:lineRule="auto"/>
              <w:ind w:left="0"/>
              <w:jc w:val="center"/>
              <w:outlineLvl w:val="1"/>
              <w:rPr>
                <w:rFonts w:ascii="Times New Roman" w:eastAsia="Times New Roman" w:hAnsi="Times New Roman"/>
                <w:sz w:val="28"/>
                <w:szCs w:val="28"/>
              </w:rPr>
            </w:pPr>
            <w:bookmarkStart w:id="100" w:name="_Toc147274124"/>
            <w:bookmarkStart w:id="101" w:name="_Toc152973476"/>
            <w:bookmarkStart w:id="102" w:name="_Toc152974354"/>
            <w:bookmarkStart w:id="103" w:name="_Toc153441357"/>
            <w:proofErr w:type="spellStart"/>
            <w:r w:rsidRPr="10EA46D3">
              <w:rPr>
                <w:rFonts w:ascii="Times New Roman" w:eastAsia="Times New Roman" w:hAnsi="Times New Roman"/>
                <w:sz w:val="28"/>
                <w:szCs w:val="28"/>
              </w:rPr>
              <w:t>Khoảng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dòng</w:t>
            </w:r>
            <w:proofErr w:type="spellEnd"/>
            <w:r w:rsidRPr="10EA46D3">
              <w:rPr>
                <w:rFonts w:ascii="Times New Roman" w:eastAsia="Times New Roman" w:hAnsi="Times New Roman"/>
                <w:sz w:val="28"/>
                <w:szCs w:val="28"/>
              </w:rPr>
              <w:t>: 1.5pt</w:t>
            </w:r>
            <w:bookmarkEnd w:id="100"/>
            <w:bookmarkEnd w:id="101"/>
            <w:bookmarkEnd w:id="102"/>
            <w:bookmarkEnd w:id="103"/>
          </w:p>
        </w:tc>
      </w:tr>
    </w:tbl>
    <w:p w14:paraId="3826CB61" w14:textId="77777777" w:rsidR="00BD2003" w:rsidRPr="00BD2003" w:rsidRDefault="00BD2003" w:rsidP="00BD2003">
      <w:pPr>
        <w:pStyle w:val="Caption"/>
        <w:tabs>
          <w:tab w:val="left" w:pos="360"/>
        </w:tabs>
        <w:spacing w:after="0" w:line="360" w:lineRule="auto"/>
        <w:jc w:val="center"/>
        <w:rPr>
          <w:rFonts w:ascii="Times New Roman" w:eastAsia="Times New Roman" w:hAnsi="Times New Roman" w:cs="Times New Roman"/>
          <w:i w:val="0"/>
          <w:color w:val="auto"/>
        </w:rPr>
      </w:pPr>
    </w:p>
    <w:p w14:paraId="0805CFEF" w14:textId="19CFE89E" w:rsidR="00A87387" w:rsidRPr="00BD2003" w:rsidRDefault="00454A82" w:rsidP="00D1634E">
      <w:pPr>
        <w:pStyle w:val="Caption"/>
        <w:tabs>
          <w:tab w:val="left" w:pos="360"/>
        </w:tabs>
        <w:spacing w:after="0" w:line="360" w:lineRule="auto"/>
        <w:jc w:val="center"/>
        <w:outlineLvl w:val="4"/>
        <w:rPr>
          <w:rFonts w:ascii="Times New Roman" w:eastAsia="Times New Roman" w:hAnsi="Times New Roman" w:cs="Times New Roman"/>
          <w:color w:val="auto"/>
          <w:sz w:val="28"/>
          <w:szCs w:val="28"/>
        </w:rPr>
      </w:pPr>
      <w:bookmarkStart w:id="104" w:name="_Toc153435895"/>
      <w:proofErr w:type="spellStart"/>
      <w:r w:rsidRPr="10EA46D3">
        <w:rPr>
          <w:rFonts w:ascii="Times New Roman" w:eastAsia="Times New Roman" w:hAnsi="Times New Roman" w:cs="Times New Roman"/>
          <w:color w:val="auto"/>
          <w:sz w:val="28"/>
          <w:szCs w:val="28"/>
        </w:rPr>
        <w:t>Bảng</w:t>
      </w:r>
      <w:proofErr w:type="spellEnd"/>
      <w:r w:rsidRPr="10EA46D3">
        <w:rPr>
          <w:rFonts w:ascii="Times New Roman" w:eastAsia="Times New Roman" w:hAnsi="Times New Roman" w:cs="Times New Roman"/>
          <w:color w:val="auto"/>
          <w:sz w:val="28"/>
          <w:szCs w:val="28"/>
        </w:rPr>
        <w:t xml:space="preserve"> 1. Quy </w:t>
      </w:r>
      <w:proofErr w:type="spellStart"/>
      <w:r w:rsidRPr="10EA46D3">
        <w:rPr>
          <w:rFonts w:ascii="Times New Roman" w:eastAsia="Times New Roman" w:hAnsi="Times New Roman" w:cs="Times New Roman"/>
          <w:color w:val="auto"/>
          <w:sz w:val="28"/>
          <w:szCs w:val="28"/>
        </w:rPr>
        <w:t>ước</w:t>
      </w:r>
      <w:proofErr w:type="spellEnd"/>
      <w:r w:rsidRPr="10EA46D3">
        <w:rPr>
          <w:rFonts w:ascii="Times New Roman" w:eastAsia="Times New Roman" w:hAnsi="Times New Roman" w:cs="Times New Roman"/>
          <w:color w:val="auto"/>
          <w:sz w:val="28"/>
          <w:szCs w:val="28"/>
        </w:rPr>
        <w:t xml:space="preserve"> </w:t>
      </w:r>
      <w:proofErr w:type="spellStart"/>
      <w:r w:rsidRPr="10EA46D3">
        <w:rPr>
          <w:rFonts w:ascii="Times New Roman" w:eastAsia="Times New Roman" w:hAnsi="Times New Roman" w:cs="Times New Roman"/>
          <w:color w:val="auto"/>
          <w:sz w:val="28"/>
          <w:szCs w:val="28"/>
        </w:rPr>
        <w:t>tài</w:t>
      </w:r>
      <w:proofErr w:type="spellEnd"/>
      <w:r w:rsidRPr="10EA46D3">
        <w:rPr>
          <w:rFonts w:ascii="Times New Roman" w:eastAsia="Times New Roman" w:hAnsi="Times New Roman" w:cs="Times New Roman"/>
          <w:color w:val="auto"/>
          <w:sz w:val="28"/>
          <w:szCs w:val="28"/>
        </w:rPr>
        <w:t xml:space="preserve"> </w:t>
      </w:r>
      <w:proofErr w:type="spellStart"/>
      <w:r w:rsidRPr="10EA46D3">
        <w:rPr>
          <w:rFonts w:ascii="Times New Roman" w:eastAsia="Times New Roman" w:hAnsi="Times New Roman" w:cs="Times New Roman"/>
          <w:color w:val="auto"/>
          <w:sz w:val="28"/>
          <w:szCs w:val="28"/>
        </w:rPr>
        <w:t>liệu</w:t>
      </w:r>
      <w:bookmarkEnd w:id="104"/>
      <w:proofErr w:type="spellEnd"/>
    </w:p>
    <w:p w14:paraId="1E6F3648" w14:textId="77777777" w:rsidR="00A87387" w:rsidRPr="00A87387" w:rsidRDefault="002622AA" w:rsidP="00BD2003">
      <w:pPr>
        <w:tabs>
          <w:tab w:val="left" w:pos="360"/>
        </w:tabs>
        <w:spacing w:after="0" w:line="360" w:lineRule="auto"/>
        <w:rPr>
          <w:rFonts w:ascii="Times New Roman" w:eastAsia="Times New Roman" w:hAnsi="Times New Roman" w:cs="Times New Roman"/>
        </w:rPr>
      </w:pPr>
      <w:r w:rsidRPr="10EA46D3">
        <w:rPr>
          <w:rFonts w:ascii="Times New Roman" w:eastAsia="Times New Roman" w:hAnsi="Times New Roman" w:cs="Times New Roman"/>
        </w:rPr>
        <w:br w:type="page"/>
      </w:r>
    </w:p>
    <w:p w14:paraId="1B05B2FC" w14:textId="2D36EFEB" w:rsidR="00A87387" w:rsidRPr="00355977" w:rsidRDefault="00A87387" w:rsidP="00BD2003">
      <w:pPr>
        <w:tabs>
          <w:tab w:val="left" w:pos="360"/>
        </w:tabs>
        <w:spacing w:after="0" w:line="360" w:lineRule="auto"/>
        <w:jc w:val="cente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t>CHÚ GIẢI THUẬT NGỮ</w:t>
      </w:r>
    </w:p>
    <w:tbl>
      <w:tblPr>
        <w:tblStyle w:val="TableGrid"/>
        <w:tblW w:w="0" w:type="auto"/>
        <w:jc w:val="center"/>
        <w:tblLook w:val="04A0" w:firstRow="1" w:lastRow="0" w:firstColumn="1" w:lastColumn="0" w:noHBand="0" w:noVBand="1"/>
      </w:tblPr>
      <w:tblGrid>
        <w:gridCol w:w="2340"/>
        <w:gridCol w:w="6390"/>
      </w:tblGrid>
      <w:tr w:rsidR="00A87387" w14:paraId="64B2F311" w14:textId="77777777" w:rsidTr="00BD2003">
        <w:trPr>
          <w:jc w:val="center"/>
        </w:trPr>
        <w:tc>
          <w:tcPr>
            <w:tcW w:w="2340" w:type="dxa"/>
            <w:shd w:val="clear" w:color="auto" w:fill="ED7D31" w:themeFill="accent2"/>
          </w:tcPr>
          <w:p w14:paraId="44B01DF3" w14:textId="77777777" w:rsidR="00A87387" w:rsidRPr="00FE596C" w:rsidRDefault="00A87387" w:rsidP="10EA46D3">
            <w:pPr>
              <w:pStyle w:val="ListParagraph"/>
              <w:tabs>
                <w:tab w:val="left" w:pos="360"/>
              </w:tabs>
              <w:spacing w:line="360" w:lineRule="auto"/>
              <w:ind w:left="0"/>
              <w:jc w:val="center"/>
              <w:outlineLvl w:val="1"/>
              <w:rPr>
                <w:rFonts w:ascii="Times New Roman" w:eastAsia="Times New Roman" w:hAnsi="Times New Roman"/>
                <w:b/>
                <w:sz w:val="28"/>
                <w:szCs w:val="28"/>
              </w:rPr>
            </w:pPr>
            <w:bookmarkStart w:id="105" w:name="_Toc147274125"/>
            <w:bookmarkStart w:id="106" w:name="_Toc152973477"/>
            <w:bookmarkStart w:id="107" w:name="_Toc152974355"/>
            <w:bookmarkStart w:id="108" w:name="_Toc153441358"/>
            <w:proofErr w:type="spellStart"/>
            <w:r w:rsidRPr="10EA46D3">
              <w:rPr>
                <w:rFonts w:ascii="Times New Roman" w:eastAsia="Times New Roman" w:hAnsi="Times New Roman"/>
                <w:b/>
                <w:sz w:val="28"/>
                <w:szCs w:val="28"/>
              </w:rPr>
              <w:t>Thuật</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ngữ</w:t>
            </w:r>
            <w:bookmarkEnd w:id="105"/>
            <w:bookmarkEnd w:id="106"/>
            <w:bookmarkEnd w:id="107"/>
            <w:bookmarkEnd w:id="108"/>
            <w:proofErr w:type="spellEnd"/>
          </w:p>
        </w:tc>
        <w:tc>
          <w:tcPr>
            <w:tcW w:w="6390" w:type="dxa"/>
            <w:shd w:val="clear" w:color="auto" w:fill="ED7D31" w:themeFill="accent2"/>
          </w:tcPr>
          <w:p w14:paraId="3379DA28" w14:textId="77777777" w:rsidR="00A87387" w:rsidRPr="00FE596C" w:rsidRDefault="00A87387" w:rsidP="10EA46D3">
            <w:pPr>
              <w:pStyle w:val="ListParagraph"/>
              <w:tabs>
                <w:tab w:val="left" w:pos="360"/>
              </w:tabs>
              <w:spacing w:line="360" w:lineRule="auto"/>
              <w:ind w:left="0"/>
              <w:jc w:val="center"/>
              <w:outlineLvl w:val="1"/>
              <w:rPr>
                <w:rFonts w:ascii="Times New Roman" w:eastAsia="Times New Roman" w:hAnsi="Times New Roman"/>
                <w:b/>
                <w:sz w:val="28"/>
                <w:szCs w:val="28"/>
              </w:rPr>
            </w:pPr>
            <w:bookmarkStart w:id="109" w:name="_Toc147274126"/>
            <w:bookmarkStart w:id="110" w:name="_Toc152973478"/>
            <w:bookmarkStart w:id="111" w:name="_Toc152974356"/>
            <w:bookmarkStart w:id="112" w:name="_Toc153441359"/>
            <w:proofErr w:type="spellStart"/>
            <w:r w:rsidRPr="10EA46D3">
              <w:rPr>
                <w:rFonts w:ascii="Times New Roman" w:eastAsia="Times New Roman" w:hAnsi="Times New Roman"/>
                <w:b/>
                <w:sz w:val="28"/>
                <w:szCs w:val="28"/>
              </w:rPr>
              <w:t>Giải</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thích</w:t>
            </w:r>
            <w:bookmarkEnd w:id="109"/>
            <w:bookmarkEnd w:id="110"/>
            <w:bookmarkEnd w:id="111"/>
            <w:bookmarkEnd w:id="112"/>
            <w:proofErr w:type="spellEnd"/>
          </w:p>
        </w:tc>
      </w:tr>
      <w:tr w:rsidR="00A87387" w14:paraId="2C5E3866" w14:textId="77777777" w:rsidTr="00BD2003">
        <w:trPr>
          <w:jc w:val="center"/>
        </w:trPr>
        <w:tc>
          <w:tcPr>
            <w:tcW w:w="2340" w:type="dxa"/>
          </w:tcPr>
          <w:p w14:paraId="1F8BED2C" w14:textId="77777777" w:rsidR="00E81782" w:rsidRDefault="00E81782"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13" w:name="_Toc147274127"/>
          </w:p>
          <w:p w14:paraId="4023B867" w14:textId="076A9968" w:rsidR="00A87387" w:rsidRPr="00FE596C" w:rsidRDefault="00A87387"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14" w:name="_Toc152973479"/>
            <w:bookmarkStart w:id="115" w:name="_Toc152974357"/>
            <w:bookmarkStart w:id="116" w:name="_Toc153441360"/>
            <w:r w:rsidRPr="10EA46D3">
              <w:rPr>
                <w:rFonts w:ascii="Times New Roman" w:eastAsia="Times New Roman" w:hAnsi="Times New Roman"/>
                <w:sz w:val="28"/>
                <w:szCs w:val="28"/>
              </w:rPr>
              <w:t>Database Diagram</w:t>
            </w:r>
            <w:bookmarkEnd w:id="113"/>
            <w:bookmarkEnd w:id="114"/>
            <w:bookmarkEnd w:id="115"/>
            <w:bookmarkEnd w:id="116"/>
          </w:p>
        </w:tc>
        <w:tc>
          <w:tcPr>
            <w:tcW w:w="6390" w:type="dxa"/>
          </w:tcPr>
          <w:p w14:paraId="35663078" w14:textId="77777777" w:rsidR="00A87387" w:rsidRPr="00FE596C" w:rsidRDefault="00A87387" w:rsidP="10EA46D3">
            <w:pPr>
              <w:pStyle w:val="ListParagraph"/>
              <w:tabs>
                <w:tab w:val="left" w:pos="360"/>
              </w:tabs>
              <w:spacing w:line="360" w:lineRule="auto"/>
              <w:ind w:left="0"/>
              <w:jc w:val="both"/>
              <w:outlineLvl w:val="1"/>
              <w:rPr>
                <w:rFonts w:ascii="Times New Roman" w:eastAsia="Times New Roman" w:hAnsi="Times New Roman"/>
                <w:sz w:val="28"/>
                <w:szCs w:val="28"/>
              </w:rPr>
            </w:pPr>
            <w:bookmarkStart w:id="117" w:name="_Toc147274128"/>
            <w:bookmarkStart w:id="118" w:name="_Toc152973480"/>
            <w:bookmarkStart w:id="119" w:name="_Toc152974358"/>
            <w:bookmarkStart w:id="120" w:name="_Toc153441361"/>
            <w:r w:rsidRPr="10EA46D3">
              <w:rPr>
                <w:rFonts w:ascii="Times New Roman" w:eastAsia="Times New Roman" w:hAnsi="Times New Roman"/>
                <w:sz w:val="28"/>
                <w:szCs w:val="28"/>
              </w:rPr>
              <w:t xml:space="preserve">Database diagram </w:t>
            </w: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một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biểu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đồ</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minh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họa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cấu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trúc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sở</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mối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quan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giữa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trường</w:t>
            </w:r>
            <w:proofErr w:type="spellEnd"/>
            <w:r w:rsidRPr="10EA46D3">
              <w:rPr>
                <w:rFonts w:ascii="Times New Roman" w:eastAsia="Times New Roman" w:hAnsi="Times New Roman"/>
                <w:sz w:val="28"/>
                <w:szCs w:val="28"/>
              </w:rPr>
              <w:t>.</w:t>
            </w:r>
            <w:bookmarkEnd w:id="117"/>
            <w:bookmarkEnd w:id="118"/>
            <w:bookmarkEnd w:id="119"/>
            <w:bookmarkEnd w:id="120"/>
          </w:p>
        </w:tc>
      </w:tr>
      <w:tr w:rsidR="00A87387" w14:paraId="0AE1CB7E" w14:textId="77777777" w:rsidTr="00BD2003">
        <w:trPr>
          <w:jc w:val="center"/>
        </w:trPr>
        <w:tc>
          <w:tcPr>
            <w:tcW w:w="2340" w:type="dxa"/>
          </w:tcPr>
          <w:p w14:paraId="35DEA422" w14:textId="77777777" w:rsidR="00E81782" w:rsidRDefault="00E81782"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21" w:name="_Toc147274129"/>
          </w:p>
          <w:p w14:paraId="35A65B80" w14:textId="5616704A" w:rsidR="00A87387" w:rsidRPr="00FE596C" w:rsidRDefault="00A87387"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22" w:name="_Toc152973481"/>
            <w:bookmarkStart w:id="123" w:name="_Toc152974359"/>
            <w:bookmarkStart w:id="124" w:name="_Toc153441362"/>
            <w:proofErr w:type="spellStart"/>
            <w:r w:rsidRPr="10EA46D3">
              <w:rPr>
                <w:rFonts w:ascii="Times New Roman" w:eastAsia="Times New Roman" w:hAnsi="Times New Roman"/>
                <w:sz w:val="28"/>
                <w:szCs w:val="28"/>
              </w:rPr>
              <w:t>Usecase</w:t>
            </w:r>
            <w:bookmarkEnd w:id="121"/>
            <w:bookmarkEnd w:id="122"/>
            <w:bookmarkEnd w:id="123"/>
            <w:bookmarkEnd w:id="124"/>
            <w:proofErr w:type="spellEnd"/>
          </w:p>
        </w:tc>
        <w:tc>
          <w:tcPr>
            <w:tcW w:w="6390" w:type="dxa"/>
          </w:tcPr>
          <w:p w14:paraId="4A110B0D" w14:textId="77777777" w:rsidR="00A87387" w:rsidRPr="00FE596C" w:rsidRDefault="00A87387" w:rsidP="10EA46D3">
            <w:pPr>
              <w:pStyle w:val="ListParagraph"/>
              <w:tabs>
                <w:tab w:val="left" w:pos="360"/>
              </w:tabs>
              <w:spacing w:line="360" w:lineRule="auto"/>
              <w:ind w:left="0"/>
              <w:jc w:val="both"/>
              <w:outlineLvl w:val="1"/>
              <w:rPr>
                <w:rFonts w:ascii="Times New Roman" w:eastAsia="Times New Roman" w:hAnsi="Times New Roman"/>
                <w:sz w:val="28"/>
                <w:szCs w:val="28"/>
              </w:rPr>
            </w:pPr>
            <w:bookmarkStart w:id="125" w:name="_Toc147274130"/>
            <w:bookmarkStart w:id="126" w:name="_Toc152973482"/>
            <w:bookmarkStart w:id="127" w:name="_Toc152974360"/>
            <w:bookmarkStart w:id="128" w:name="_Toc153441363"/>
            <w:r w:rsidRPr="10EA46D3">
              <w:rPr>
                <w:rFonts w:ascii="Times New Roman" w:eastAsia="Times New Roman" w:hAnsi="Times New Roman"/>
                <w:sz w:val="28"/>
                <w:szCs w:val="28"/>
              </w:rPr>
              <w:t xml:space="preserve">Use Case </w:t>
            </w:r>
            <w:proofErr w:type="spellStart"/>
            <w:r w:rsidRPr="10EA46D3">
              <w:rPr>
                <w:rFonts w:ascii="Times New Roman" w:eastAsia="Times New Roman" w:hAnsi="Times New Roman"/>
                <w:sz w:val="28"/>
                <w:szCs w:val="28"/>
              </w:rPr>
              <w:t>có</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mô</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sự</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giữa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dùng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trong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cùng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một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môi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trường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vì</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cùng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một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mục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đích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cụ</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thể</w:t>
            </w:r>
            <w:proofErr w:type="spellEnd"/>
            <w:r w:rsidRPr="10EA46D3">
              <w:rPr>
                <w:rFonts w:ascii="Times New Roman" w:eastAsia="Times New Roman" w:hAnsi="Times New Roman"/>
                <w:sz w:val="28"/>
                <w:szCs w:val="28"/>
              </w:rPr>
              <w:t>.</w:t>
            </w:r>
            <w:bookmarkEnd w:id="125"/>
            <w:bookmarkEnd w:id="126"/>
            <w:bookmarkEnd w:id="127"/>
            <w:bookmarkEnd w:id="128"/>
          </w:p>
        </w:tc>
      </w:tr>
      <w:tr w:rsidR="00A87387" w14:paraId="78026535" w14:textId="77777777" w:rsidTr="00BD2003">
        <w:trPr>
          <w:jc w:val="center"/>
        </w:trPr>
        <w:tc>
          <w:tcPr>
            <w:tcW w:w="2340" w:type="dxa"/>
          </w:tcPr>
          <w:p w14:paraId="1ED59517" w14:textId="77777777" w:rsidR="00E81782" w:rsidRDefault="00E81782"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29" w:name="_Toc147274131"/>
          </w:p>
          <w:p w14:paraId="3F116BCE" w14:textId="77777777" w:rsidR="003630CA" w:rsidRDefault="003630CA" w:rsidP="10EA46D3">
            <w:pPr>
              <w:pStyle w:val="ListParagraph"/>
              <w:tabs>
                <w:tab w:val="left" w:pos="360"/>
              </w:tabs>
              <w:spacing w:line="360" w:lineRule="auto"/>
              <w:ind w:left="0"/>
              <w:jc w:val="center"/>
              <w:outlineLvl w:val="1"/>
              <w:rPr>
                <w:rFonts w:ascii="Times New Roman" w:eastAsia="Times New Roman" w:hAnsi="Times New Roman"/>
                <w:sz w:val="28"/>
                <w:szCs w:val="28"/>
              </w:rPr>
            </w:pPr>
          </w:p>
          <w:p w14:paraId="1348451E" w14:textId="4D72902A" w:rsidR="00A87387" w:rsidRPr="00FE596C" w:rsidRDefault="00A87387"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30" w:name="_Toc152973483"/>
            <w:bookmarkStart w:id="131" w:name="_Toc152974361"/>
            <w:bookmarkStart w:id="132" w:name="_Toc153441364"/>
            <w:r w:rsidRPr="10EA46D3">
              <w:rPr>
                <w:rFonts w:ascii="Times New Roman" w:eastAsia="Times New Roman" w:hAnsi="Times New Roman"/>
                <w:sz w:val="28"/>
                <w:szCs w:val="28"/>
              </w:rPr>
              <w:t>Java</w:t>
            </w:r>
            <w:bookmarkEnd w:id="129"/>
            <w:bookmarkEnd w:id="130"/>
            <w:bookmarkEnd w:id="131"/>
            <w:bookmarkEnd w:id="132"/>
          </w:p>
        </w:tc>
        <w:tc>
          <w:tcPr>
            <w:tcW w:w="6390" w:type="dxa"/>
          </w:tcPr>
          <w:p w14:paraId="5690470B" w14:textId="77777777" w:rsidR="00A87387" w:rsidRPr="00FE596C" w:rsidRDefault="00A87387" w:rsidP="10EA46D3">
            <w:pPr>
              <w:tabs>
                <w:tab w:val="left" w:pos="360"/>
              </w:tabs>
              <w:spacing w:line="360" w:lineRule="auto"/>
              <w:jc w:val="both"/>
              <w:outlineLvl w:val="1"/>
              <w:rPr>
                <w:rFonts w:ascii="Times New Roman" w:eastAsia="Times New Roman" w:hAnsi="Times New Roman"/>
                <w:sz w:val="28"/>
                <w:szCs w:val="28"/>
              </w:rPr>
            </w:pPr>
            <w:bookmarkStart w:id="133" w:name="_Toc147274132"/>
            <w:bookmarkStart w:id="134" w:name="_Toc152973484"/>
            <w:bookmarkStart w:id="135" w:name="_Toc152974362"/>
            <w:bookmarkStart w:id="136" w:name="_Toc153441365"/>
            <w:r w:rsidRPr="10EA46D3">
              <w:rPr>
                <w:rFonts w:ascii="Times New Roman" w:eastAsia="Times New Roman" w:hAnsi="Times New Roman"/>
                <w:sz w:val="28"/>
                <w:szCs w:val="28"/>
              </w:rPr>
              <w:t xml:space="preserve">Java </w:t>
            </w: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một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ngôn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lập</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trình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được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dụng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phổ</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biến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hiện</w:t>
            </w:r>
            <w:proofErr w:type="spellEnd"/>
            <w:r w:rsidRPr="10EA46D3">
              <w:rPr>
                <w:rFonts w:ascii="Times New Roman" w:eastAsia="Times New Roman" w:hAnsi="Times New Roman"/>
                <w:sz w:val="28"/>
                <w:szCs w:val="28"/>
              </w:rPr>
              <w:t xml:space="preserve"> nay. </w:t>
            </w:r>
            <w:proofErr w:type="spellStart"/>
            <w:r w:rsidRPr="10EA46D3">
              <w:rPr>
                <w:rFonts w:ascii="Times New Roman" w:eastAsia="Times New Roman" w:hAnsi="Times New Roman"/>
                <w:sz w:val="28"/>
                <w:szCs w:val="28"/>
              </w:rPr>
              <w:t>Ngôn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lập</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trình</w:t>
            </w:r>
            <w:proofErr w:type="spellEnd"/>
            <w:r w:rsidRPr="10EA46D3">
              <w:rPr>
                <w:rFonts w:ascii="Times New Roman" w:eastAsia="Times New Roman" w:hAnsi="Times New Roman"/>
                <w:sz w:val="28"/>
                <w:szCs w:val="28"/>
              </w:rPr>
              <w:t xml:space="preserve"> Java </w:t>
            </w:r>
            <w:proofErr w:type="spellStart"/>
            <w:r w:rsidRPr="10EA46D3">
              <w:rPr>
                <w:rFonts w:ascii="Times New Roman" w:eastAsia="Times New Roman" w:hAnsi="Times New Roman"/>
                <w:sz w:val="28"/>
                <w:szCs w:val="28"/>
              </w:rPr>
              <w:t>được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khởi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xướng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bởi</w:t>
            </w:r>
            <w:proofErr w:type="spellEnd"/>
            <w:r w:rsidRPr="10EA46D3">
              <w:rPr>
                <w:rFonts w:ascii="Times New Roman" w:eastAsia="Times New Roman" w:hAnsi="Times New Roman"/>
                <w:sz w:val="28"/>
                <w:szCs w:val="28"/>
              </w:rPr>
              <w:t xml:space="preserve"> James Gosling, Mike Sheridan, Patrick Naughton </w:t>
            </w:r>
            <w:proofErr w:type="spellStart"/>
            <w:r w:rsidRPr="10EA46D3">
              <w:rPr>
                <w:rFonts w:ascii="Times New Roman" w:eastAsia="Times New Roman" w:hAnsi="Times New Roman"/>
                <w:sz w:val="28"/>
                <w:szCs w:val="28"/>
              </w:rPr>
              <w:t>vào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năm</w:t>
            </w:r>
            <w:proofErr w:type="spellEnd"/>
            <w:r w:rsidRPr="10EA46D3">
              <w:rPr>
                <w:rFonts w:ascii="Times New Roman" w:eastAsia="Times New Roman" w:hAnsi="Times New Roman"/>
                <w:sz w:val="28"/>
                <w:szCs w:val="28"/>
              </w:rPr>
              <w:t xml:space="preserve"> 1991 </w:t>
            </w:r>
            <w:proofErr w:type="spellStart"/>
            <w:r w:rsidRPr="10EA46D3">
              <w:rPr>
                <w:rFonts w:ascii="Times New Roman" w:eastAsia="Times New Roman" w:hAnsi="Times New Roman"/>
                <w:sz w:val="28"/>
                <w:szCs w:val="28"/>
              </w:rPr>
              <w:t>và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chính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thức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phát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năm</w:t>
            </w:r>
            <w:proofErr w:type="spellEnd"/>
            <w:r w:rsidRPr="10EA46D3">
              <w:rPr>
                <w:rFonts w:ascii="Times New Roman" w:eastAsia="Times New Roman" w:hAnsi="Times New Roman"/>
                <w:sz w:val="28"/>
                <w:szCs w:val="28"/>
              </w:rPr>
              <w:t xml:space="preserve"> 1995.</w:t>
            </w:r>
            <w:bookmarkEnd w:id="133"/>
            <w:bookmarkEnd w:id="134"/>
            <w:bookmarkEnd w:id="135"/>
            <w:bookmarkEnd w:id="136"/>
          </w:p>
        </w:tc>
      </w:tr>
      <w:tr w:rsidR="00A87387" w14:paraId="3805E8E5" w14:textId="77777777" w:rsidTr="00BD2003">
        <w:trPr>
          <w:jc w:val="center"/>
        </w:trPr>
        <w:tc>
          <w:tcPr>
            <w:tcW w:w="2340" w:type="dxa"/>
          </w:tcPr>
          <w:p w14:paraId="05B93D33" w14:textId="77777777" w:rsidR="003630CA" w:rsidRDefault="003630CA"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37" w:name="_Toc147274133"/>
          </w:p>
          <w:p w14:paraId="3BD81690" w14:textId="77777777" w:rsidR="003630CA" w:rsidRDefault="003630CA" w:rsidP="10EA46D3">
            <w:pPr>
              <w:pStyle w:val="ListParagraph"/>
              <w:tabs>
                <w:tab w:val="left" w:pos="360"/>
              </w:tabs>
              <w:spacing w:line="360" w:lineRule="auto"/>
              <w:ind w:left="0"/>
              <w:jc w:val="center"/>
              <w:outlineLvl w:val="1"/>
              <w:rPr>
                <w:rFonts w:ascii="Times New Roman" w:eastAsia="Times New Roman" w:hAnsi="Times New Roman"/>
                <w:sz w:val="28"/>
                <w:szCs w:val="28"/>
              </w:rPr>
            </w:pPr>
          </w:p>
          <w:p w14:paraId="7F11157E" w14:textId="77777777" w:rsidR="003630CA" w:rsidRDefault="003630CA" w:rsidP="10EA46D3">
            <w:pPr>
              <w:pStyle w:val="ListParagraph"/>
              <w:tabs>
                <w:tab w:val="left" w:pos="360"/>
              </w:tabs>
              <w:spacing w:line="360" w:lineRule="auto"/>
              <w:ind w:left="0"/>
              <w:jc w:val="center"/>
              <w:outlineLvl w:val="1"/>
              <w:rPr>
                <w:rFonts w:ascii="Times New Roman" w:eastAsia="Times New Roman" w:hAnsi="Times New Roman"/>
                <w:sz w:val="28"/>
                <w:szCs w:val="28"/>
              </w:rPr>
            </w:pPr>
          </w:p>
          <w:p w14:paraId="0EF197E5" w14:textId="6BE659D4" w:rsidR="00A87387" w:rsidRPr="00FE596C" w:rsidRDefault="00A87387"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38" w:name="_Toc152973485"/>
            <w:bookmarkStart w:id="139" w:name="_Toc152974363"/>
            <w:bookmarkStart w:id="140" w:name="_Toc153441366"/>
            <w:r w:rsidRPr="10EA46D3">
              <w:rPr>
                <w:rFonts w:ascii="Times New Roman" w:eastAsia="Times New Roman" w:hAnsi="Times New Roman"/>
                <w:sz w:val="28"/>
                <w:szCs w:val="28"/>
              </w:rPr>
              <w:t>SQL</w:t>
            </w:r>
            <w:bookmarkEnd w:id="137"/>
            <w:bookmarkEnd w:id="138"/>
            <w:bookmarkEnd w:id="139"/>
            <w:bookmarkEnd w:id="140"/>
          </w:p>
        </w:tc>
        <w:tc>
          <w:tcPr>
            <w:tcW w:w="6390" w:type="dxa"/>
          </w:tcPr>
          <w:p w14:paraId="655CE68F" w14:textId="77777777" w:rsidR="00A87387" w:rsidRPr="00FE596C" w:rsidRDefault="00A87387" w:rsidP="10EA46D3">
            <w:pPr>
              <w:tabs>
                <w:tab w:val="left" w:pos="360"/>
              </w:tabs>
              <w:spacing w:line="360" w:lineRule="auto"/>
              <w:jc w:val="both"/>
              <w:outlineLvl w:val="1"/>
              <w:rPr>
                <w:rFonts w:ascii="Times New Roman" w:eastAsia="Times New Roman" w:hAnsi="Times New Roman"/>
                <w:sz w:val="28"/>
                <w:szCs w:val="28"/>
              </w:rPr>
            </w:pPr>
            <w:bookmarkStart w:id="141" w:name="_Toc147274134"/>
            <w:bookmarkStart w:id="142" w:name="_Toc152973486"/>
            <w:bookmarkStart w:id="143" w:name="_Toc152974364"/>
            <w:bookmarkStart w:id="144" w:name="_Toc153441367"/>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viết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tắt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của</w:t>
            </w:r>
            <w:proofErr w:type="spellEnd"/>
            <w:r w:rsidRPr="10EA46D3">
              <w:rPr>
                <w:rFonts w:ascii="Times New Roman" w:eastAsia="Times New Roman" w:hAnsi="Times New Roman"/>
                <w:sz w:val="28"/>
                <w:szCs w:val="28"/>
              </w:rPr>
              <w:t xml:space="preserve"> Structured Query Language </w:t>
            </w: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ngôn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truy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vấn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có</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cấu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trúc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Nó</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một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ngôn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tập</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hợp</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lệnh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để</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với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sở</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Dùng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để</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lưu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thao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truy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xuất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được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lưu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trong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một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sở</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quan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Trong </w:t>
            </w:r>
            <w:proofErr w:type="spellStart"/>
            <w:r w:rsidRPr="10EA46D3">
              <w:rPr>
                <w:rFonts w:ascii="Times New Roman" w:eastAsia="Times New Roman" w:hAnsi="Times New Roman"/>
                <w:sz w:val="28"/>
                <w:szCs w:val="28"/>
              </w:rPr>
              <w:t>thực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tế</w:t>
            </w:r>
            <w:proofErr w:type="spellEnd"/>
            <w:r w:rsidRPr="10EA46D3">
              <w:rPr>
                <w:rFonts w:ascii="Times New Roman" w:eastAsia="Times New Roman" w:hAnsi="Times New Roman"/>
                <w:sz w:val="28"/>
                <w:szCs w:val="28"/>
              </w:rPr>
              <w:t xml:space="preserve">, SQL </w:t>
            </w: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ngôn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chuẩn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được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dụng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hầu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hết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sở</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quan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w:t>
            </w:r>
            <w:bookmarkEnd w:id="141"/>
            <w:bookmarkEnd w:id="142"/>
            <w:bookmarkEnd w:id="143"/>
            <w:bookmarkEnd w:id="144"/>
          </w:p>
        </w:tc>
      </w:tr>
      <w:tr w:rsidR="00A87387" w14:paraId="73D21C40" w14:textId="77777777" w:rsidTr="00BD2003">
        <w:trPr>
          <w:jc w:val="center"/>
        </w:trPr>
        <w:tc>
          <w:tcPr>
            <w:tcW w:w="2340" w:type="dxa"/>
          </w:tcPr>
          <w:p w14:paraId="55C47713" w14:textId="56C4F80E" w:rsidR="00A87387" w:rsidRPr="00FE596C" w:rsidRDefault="00A87387"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45" w:name="_Toc147274135"/>
            <w:bookmarkStart w:id="146" w:name="_Toc152973487"/>
            <w:bookmarkStart w:id="147" w:name="_Toc152974365"/>
            <w:bookmarkStart w:id="148" w:name="_Toc153441368"/>
            <w:r w:rsidRPr="10EA46D3">
              <w:rPr>
                <w:rFonts w:ascii="Times New Roman" w:eastAsia="Times New Roman" w:hAnsi="Times New Roman"/>
                <w:sz w:val="28"/>
                <w:szCs w:val="28"/>
              </w:rPr>
              <w:t>Activity Diagram</w:t>
            </w:r>
            <w:bookmarkEnd w:id="145"/>
            <w:bookmarkEnd w:id="146"/>
            <w:bookmarkEnd w:id="147"/>
            <w:bookmarkEnd w:id="148"/>
          </w:p>
        </w:tc>
        <w:tc>
          <w:tcPr>
            <w:tcW w:w="6390" w:type="dxa"/>
          </w:tcPr>
          <w:p w14:paraId="6D190498" w14:textId="77777777" w:rsidR="00A87387" w:rsidRPr="00FE596C" w:rsidRDefault="00A87387" w:rsidP="10EA46D3">
            <w:pPr>
              <w:pStyle w:val="ListParagraph"/>
              <w:tabs>
                <w:tab w:val="left" w:pos="360"/>
              </w:tabs>
              <w:spacing w:line="360" w:lineRule="auto"/>
              <w:ind w:left="0"/>
              <w:jc w:val="both"/>
              <w:outlineLvl w:val="1"/>
              <w:rPr>
                <w:rFonts w:ascii="Times New Roman" w:eastAsia="Times New Roman" w:hAnsi="Times New Roman"/>
                <w:sz w:val="28"/>
                <w:szCs w:val="28"/>
              </w:rPr>
            </w:pPr>
            <w:bookmarkStart w:id="149" w:name="_Toc147274136"/>
            <w:bookmarkStart w:id="150" w:name="_Toc152973488"/>
            <w:bookmarkStart w:id="151" w:name="_Toc152974366"/>
            <w:bookmarkStart w:id="152" w:name="_Toc153441369"/>
            <w:proofErr w:type="spellStart"/>
            <w:r w:rsidRPr="10EA46D3">
              <w:rPr>
                <w:rFonts w:ascii="Times New Roman" w:eastAsia="Times New Roman" w:hAnsi="Times New Roman"/>
                <w:sz w:val="28"/>
                <w:szCs w:val="28"/>
              </w:rPr>
              <w:t>Mô</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một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hoạt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động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trong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Hoạt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động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có</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thể</w:t>
            </w:r>
            <w:proofErr w:type="spellEnd"/>
            <w:r w:rsidRPr="10EA46D3">
              <w:rPr>
                <w:rFonts w:ascii="Times New Roman" w:eastAsia="Times New Roman" w:hAnsi="Times New Roman"/>
                <w:sz w:val="28"/>
                <w:szCs w:val="28"/>
              </w:rPr>
              <w:t xml:space="preserve"> do </w:t>
            </w:r>
            <w:proofErr w:type="spellStart"/>
            <w:r w:rsidRPr="10EA46D3">
              <w:rPr>
                <w:rFonts w:ascii="Times New Roman" w:eastAsia="Times New Roman" w:hAnsi="Times New Roman"/>
                <w:sz w:val="28"/>
                <w:szCs w:val="28"/>
              </w:rPr>
              <w:t>một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hoặc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nhiều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đối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thực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hiện</w:t>
            </w:r>
            <w:proofErr w:type="spellEnd"/>
            <w:r w:rsidRPr="10EA46D3">
              <w:rPr>
                <w:rFonts w:ascii="Times New Roman" w:eastAsia="Times New Roman" w:hAnsi="Times New Roman"/>
                <w:sz w:val="28"/>
                <w:szCs w:val="28"/>
              </w:rPr>
              <w:t>.</w:t>
            </w:r>
            <w:bookmarkEnd w:id="149"/>
            <w:bookmarkEnd w:id="150"/>
            <w:bookmarkEnd w:id="151"/>
            <w:bookmarkEnd w:id="152"/>
          </w:p>
        </w:tc>
      </w:tr>
      <w:tr w:rsidR="00A87387" w14:paraId="73FFBA1E" w14:textId="77777777" w:rsidTr="00BD2003">
        <w:trPr>
          <w:jc w:val="center"/>
        </w:trPr>
        <w:tc>
          <w:tcPr>
            <w:tcW w:w="2340" w:type="dxa"/>
          </w:tcPr>
          <w:p w14:paraId="5E92A5C7" w14:textId="3B058602" w:rsidR="00A87387" w:rsidRPr="00FE596C" w:rsidRDefault="00A87387" w:rsidP="10EA46D3">
            <w:pPr>
              <w:pStyle w:val="ListParagraph"/>
              <w:tabs>
                <w:tab w:val="left" w:pos="360"/>
              </w:tabs>
              <w:spacing w:line="360" w:lineRule="auto"/>
              <w:ind w:left="0"/>
              <w:jc w:val="center"/>
              <w:outlineLvl w:val="1"/>
              <w:rPr>
                <w:rFonts w:ascii="Times New Roman" w:eastAsia="Times New Roman" w:hAnsi="Times New Roman"/>
                <w:sz w:val="28"/>
                <w:szCs w:val="28"/>
              </w:rPr>
            </w:pPr>
            <w:bookmarkStart w:id="153" w:name="_Toc147274137"/>
            <w:bookmarkStart w:id="154" w:name="_Toc152973489"/>
            <w:bookmarkStart w:id="155" w:name="_Toc152974367"/>
            <w:bookmarkStart w:id="156" w:name="_Toc153441370"/>
            <w:r w:rsidRPr="10EA46D3">
              <w:rPr>
                <w:rFonts w:ascii="Times New Roman" w:eastAsia="Times New Roman" w:hAnsi="Times New Roman"/>
                <w:sz w:val="28"/>
                <w:szCs w:val="28"/>
              </w:rPr>
              <w:t>CPU</w:t>
            </w:r>
            <w:bookmarkEnd w:id="153"/>
            <w:bookmarkEnd w:id="154"/>
            <w:bookmarkEnd w:id="155"/>
            <w:bookmarkEnd w:id="156"/>
          </w:p>
        </w:tc>
        <w:tc>
          <w:tcPr>
            <w:tcW w:w="6390" w:type="dxa"/>
          </w:tcPr>
          <w:p w14:paraId="3AEEBE1A" w14:textId="77777777" w:rsidR="00A87387" w:rsidRPr="00FE596C" w:rsidRDefault="00A87387" w:rsidP="10EA46D3">
            <w:pPr>
              <w:keepNext/>
              <w:tabs>
                <w:tab w:val="left" w:pos="360"/>
              </w:tabs>
              <w:spacing w:line="360" w:lineRule="auto"/>
              <w:jc w:val="both"/>
              <w:outlineLvl w:val="1"/>
              <w:rPr>
                <w:rFonts w:ascii="Times New Roman" w:eastAsia="Times New Roman" w:hAnsi="Times New Roman"/>
                <w:sz w:val="28"/>
                <w:szCs w:val="28"/>
              </w:rPr>
            </w:pPr>
            <w:bookmarkStart w:id="157" w:name="_Toc147274138"/>
            <w:bookmarkStart w:id="158" w:name="_Toc152973490"/>
            <w:bookmarkStart w:id="159" w:name="_Toc152974368"/>
            <w:bookmarkStart w:id="160" w:name="_Toc153441371"/>
            <w:r w:rsidRPr="10EA46D3">
              <w:rPr>
                <w:rFonts w:ascii="Times New Roman" w:eastAsia="Times New Roman" w:hAnsi="Times New Roman"/>
                <w:sz w:val="28"/>
                <w:szCs w:val="28"/>
              </w:rPr>
              <w:t xml:space="preserve">CPU </w:t>
            </w: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chữ</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viết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tắt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của</w:t>
            </w:r>
            <w:proofErr w:type="spellEnd"/>
            <w:r w:rsidRPr="10EA46D3">
              <w:rPr>
                <w:rFonts w:ascii="Times New Roman" w:eastAsia="Times New Roman" w:hAnsi="Times New Roman"/>
                <w:sz w:val="28"/>
                <w:szCs w:val="28"/>
              </w:rPr>
              <w:t xml:space="preserve"> Central Processing Unit hay </w:t>
            </w:r>
            <w:proofErr w:type="spellStart"/>
            <w:r w:rsidRPr="10EA46D3">
              <w:rPr>
                <w:rFonts w:ascii="Times New Roman" w:eastAsia="Times New Roman" w:hAnsi="Times New Roman"/>
                <w:sz w:val="28"/>
                <w:szCs w:val="28"/>
              </w:rPr>
              <w:t>còn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gọi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bộ</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xử</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trung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tâm</w:t>
            </w:r>
            <w:bookmarkEnd w:id="157"/>
            <w:bookmarkEnd w:id="158"/>
            <w:bookmarkEnd w:id="159"/>
            <w:bookmarkEnd w:id="160"/>
            <w:proofErr w:type="spellEnd"/>
          </w:p>
        </w:tc>
      </w:tr>
    </w:tbl>
    <w:p w14:paraId="43552D04" w14:textId="77777777" w:rsidR="00BD2003" w:rsidRPr="00BD2003" w:rsidRDefault="00BD2003" w:rsidP="00BD2003">
      <w:pPr>
        <w:pStyle w:val="Caption"/>
        <w:tabs>
          <w:tab w:val="left" w:pos="360"/>
        </w:tabs>
        <w:spacing w:after="0" w:line="360" w:lineRule="auto"/>
        <w:jc w:val="center"/>
        <w:rPr>
          <w:rFonts w:ascii="Times New Roman" w:eastAsia="Times New Roman" w:hAnsi="Times New Roman" w:cs="Times New Roman"/>
          <w:color w:val="auto"/>
          <w:sz w:val="12"/>
          <w:szCs w:val="12"/>
        </w:rPr>
      </w:pPr>
    </w:p>
    <w:p w14:paraId="0EFAC96F" w14:textId="11784399" w:rsidR="00BD2003" w:rsidRDefault="00A87387" w:rsidP="00D1634E">
      <w:pPr>
        <w:pStyle w:val="Caption"/>
        <w:tabs>
          <w:tab w:val="left" w:pos="360"/>
        </w:tabs>
        <w:spacing w:after="0" w:line="360" w:lineRule="auto"/>
        <w:jc w:val="center"/>
        <w:outlineLvl w:val="4"/>
        <w:rPr>
          <w:rFonts w:ascii="Times New Roman" w:eastAsia="Times New Roman" w:hAnsi="Times New Roman" w:cs="Times New Roman"/>
          <w:color w:val="auto"/>
          <w:sz w:val="28"/>
          <w:szCs w:val="28"/>
        </w:rPr>
      </w:pPr>
      <w:bookmarkStart w:id="161" w:name="_Toc153435896"/>
      <w:proofErr w:type="spellStart"/>
      <w:r w:rsidRPr="10EA46D3">
        <w:rPr>
          <w:rFonts w:ascii="Times New Roman" w:eastAsia="Times New Roman" w:hAnsi="Times New Roman" w:cs="Times New Roman"/>
          <w:color w:val="auto"/>
          <w:sz w:val="28"/>
          <w:szCs w:val="28"/>
        </w:rPr>
        <w:t>Bảng</w:t>
      </w:r>
      <w:proofErr w:type="spellEnd"/>
      <w:r w:rsidRPr="10EA46D3">
        <w:rPr>
          <w:rFonts w:ascii="Times New Roman" w:eastAsia="Times New Roman" w:hAnsi="Times New Roman" w:cs="Times New Roman"/>
          <w:color w:val="auto"/>
          <w:sz w:val="28"/>
          <w:szCs w:val="28"/>
        </w:rPr>
        <w:t xml:space="preserve"> 2. </w:t>
      </w:r>
      <w:proofErr w:type="spellStart"/>
      <w:r w:rsidRPr="10EA46D3">
        <w:rPr>
          <w:rFonts w:ascii="Times New Roman" w:eastAsia="Times New Roman" w:hAnsi="Times New Roman" w:cs="Times New Roman"/>
          <w:color w:val="auto"/>
          <w:sz w:val="28"/>
          <w:szCs w:val="28"/>
        </w:rPr>
        <w:t>Chú</w:t>
      </w:r>
      <w:proofErr w:type="spellEnd"/>
      <w:r w:rsidRPr="10EA46D3">
        <w:rPr>
          <w:rFonts w:ascii="Times New Roman" w:eastAsia="Times New Roman" w:hAnsi="Times New Roman" w:cs="Times New Roman"/>
          <w:color w:val="auto"/>
          <w:sz w:val="28"/>
          <w:szCs w:val="28"/>
        </w:rPr>
        <w:t xml:space="preserve"> </w:t>
      </w:r>
      <w:proofErr w:type="spellStart"/>
      <w:r w:rsidRPr="10EA46D3">
        <w:rPr>
          <w:rFonts w:ascii="Times New Roman" w:eastAsia="Times New Roman" w:hAnsi="Times New Roman" w:cs="Times New Roman"/>
          <w:color w:val="auto"/>
          <w:sz w:val="28"/>
          <w:szCs w:val="28"/>
        </w:rPr>
        <w:t>giải</w:t>
      </w:r>
      <w:proofErr w:type="spellEnd"/>
      <w:r w:rsidRPr="10EA46D3">
        <w:rPr>
          <w:rFonts w:ascii="Times New Roman" w:eastAsia="Times New Roman" w:hAnsi="Times New Roman" w:cs="Times New Roman"/>
          <w:color w:val="auto"/>
          <w:sz w:val="28"/>
          <w:szCs w:val="28"/>
        </w:rPr>
        <w:t xml:space="preserve"> </w:t>
      </w:r>
      <w:proofErr w:type="spellStart"/>
      <w:r w:rsidRPr="10EA46D3">
        <w:rPr>
          <w:rFonts w:ascii="Times New Roman" w:eastAsia="Times New Roman" w:hAnsi="Times New Roman" w:cs="Times New Roman"/>
          <w:color w:val="auto"/>
          <w:sz w:val="28"/>
          <w:szCs w:val="28"/>
        </w:rPr>
        <w:t>thuật</w:t>
      </w:r>
      <w:proofErr w:type="spellEnd"/>
      <w:r w:rsidRPr="10EA46D3">
        <w:rPr>
          <w:rFonts w:ascii="Times New Roman" w:eastAsia="Times New Roman" w:hAnsi="Times New Roman" w:cs="Times New Roman"/>
          <w:color w:val="auto"/>
          <w:sz w:val="28"/>
          <w:szCs w:val="28"/>
        </w:rPr>
        <w:t xml:space="preserve"> </w:t>
      </w:r>
      <w:proofErr w:type="spellStart"/>
      <w:r w:rsidRPr="10EA46D3">
        <w:rPr>
          <w:rFonts w:ascii="Times New Roman" w:eastAsia="Times New Roman" w:hAnsi="Times New Roman" w:cs="Times New Roman"/>
          <w:color w:val="auto"/>
          <w:sz w:val="28"/>
          <w:szCs w:val="28"/>
        </w:rPr>
        <w:t>ngữ</w:t>
      </w:r>
      <w:bookmarkEnd w:id="161"/>
      <w:proofErr w:type="spellEnd"/>
    </w:p>
    <w:p w14:paraId="4DC600E6" w14:textId="77777777" w:rsidR="00BD2003" w:rsidRDefault="00BD2003">
      <w:pPr>
        <w:rPr>
          <w:rFonts w:ascii="Times New Roman" w:eastAsia="Times New Roman" w:hAnsi="Times New Roman" w:cs="Times New Roman"/>
          <w:i/>
          <w:sz w:val="28"/>
          <w:szCs w:val="28"/>
        </w:rPr>
      </w:pPr>
      <w:r w:rsidRPr="10EA46D3">
        <w:rPr>
          <w:rFonts w:ascii="Times New Roman" w:eastAsia="Times New Roman" w:hAnsi="Times New Roman" w:cs="Times New Roman"/>
          <w:sz w:val="28"/>
          <w:szCs w:val="28"/>
        </w:rPr>
        <w:br w:type="page"/>
      </w:r>
    </w:p>
    <w:p w14:paraId="3A96CE9C" w14:textId="4EDCD29C" w:rsidR="008137A7" w:rsidRDefault="016CBC08" w:rsidP="016CBC08">
      <w:pPr>
        <w:pStyle w:val="Heading1"/>
        <w:tabs>
          <w:tab w:val="left" w:pos="360"/>
        </w:tabs>
        <w:spacing w:line="360" w:lineRule="auto"/>
        <w:jc w:val="center"/>
        <w:rPr>
          <w:rFonts w:ascii="Times New Roman" w:eastAsia="Times New Roman" w:hAnsi="Times New Roman" w:cs="Times New Roman"/>
          <w:b/>
          <w:bCs/>
          <w:color w:val="auto"/>
          <w:sz w:val="36"/>
          <w:szCs w:val="36"/>
        </w:rPr>
      </w:pPr>
      <w:bookmarkStart w:id="162" w:name="_Toc153441372"/>
      <w:r w:rsidRPr="016CBC08">
        <w:rPr>
          <w:rFonts w:ascii="Times New Roman" w:eastAsia="Times New Roman" w:hAnsi="Times New Roman" w:cs="Times New Roman"/>
          <w:b/>
          <w:bCs/>
          <w:color w:val="auto"/>
          <w:sz w:val="36"/>
          <w:szCs w:val="36"/>
        </w:rPr>
        <w:t>PHẦN 1. GIỚI THIỆU</w:t>
      </w:r>
      <w:bookmarkEnd w:id="162"/>
    </w:p>
    <w:p w14:paraId="433445B2" w14:textId="5CD5794C" w:rsidR="00A30890" w:rsidRPr="008137A7" w:rsidRDefault="008137A7" w:rsidP="008137A7">
      <w:pP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br w:type="page"/>
      </w:r>
    </w:p>
    <w:p w14:paraId="1E479BC0" w14:textId="241DA563" w:rsidR="00BA4285" w:rsidRPr="00E03237" w:rsidRDefault="009930A3" w:rsidP="00EB3AF1">
      <w:pPr>
        <w:pStyle w:val="ListParagraph"/>
        <w:numPr>
          <w:ilvl w:val="0"/>
          <w:numId w:val="2"/>
        </w:numPr>
        <w:tabs>
          <w:tab w:val="left" w:pos="360"/>
          <w:tab w:val="left" w:pos="851"/>
        </w:tabs>
        <w:spacing w:after="0" w:line="360" w:lineRule="auto"/>
        <w:ind w:left="0" w:firstLine="567"/>
        <w:outlineLvl w:val="1"/>
        <w:rPr>
          <w:rFonts w:ascii="Times New Roman" w:eastAsia="Times New Roman" w:hAnsi="Times New Roman" w:cs="Times New Roman"/>
          <w:b/>
          <w:sz w:val="28"/>
          <w:szCs w:val="28"/>
        </w:rPr>
      </w:pPr>
      <w:bookmarkStart w:id="163" w:name="_Toc153441373"/>
      <w:proofErr w:type="spellStart"/>
      <w:r w:rsidRPr="10EA46D3">
        <w:rPr>
          <w:rFonts w:ascii="Times New Roman" w:eastAsia="Times New Roman" w:hAnsi="Times New Roman" w:cs="Times New Roman"/>
          <w:b/>
          <w:sz w:val="28"/>
          <w:szCs w:val="28"/>
        </w:rPr>
        <w:t>Bối</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cảnh</w:t>
      </w:r>
      <w:proofErr w:type="spellEnd"/>
      <w:r w:rsidRPr="10EA46D3">
        <w:rPr>
          <w:rFonts w:ascii="Times New Roman" w:eastAsia="Times New Roman" w:hAnsi="Times New Roman" w:cs="Times New Roman"/>
          <w:b/>
          <w:sz w:val="28"/>
          <w:szCs w:val="28"/>
        </w:rPr>
        <w:t xml:space="preserve"> – </w:t>
      </w:r>
      <w:proofErr w:type="spellStart"/>
      <w:r w:rsidRPr="10EA46D3">
        <w:rPr>
          <w:rFonts w:ascii="Times New Roman" w:eastAsia="Times New Roman" w:hAnsi="Times New Roman" w:cs="Times New Roman"/>
          <w:b/>
          <w:sz w:val="28"/>
          <w:szCs w:val="28"/>
        </w:rPr>
        <w:t>Hiện</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trạng</w:t>
      </w:r>
      <w:bookmarkEnd w:id="163"/>
      <w:proofErr w:type="spellEnd"/>
    </w:p>
    <w:p w14:paraId="52921808" w14:textId="317C7116" w:rsidR="00BA4285" w:rsidRPr="00E24344" w:rsidRDefault="002C5F04" w:rsidP="00EB3AF1">
      <w:pPr>
        <w:pStyle w:val="ListParagraph"/>
        <w:numPr>
          <w:ilvl w:val="1"/>
          <w:numId w:val="2"/>
        </w:numPr>
        <w:tabs>
          <w:tab w:val="left" w:pos="360"/>
          <w:tab w:val="left" w:pos="851"/>
          <w:tab w:val="left" w:pos="1134"/>
        </w:tabs>
        <w:spacing w:after="0" w:line="360" w:lineRule="auto"/>
        <w:ind w:left="0" w:firstLine="567"/>
        <w:outlineLvl w:val="2"/>
        <w:rPr>
          <w:rFonts w:ascii="Times New Roman" w:eastAsia="Times New Roman" w:hAnsi="Times New Roman" w:cs="Times New Roman"/>
          <w:b/>
          <w:i/>
          <w:sz w:val="28"/>
          <w:szCs w:val="28"/>
        </w:rPr>
      </w:pPr>
      <w:bookmarkStart w:id="164" w:name="_Toc153441374"/>
      <w:proofErr w:type="spellStart"/>
      <w:r w:rsidRPr="10EA46D3">
        <w:rPr>
          <w:rFonts w:ascii="Times New Roman" w:eastAsia="Times New Roman" w:hAnsi="Times New Roman" w:cs="Times New Roman"/>
          <w:b/>
          <w:i/>
          <w:sz w:val="28"/>
          <w:szCs w:val="28"/>
        </w:rPr>
        <w:t>Cuộc</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sống</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bận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rộn</w:t>
      </w:r>
      <w:bookmarkEnd w:id="164"/>
      <w:proofErr w:type="spellEnd"/>
    </w:p>
    <w:p w14:paraId="0E0B153D" w14:textId="23FDD5DB" w:rsidR="002C5F04" w:rsidRPr="002C5F04" w:rsidRDefault="004C0F84" w:rsidP="00BD2003">
      <w:pPr>
        <w:tabs>
          <w:tab w:val="left" w:pos="360"/>
          <w:tab w:val="left" w:pos="851"/>
          <w:tab w:val="left" w:pos="1134"/>
        </w:tabs>
        <w:spacing w:after="0" w:line="360" w:lineRule="auto"/>
        <w:ind w:firstLine="567"/>
        <w:jc w:val="both"/>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Vấn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đề</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thời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trang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giới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trẻ</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hiện</w:t>
      </w:r>
      <w:proofErr w:type="spellEnd"/>
      <w:r w:rsidRPr="10EA46D3">
        <w:rPr>
          <w:rFonts w:ascii="Times New Roman" w:eastAsia="Times New Roman" w:hAnsi="Times New Roman" w:cs="Times New Roman"/>
          <w:sz w:val="28"/>
          <w:szCs w:val="28"/>
        </w:rPr>
        <w:t xml:space="preserve"> nay </w:t>
      </w:r>
      <w:proofErr w:type="spellStart"/>
      <w:r w:rsidRPr="10EA46D3">
        <w:rPr>
          <w:rFonts w:ascii="Times New Roman" w:eastAsia="Times New Roman" w:hAnsi="Times New Roman" w:cs="Times New Roman"/>
          <w:sz w:val="28"/>
          <w:szCs w:val="28"/>
        </w:rPr>
        <w:t>ngày</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được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quan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tâm</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chú</w:t>
      </w:r>
      <w:proofErr w:type="spellEnd"/>
      <w:r w:rsidRPr="10EA46D3">
        <w:rPr>
          <w:rFonts w:ascii="Times New Roman" w:eastAsia="Times New Roman" w:hAnsi="Times New Roman" w:cs="Times New Roman"/>
          <w:sz w:val="28"/>
          <w:szCs w:val="28"/>
        </w:rPr>
        <w:t xml:space="preserve"> ý. Ai </w:t>
      </w:r>
      <w:proofErr w:type="spellStart"/>
      <w:r w:rsidRPr="10EA46D3">
        <w:rPr>
          <w:rFonts w:ascii="Times New Roman" w:eastAsia="Times New Roman" w:hAnsi="Times New Roman" w:cs="Times New Roman"/>
          <w:sz w:val="28"/>
          <w:szCs w:val="28"/>
        </w:rPr>
        <w:t>cũng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muốn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có</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cho</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mình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những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món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đồ</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xinh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đẹp</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và</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sành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điệu</w:t>
      </w:r>
      <w:proofErr w:type="spellEnd"/>
      <w:r w:rsidRPr="10EA46D3">
        <w:rPr>
          <w:rFonts w:ascii="Times New Roman" w:eastAsia="Times New Roman" w:hAnsi="Times New Roman" w:cs="Times New Roman"/>
          <w:sz w:val="28"/>
          <w:szCs w:val="28"/>
        </w:rPr>
        <w:t xml:space="preserve">. Tuy </w:t>
      </w:r>
      <w:proofErr w:type="spellStart"/>
      <w:r w:rsidRPr="10EA46D3">
        <w:rPr>
          <w:rFonts w:ascii="Times New Roman" w:eastAsia="Times New Roman" w:hAnsi="Times New Roman" w:cs="Times New Roman"/>
          <w:sz w:val="28"/>
          <w:szCs w:val="28"/>
        </w:rPr>
        <w:t>nhiên</w:t>
      </w:r>
      <w:proofErr w:type="spellEnd"/>
      <w:r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kèm</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thao</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đó</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là</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vấn</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đề</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về</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mặt</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thời</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gian</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Việc</w:t>
      </w:r>
      <w:proofErr w:type="spellEnd"/>
      <w:r w:rsidR="00F17954" w:rsidRPr="10EA46D3">
        <w:rPr>
          <w:rFonts w:ascii="Times New Roman" w:eastAsia="Times New Roman" w:hAnsi="Times New Roman" w:cs="Times New Roman"/>
          <w:sz w:val="28"/>
          <w:szCs w:val="28"/>
        </w:rPr>
        <w:t xml:space="preserve"> </w:t>
      </w:r>
      <w:proofErr w:type="spellStart"/>
      <w:r w:rsidR="00F17954" w:rsidRPr="10EA46D3">
        <w:rPr>
          <w:rFonts w:ascii="Times New Roman" w:eastAsia="Times New Roman" w:hAnsi="Times New Roman" w:cs="Times New Roman"/>
          <w:sz w:val="28"/>
          <w:szCs w:val="28"/>
        </w:rPr>
        <w:t>đi</w:t>
      </w:r>
      <w:proofErr w:type="spellEnd"/>
      <w:r w:rsidR="00F17954" w:rsidRPr="10EA46D3">
        <w:rPr>
          <w:rFonts w:ascii="Times New Roman" w:eastAsia="Times New Roman" w:hAnsi="Times New Roman" w:cs="Times New Roman"/>
          <w:sz w:val="28"/>
          <w:szCs w:val="28"/>
        </w:rPr>
        <w:t xml:space="preserve"> </w:t>
      </w:r>
      <w:proofErr w:type="spellStart"/>
      <w:r w:rsidR="00DD1340" w:rsidRPr="10EA46D3">
        <w:rPr>
          <w:rFonts w:ascii="Times New Roman" w:eastAsia="Times New Roman" w:hAnsi="Times New Roman" w:cs="Times New Roman"/>
          <w:sz w:val="28"/>
          <w:szCs w:val="28"/>
        </w:rPr>
        <w:t>mua</w:t>
      </w:r>
      <w:proofErr w:type="spellEnd"/>
      <w:r w:rsidR="00DD1340" w:rsidRPr="10EA46D3">
        <w:rPr>
          <w:rFonts w:ascii="Times New Roman" w:eastAsia="Times New Roman" w:hAnsi="Times New Roman" w:cs="Times New Roman"/>
          <w:sz w:val="28"/>
          <w:szCs w:val="28"/>
        </w:rPr>
        <w:t xml:space="preserve"> </w:t>
      </w:r>
      <w:proofErr w:type="spellStart"/>
      <w:r w:rsidR="00DD1340" w:rsidRPr="10EA46D3">
        <w:rPr>
          <w:rFonts w:ascii="Times New Roman" w:eastAsia="Times New Roman" w:hAnsi="Times New Roman" w:cs="Times New Roman"/>
          <w:sz w:val="28"/>
          <w:szCs w:val="28"/>
        </w:rPr>
        <w:t>đồ</w:t>
      </w:r>
      <w:proofErr w:type="spellEnd"/>
      <w:r w:rsidR="00DD1340" w:rsidRPr="10EA46D3">
        <w:rPr>
          <w:rFonts w:ascii="Times New Roman" w:eastAsia="Times New Roman" w:hAnsi="Times New Roman" w:cs="Times New Roman"/>
          <w:sz w:val="28"/>
          <w:szCs w:val="28"/>
        </w:rPr>
        <w:t xml:space="preserve"> </w:t>
      </w:r>
      <w:proofErr w:type="spellStart"/>
      <w:r w:rsidR="00DD1340" w:rsidRPr="10EA46D3">
        <w:rPr>
          <w:rFonts w:ascii="Times New Roman" w:eastAsia="Times New Roman" w:hAnsi="Times New Roman" w:cs="Times New Roman"/>
          <w:sz w:val="28"/>
          <w:szCs w:val="28"/>
        </w:rPr>
        <w:t>trực</w:t>
      </w:r>
      <w:proofErr w:type="spellEnd"/>
      <w:r w:rsidR="00DD1340" w:rsidRPr="10EA46D3">
        <w:rPr>
          <w:rFonts w:ascii="Times New Roman" w:eastAsia="Times New Roman" w:hAnsi="Times New Roman" w:cs="Times New Roman"/>
          <w:sz w:val="28"/>
          <w:szCs w:val="28"/>
        </w:rPr>
        <w:t xml:space="preserve"> </w:t>
      </w:r>
      <w:proofErr w:type="spellStart"/>
      <w:r w:rsidR="00DD1340" w:rsidRPr="10EA46D3">
        <w:rPr>
          <w:rFonts w:ascii="Times New Roman" w:eastAsia="Times New Roman" w:hAnsi="Times New Roman" w:cs="Times New Roman"/>
          <w:sz w:val="28"/>
          <w:szCs w:val="28"/>
        </w:rPr>
        <w:t>tiếp</w:t>
      </w:r>
      <w:proofErr w:type="spellEnd"/>
      <w:r w:rsidR="00DD1340" w:rsidRPr="10EA46D3">
        <w:rPr>
          <w:rFonts w:ascii="Times New Roman" w:eastAsia="Times New Roman" w:hAnsi="Times New Roman" w:cs="Times New Roman"/>
          <w:sz w:val="28"/>
          <w:szCs w:val="28"/>
        </w:rPr>
        <w:t xml:space="preserve"> </w:t>
      </w:r>
      <w:proofErr w:type="spellStart"/>
      <w:r w:rsidR="00DD1340" w:rsidRPr="10EA46D3">
        <w:rPr>
          <w:rFonts w:ascii="Times New Roman" w:eastAsia="Times New Roman" w:hAnsi="Times New Roman" w:cs="Times New Roman"/>
          <w:sz w:val="28"/>
          <w:szCs w:val="28"/>
        </w:rPr>
        <w:t>tại</w:t>
      </w:r>
      <w:proofErr w:type="spellEnd"/>
      <w:r w:rsidR="00DD1340" w:rsidRPr="10EA46D3">
        <w:rPr>
          <w:rFonts w:ascii="Times New Roman" w:eastAsia="Times New Roman" w:hAnsi="Times New Roman" w:cs="Times New Roman"/>
          <w:sz w:val="28"/>
          <w:szCs w:val="28"/>
        </w:rPr>
        <w:t xml:space="preserve"> </w:t>
      </w:r>
      <w:proofErr w:type="spellStart"/>
      <w:r w:rsidR="00DD1340" w:rsidRPr="10EA46D3">
        <w:rPr>
          <w:rFonts w:ascii="Times New Roman" w:eastAsia="Times New Roman" w:hAnsi="Times New Roman" w:cs="Times New Roman"/>
          <w:sz w:val="28"/>
          <w:szCs w:val="28"/>
        </w:rPr>
        <w:t>các</w:t>
      </w:r>
      <w:proofErr w:type="spellEnd"/>
      <w:r w:rsidR="00DD1340" w:rsidRPr="10EA46D3">
        <w:rPr>
          <w:rFonts w:ascii="Times New Roman" w:eastAsia="Times New Roman" w:hAnsi="Times New Roman" w:cs="Times New Roman"/>
          <w:sz w:val="28"/>
          <w:szCs w:val="28"/>
        </w:rPr>
        <w:t xml:space="preserve"> </w:t>
      </w:r>
      <w:proofErr w:type="spellStart"/>
      <w:r w:rsidR="00DD1340" w:rsidRPr="10EA46D3">
        <w:rPr>
          <w:rFonts w:ascii="Times New Roman" w:eastAsia="Times New Roman" w:hAnsi="Times New Roman" w:cs="Times New Roman"/>
          <w:sz w:val="28"/>
          <w:szCs w:val="28"/>
        </w:rPr>
        <w:t>cửa</w:t>
      </w:r>
      <w:proofErr w:type="spellEnd"/>
      <w:r w:rsidR="00DD1340" w:rsidRPr="10EA46D3">
        <w:rPr>
          <w:rFonts w:ascii="Times New Roman" w:eastAsia="Times New Roman" w:hAnsi="Times New Roman" w:cs="Times New Roman"/>
          <w:sz w:val="28"/>
          <w:szCs w:val="28"/>
        </w:rPr>
        <w:t xml:space="preserve"> </w:t>
      </w:r>
      <w:proofErr w:type="spellStart"/>
      <w:r w:rsidR="00DD1340" w:rsidRPr="10EA46D3">
        <w:rPr>
          <w:rFonts w:ascii="Times New Roman" w:eastAsia="Times New Roman" w:hAnsi="Times New Roman" w:cs="Times New Roman"/>
          <w:sz w:val="28"/>
          <w:szCs w:val="28"/>
        </w:rPr>
        <w:t>hàng</w:t>
      </w:r>
      <w:proofErr w:type="spellEnd"/>
      <w:r w:rsidR="00DD1340"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khiến</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nhiều</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người</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rất</w:t>
      </w:r>
      <w:proofErr w:type="spellEnd"/>
      <w:r w:rsidR="00923A34" w:rsidRPr="10EA46D3">
        <w:rPr>
          <w:rFonts w:ascii="Times New Roman" w:eastAsia="Times New Roman" w:hAnsi="Times New Roman" w:cs="Times New Roman"/>
          <w:sz w:val="28"/>
          <w:szCs w:val="28"/>
        </w:rPr>
        <w:t xml:space="preserve"> e </w:t>
      </w:r>
      <w:proofErr w:type="spellStart"/>
      <w:r w:rsidR="00923A34" w:rsidRPr="10EA46D3">
        <w:rPr>
          <w:rFonts w:ascii="Times New Roman" w:eastAsia="Times New Roman" w:hAnsi="Times New Roman" w:cs="Times New Roman"/>
          <w:sz w:val="28"/>
          <w:szCs w:val="28"/>
        </w:rPr>
        <w:t>ngại</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Bởi</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không</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có</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nhiều</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thời</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gian</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rảnh</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hoặc</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không</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chắc</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chắn</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có</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thể</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mua</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được</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món</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đồ</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ưng</w:t>
      </w:r>
      <w:proofErr w:type="spellEnd"/>
      <w:r w:rsidR="00923A34" w:rsidRPr="10EA46D3">
        <w:rPr>
          <w:rFonts w:ascii="Times New Roman" w:eastAsia="Times New Roman" w:hAnsi="Times New Roman" w:cs="Times New Roman"/>
          <w:sz w:val="28"/>
          <w:szCs w:val="28"/>
        </w:rPr>
        <w:t xml:space="preserve"> ý </w:t>
      </w:r>
      <w:proofErr w:type="spellStart"/>
      <w:r w:rsidR="00923A34" w:rsidRPr="10EA46D3">
        <w:rPr>
          <w:rFonts w:ascii="Times New Roman" w:eastAsia="Times New Roman" w:hAnsi="Times New Roman" w:cs="Times New Roman"/>
          <w:sz w:val="28"/>
          <w:szCs w:val="28"/>
        </w:rPr>
        <w:t>tại</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cửa</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hàng</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mình</w:t>
      </w:r>
      <w:proofErr w:type="spellEnd"/>
      <w:r w:rsidR="00923A34" w:rsidRPr="10EA46D3">
        <w:rPr>
          <w:rFonts w:ascii="Times New Roman" w:eastAsia="Times New Roman" w:hAnsi="Times New Roman" w:cs="Times New Roman"/>
          <w:sz w:val="28"/>
          <w:szCs w:val="28"/>
        </w:rPr>
        <w:t xml:space="preserve"> </w:t>
      </w:r>
      <w:proofErr w:type="spellStart"/>
      <w:r w:rsidR="00923A34" w:rsidRPr="10EA46D3">
        <w:rPr>
          <w:rFonts w:ascii="Times New Roman" w:eastAsia="Times New Roman" w:hAnsi="Times New Roman" w:cs="Times New Roman"/>
          <w:sz w:val="28"/>
          <w:szCs w:val="28"/>
        </w:rPr>
        <w:t>đến</w:t>
      </w:r>
      <w:proofErr w:type="spellEnd"/>
      <w:r w:rsidR="000E45BD" w:rsidRPr="10EA46D3">
        <w:rPr>
          <w:rFonts w:ascii="Times New Roman" w:eastAsia="Times New Roman" w:hAnsi="Times New Roman" w:cs="Times New Roman"/>
          <w:sz w:val="28"/>
          <w:szCs w:val="28"/>
        </w:rPr>
        <w:t xml:space="preserve">; </w:t>
      </w:r>
      <w:proofErr w:type="spellStart"/>
      <w:r w:rsidR="000E45BD" w:rsidRPr="10EA46D3">
        <w:rPr>
          <w:rFonts w:ascii="Times New Roman" w:eastAsia="Times New Roman" w:hAnsi="Times New Roman" w:cs="Times New Roman"/>
          <w:sz w:val="28"/>
          <w:szCs w:val="28"/>
        </w:rPr>
        <w:t>không</w:t>
      </w:r>
      <w:proofErr w:type="spellEnd"/>
      <w:r w:rsidR="000E45BD" w:rsidRPr="10EA46D3">
        <w:rPr>
          <w:rFonts w:ascii="Times New Roman" w:eastAsia="Times New Roman" w:hAnsi="Times New Roman" w:cs="Times New Roman"/>
          <w:sz w:val="28"/>
          <w:szCs w:val="28"/>
        </w:rPr>
        <w:t xml:space="preserve"> </w:t>
      </w:r>
      <w:proofErr w:type="spellStart"/>
      <w:r w:rsidR="000E45BD" w:rsidRPr="10EA46D3">
        <w:rPr>
          <w:rFonts w:ascii="Times New Roman" w:eastAsia="Times New Roman" w:hAnsi="Times New Roman" w:cs="Times New Roman"/>
          <w:sz w:val="28"/>
          <w:szCs w:val="28"/>
        </w:rPr>
        <w:t>thể</w:t>
      </w:r>
      <w:proofErr w:type="spellEnd"/>
      <w:r w:rsidR="000E45BD" w:rsidRPr="10EA46D3">
        <w:rPr>
          <w:rFonts w:ascii="Times New Roman" w:eastAsia="Times New Roman" w:hAnsi="Times New Roman" w:cs="Times New Roman"/>
          <w:sz w:val="28"/>
          <w:szCs w:val="28"/>
        </w:rPr>
        <w:t xml:space="preserve"> </w:t>
      </w:r>
      <w:proofErr w:type="spellStart"/>
      <w:r w:rsidR="000E45BD" w:rsidRPr="10EA46D3">
        <w:rPr>
          <w:rFonts w:ascii="Times New Roman" w:eastAsia="Times New Roman" w:hAnsi="Times New Roman" w:cs="Times New Roman"/>
          <w:sz w:val="28"/>
          <w:szCs w:val="28"/>
        </w:rPr>
        <w:t>đi</w:t>
      </w:r>
      <w:proofErr w:type="spellEnd"/>
      <w:r w:rsidR="000E45BD" w:rsidRPr="10EA46D3">
        <w:rPr>
          <w:rFonts w:ascii="Times New Roman" w:eastAsia="Times New Roman" w:hAnsi="Times New Roman" w:cs="Times New Roman"/>
          <w:sz w:val="28"/>
          <w:szCs w:val="28"/>
        </w:rPr>
        <w:t xml:space="preserve"> </w:t>
      </w:r>
      <w:proofErr w:type="spellStart"/>
      <w:r w:rsidR="000E45BD" w:rsidRPr="10EA46D3">
        <w:rPr>
          <w:rFonts w:ascii="Times New Roman" w:eastAsia="Times New Roman" w:hAnsi="Times New Roman" w:cs="Times New Roman"/>
          <w:sz w:val="28"/>
          <w:szCs w:val="28"/>
        </w:rPr>
        <w:t>từng</w:t>
      </w:r>
      <w:proofErr w:type="spellEnd"/>
      <w:r w:rsidR="000E45BD" w:rsidRPr="10EA46D3">
        <w:rPr>
          <w:rFonts w:ascii="Times New Roman" w:eastAsia="Times New Roman" w:hAnsi="Times New Roman" w:cs="Times New Roman"/>
          <w:sz w:val="28"/>
          <w:szCs w:val="28"/>
        </w:rPr>
        <w:t xml:space="preserve"> </w:t>
      </w:r>
      <w:proofErr w:type="spellStart"/>
      <w:r w:rsidR="000E45BD" w:rsidRPr="10EA46D3">
        <w:rPr>
          <w:rFonts w:ascii="Times New Roman" w:eastAsia="Times New Roman" w:hAnsi="Times New Roman" w:cs="Times New Roman"/>
          <w:sz w:val="28"/>
          <w:szCs w:val="28"/>
        </w:rPr>
        <w:t>cửa</w:t>
      </w:r>
      <w:proofErr w:type="spellEnd"/>
      <w:r w:rsidR="000E45BD" w:rsidRPr="10EA46D3">
        <w:rPr>
          <w:rFonts w:ascii="Times New Roman" w:eastAsia="Times New Roman" w:hAnsi="Times New Roman" w:cs="Times New Roman"/>
          <w:sz w:val="28"/>
          <w:szCs w:val="28"/>
        </w:rPr>
        <w:t xml:space="preserve"> </w:t>
      </w:r>
      <w:proofErr w:type="spellStart"/>
      <w:r w:rsidR="000E45BD" w:rsidRPr="10EA46D3">
        <w:rPr>
          <w:rFonts w:ascii="Times New Roman" w:eastAsia="Times New Roman" w:hAnsi="Times New Roman" w:cs="Times New Roman"/>
          <w:sz w:val="28"/>
          <w:szCs w:val="28"/>
        </w:rPr>
        <w:t>hàng</w:t>
      </w:r>
      <w:proofErr w:type="spellEnd"/>
      <w:r w:rsidR="000E45BD" w:rsidRPr="10EA46D3">
        <w:rPr>
          <w:rFonts w:ascii="Times New Roman" w:eastAsia="Times New Roman" w:hAnsi="Times New Roman" w:cs="Times New Roman"/>
          <w:sz w:val="28"/>
          <w:szCs w:val="28"/>
        </w:rPr>
        <w:t xml:space="preserve"> </w:t>
      </w:r>
      <w:proofErr w:type="spellStart"/>
      <w:r w:rsidR="000E45BD" w:rsidRPr="10EA46D3">
        <w:rPr>
          <w:rFonts w:ascii="Times New Roman" w:eastAsia="Times New Roman" w:hAnsi="Times New Roman" w:cs="Times New Roman"/>
          <w:sz w:val="28"/>
          <w:szCs w:val="28"/>
        </w:rPr>
        <w:t>để</w:t>
      </w:r>
      <w:proofErr w:type="spellEnd"/>
      <w:r w:rsidR="000E45BD" w:rsidRPr="10EA46D3">
        <w:rPr>
          <w:rFonts w:ascii="Times New Roman" w:eastAsia="Times New Roman" w:hAnsi="Times New Roman" w:cs="Times New Roman"/>
          <w:sz w:val="28"/>
          <w:szCs w:val="28"/>
        </w:rPr>
        <w:t xml:space="preserve"> </w:t>
      </w:r>
      <w:proofErr w:type="spellStart"/>
      <w:r w:rsidR="007E22AF" w:rsidRPr="10EA46D3">
        <w:rPr>
          <w:rFonts w:ascii="Times New Roman" w:eastAsia="Times New Roman" w:hAnsi="Times New Roman" w:cs="Times New Roman"/>
          <w:sz w:val="28"/>
          <w:szCs w:val="28"/>
        </w:rPr>
        <w:t>chọn</w:t>
      </w:r>
      <w:proofErr w:type="spellEnd"/>
      <w:r w:rsidR="000E45BD" w:rsidRPr="10EA46D3">
        <w:rPr>
          <w:rFonts w:ascii="Times New Roman" w:eastAsia="Times New Roman" w:hAnsi="Times New Roman" w:cs="Times New Roman"/>
          <w:sz w:val="28"/>
          <w:szCs w:val="28"/>
        </w:rPr>
        <w:t xml:space="preserve"> </w:t>
      </w:r>
      <w:proofErr w:type="spellStart"/>
      <w:r w:rsidR="000E45BD" w:rsidRPr="10EA46D3">
        <w:rPr>
          <w:rFonts w:ascii="Times New Roman" w:eastAsia="Times New Roman" w:hAnsi="Times New Roman" w:cs="Times New Roman"/>
          <w:sz w:val="28"/>
          <w:szCs w:val="28"/>
        </w:rPr>
        <w:t>đồ</w:t>
      </w:r>
      <w:proofErr w:type="spellEnd"/>
      <w:r w:rsidR="000E45BD" w:rsidRPr="10EA46D3">
        <w:rPr>
          <w:rFonts w:ascii="Times New Roman" w:eastAsia="Times New Roman" w:hAnsi="Times New Roman" w:cs="Times New Roman"/>
          <w:sz w:val="28"/>
          <w:szCs w:val="28"/>
        </w:rPr>
        <w:t>.</w:t>
      </w:r>
    </w:p>
    <w:p w14:paraId="60E0F74F" w14:textId="137388B7" w:rsidR="002C5F04" w:rsidRDefault="00A5473E" w:rsidP="00EB3AF1">
      <w:pPr>
        <w:pStyle w:val="ListParagraph"/>
        <w:numPr>
          <w:ilvl w:val="1"/>
          <w:numId w:val="2"/>
        </w:numPr>
        <w:tabs>
          <w:tab w:val="left" w:pos="360"/>
          <w:tab w:val="left" w:pos="851"/>
          <w:tab w:val="left" w:pos="1134"/>
        </w:tabs>
        <w:spacing w:after="0" w:line="360" w:lineRule="auto"/>
        <w:ind w:left="0" w:firstLine="567"/>
        <w:outlineLvl w:val="2"/>
        <w:rPr>
          <w:rFonts w:ascii="Times New Roman" w:eastAsia="Times New Roman" w:hAnsi="Times New Roman" w:cs="Times New Roman"/>
          <w:b/>
          <w:i/>
          <w:sz w:val="28"/>
          <w:szCs w:val="28"/>
        </w:rPr>
      </w:pPr>
      <w:bookmarkStart w:id="165" w:name="_Toc153441375"/>
      <w:proofErr w:type="spellStart"/>
      <w:r w:rsidRPr="10EA46D3">
        <w:rPr>
          <w:rFonts w:ascii="Times New Roman" w:eastAsia="Times New Roman" w:hAnsi="Times New Roman" w:cs="Times New Roman"/>
          <w:b/>
          <w:i/>
          <w:sz w:val="28"/>
          <w:szCs w:val="28"/>
        </w:rPr>
        <w:t>Vấn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đề</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tài</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chính</w:t>
      </w:r>
      <w:bookmarkEnd w:id="165"/>
      <w:proofErr w:type="spellEnd"/>
    </w:p>
    <w:p w14:paraId="5250A03B" w14:textId="51F0C146" w:rsidR="004F582A" w:rsidRPr="004F582A" w:rsidRDefault="004F582A" w:rsidP="00BD2003">
      <w:pPr>
        <w:tabs>
          <w:tab w:val="left" w:pos="360"/>
          <w:tab w:val="left" w:pos="851"/>
          <w:tab w:val="left" w:pos="1134"/>
        </w:tabs>
        <w:spacing w:after="0" w:line="360" w:lineRule="auto"/>
        <w:ind w:firstLine="567"/>
        <w:jc w:val="both"/>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Với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những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đối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tượng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khách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hàng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chưa</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thể</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chủ</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động</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về</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mặt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tài</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chính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như</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sinh</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viên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học</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sinh</w:t>
      </w:r>
      <w:proofErr w:type="spellEnd"/>
      <w:r w:rsidRPr="10EA46D3">
        <w:rPr>
          <w:rFonts w:ascii="Times New Roman" w:eastAsia="Times New Roman" w:hAnsi="Times New Roman" w:cs="Times New Roman"/>
          <w:sz w:val="28"/>
          <w:szCs w:val="28"/>
        </w:rPr>
        <w:t xml:space="preserve">, </w:t>
      </w:r>
      <w:proofErr w:type="spellStart"/>
      <w:r w:rsidR="0089528F" w:rsidRPr="10EA46D3">
        <w:rPr>
          <w:rFonts w:ascii="Times New Roman" w:eastAsia="Times New Roman" w:hAnsi="Times New Roman" w:cs="Times New Roman"/>
          <w:sz w:val="28"/>
          <w:szCs w:val="28"/>
        </w:rPr>
        <w:t>việc</w:t>
      </w:r>
      <w:proofErr w:type="spellEnd"/>
      <w:r w:rsidR="0089528F" w:rsidRPr="10EA46D3">
        <w:rPr>
          <w:rFonts w:ascii="Times New Roman" w:eastAsia="Times New Roman" w:hAnsi="Times New Roman" w:cs="Times New Roman"/>
          <w:sz w:val="28"/>
          <w:szCs w:val="28"/>
        </w:rPr>
        <w:t xml:space="preserve"> </w:t>
      </w:r>
      <w:proofErr w:type="spellStart"/>
      <w:r w:rsidR="0089528F" w:rsidRPr="10EA46D3">
        <w:rPr>
          <w:rFonts w:ascii="Times New Roman" w:eastAsia="Times New Roman" w:hAnsi="Times New Roman" w:cs="Times New Roman"/>
          <w:sz w:val="28"/>
          <w:szCs w:val="28"/>
        </w:rPr>
        <w:t>mua</w:t>
      </w:r>
      <w:proofErr w:type="spellEnd"/>
      <w:r w:rsidR="0089528F" w:rsidRPr="10EA46D3">
        <w:rPr>
          <w:rFonts w:ascii="Times New Roman" w:eastAsia="Times New Roman" w:hAnsi="Times New Roman" w:cs="Times New Roman"/>
          <w:sz w:val="28"/>
          <w:szCs w:val="28"/>
        </w:rPr>
        <w:t xml:space="preserve"> </w:t>
      </w:r>
      <w:proofErr w:type="spellStart"/>
      <w:r w:rsidR="0089528F" w:rsidRPr="10EA46D3">
        <w:rPr>
          <w:rFonts w:ascii="Times New Roman" w:eastAsia="Times New Roman" w:hAnsi="Times New Roman" w:cs="Times New Roman"/>
          <w:sz w:val="28"/>
          <w:szCs w:val="28"/>
        </w:rPr>
        <w:t>sắm</w:t>
      </w:r>
      <w:proofErr w:type="spellEnd"/>
      <w:r w:rsidR="0089528F"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những</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món</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đồ</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thời</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trang</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là</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điều</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vô</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cùng</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hạn</w:t>
      </w:r>
      <w:proofErr w:type="spellEnd"/>
      <w:r w:rsidR="00C44DD4" w:rsidRPr="10EA46D3">
        <w:rPr>
          <w:rFonts w:ascii="Times New Roman" w:eastAsia="Times New Roman" w:hAnsi="Times New Roman" w:cs="Times New Roman"/>
          <w:sz w:val="28"/>
          <w:szCs w:val="28"/>
        </w:rPr>
        <w:t xml:space="preserve"> </w:t>
      </w:r>
      <w:proofErr w:type="spellStart"/>
      <w:r w:rsidR="00C44DD4" w:rsidRPr="10EA46D3">
        <w:rPr>
          <w:rFonts w:ascii="Times New Roman" w:eastAsia="Times New Roman" w:hAnsi="Times New Roman" w:cs="Times New Roman"/>
          <w:sz w:val="28"/>
          <w:szCs w:val="28"/>
        </w:rPr>
        <w:t>chế</w:t>
      </w:r>
      <w:proofErr w:type="spellEnd"/>
      <w:r w:rsidR="00C44DD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Việc</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mua</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sắm</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trực</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tiếp</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gặp</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rất</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nhiều</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bất</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cập</w:t>
      </w:r>
      <w:proofErr w:type="spellEnd"/>
      <w:r w:rsidR="001D2444" w:rsidRPr="10EA46D3">
        <w:rPr>
          <w:rFonts w:ascii="Times New Roman" w:eastAsia="Times New Roman" w:hAnsi="Times New Roman" w:cs="Times New Roman"/>
          <w:sz w:val="28"/>
          <w:szCs w:val="28"/>
        </w:rPr>
        <w:t xml:space="preserve"> </w:t>
      </w:r>
      <w:proofErr w:type="spellStart"/>
      <w:r w:rsidR="001D2444" w:rsidRPr="10EA46D3">
        <w:rPr>
          <w:rFonts w:ascii="Times New Roman" w:eastAsia="Times New Roman" w:hAnsi="Times New Roman" w:cs="Times New Roman"/>
          <w:sz w:val="28"/>
          <w:szCs w:val="28"/>
        </w:rPr>
        <w:t>khi</w:t>
      </w:r>
      <w:proofErr w:type="spellEnd"/>
      <w:r w:rsidR="001D2444" w:rsidRPr="10EA46D3">
        <w:rPr>
          <w:rFonts w:ascii="Times New Roman" w:eastAsia="Times New Roman" w:hAnsi="Times New Roman" w:cs="Times New Roman"/>
          <w:sz w:val="28"/>
          <w:szCs w:val="28"/>
        </w:rPr>
        <w:t xml:space="preserve"> </w:t>
      </w:r>
      <w:proofErr w:type="spellStart"/>
      <w:r w:rsidR="00317F75" w:rsidRPr="10EA46D3">
        <w:rPr>
          <w:rFonts w:ascii="Times New Roman" w:eastAsia="Times New Roman" w:hAnsi="Times New Roman" w:cs="Times New Roman"/>
          <w:sz w:val="28"/>
          <w:szCs w:val="28"/>
        </w:rPr>
        <w:t>khách</w:t>
      </w:r>
      <w:proofErr w:type="spellEnd"/>
      <w:r w:rsidR="00317F75" w:rsidRPr="10EA46D3">
        <w:rPr>
          <w:rFonts w:ascii="Times New Roman" w:eastAsia="Times New Roman" w:hAnsi="Times New Roman" w:cs="Times New Roman"/>
          <w:sz w:val="28"/>
          <w:szCs w:val="28"/>
        </w:rPr>
        <w:t xml:space="preserve"> </w:t>
      </w:r>
      <w:proofErr w:type="spellStart"/>
      <w:r w:rsidR="00317F75" w:rsidRPr="10EA46D3">
        <w:rPr>
          <w:rFonts w:ascii="Times New Roman" w:eastAsia="Times New Roman" w:hAnsi="Times New Roman" w:cs="Times New Roman"/>
          <w:sz w:val="28"/>
          <w:szCs w:val="28"/>
        </w:rPr>
        <w:t>hàng</w:t>
      </w:r>
      <w:proofErr w:type="spellEnd"/>
      <w:r w:rsidR="00317F7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không</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thể</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biết</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giá</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bán</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công</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khai</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để</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biết</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sản</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phẩm</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nào</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hợp</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túi</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tiền</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hoặc</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thích</w:t>
      </w:r>
      <w:proofErr w:type="spellEnd"/>
      <w:r w:rsidR="00EC49D5" w:rsidRPr="10EA46D3">
        <w:rPr>
          <w:rFonts w:ascii="Times New Roman" w:eastAsia="Times New Roman" w:hAnsi="Times New Roman" w:cs="Times New Roman"/>
          <w:sz w:val="28"/>
          <w:szCs w:val="28"/>
        </w:rPr>
        <w:t xml:space="preserve"> 1 </w:t>
      </w:r>
      <w:proofErr w:type="spellStart"/>
      <w:r w:rsidR="00EC49D5" w:rsidRPr="10EA46D3">
        <w:rPr>
          <w:rFonts w:ascii="Times New Roman" w:eastAsia="Times New Roman" w:hAnsi="Times New Roman" w:cs="Times New Roman"/>
          <w:sz w:val="28"/>
          <w:szCs w:val="28"/>
        </w:rPr>
        <w:t>sản</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phẩm</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nào</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đó</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nhưng</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chưa</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có</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đủ</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tiền</w:t>
      </w:r>
      <w:proofErr w:type="spellEnd"/>
      <w:r w:rsidR="00EC49D5" w:rsidRPr="10EA46D3">
        <w:rPr>
          <w:rFonts w:ascii="Times New Roman" w:eastAsia="Times New Roman" w:hAnsi="Times New Roman" w:cs="Times New Roman"/>
          <w:sz w:val="28"/>
          <w:szCs w:val="28"/>
        </w:rPr>
        <w:t xml:space="preserve"> </w:t>
      </w:r>
      <w:proofErr w:type="spellStart"/>
      <w:r w:rsidR="00EC49D5" w:rsidRPr="10EA46D3">
        <w:rPr>
          <w:rFonts w:ascii="Times New Roman" w:eastAsia="Times New Roman" w:hAnsi="Times New Roman" w:cs="Times New Roman"/>
          <w:sz w:val="28"/>
          <w:szCs w:val="28"/>
        </w:rPr>
        <w:t>mua</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khi</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có</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đủ</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tiền</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rồi</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nhưng</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lại</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không</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thể</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tìm</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lại</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sản</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phẩm</w:t>
      </w:r>
      <w:proofErr w:type="spellEnd"/>
      <w:r w:rsidR="007A7CC8" w:rsidRPr="10EA46D3">
        <w:rPr>
          <w:rFonts w:ascii="Times New Roman" w:eastAsia="Times New Roman" w:hAnsi="Times New Roman" w:cs="Times New Roman"/>
          <w:sz w:val="28"/>
          <w:szCs w:val="28"/>
        </w:rPr>
        <w:t xml:space="preserve"> </w:t>
      </w:r>
      <w:proofErr w:type="spellStart"/>
      <w:r w:rsidR="007A7CC8" w:rsidRPr="10EA46D3">
        <w:rPr>
          <w:rFonts w:ascii="Times New Roman" w:eastAsia="Times New Roman" w:hAnsi="Times New Roman" w:cs="Times New Roman"/>
          <w:sz w:val="28"/>
          <w:szCs w:val="28"/>
        </w:rPr>
        <w:t>đó</w:t>
      </w:r>
      <w:proofErr w:type="spellEnd"/>
      <w:r w:rsidR="007A7CC8" w:rsidRPr="10EA46D3">
        <w:rPr>
          <w:rFonts w:ascii="Times New Roman" w:eastAsia="Times New Roman" w:hAnsi="Times New Roman" w:cs="Times New Roman"/>
          <w:sz w:val="28"/>
          <w:szCs w:val="28"/>
        </w:rPr>
        <w:t>.</w:t>
      </w:r>
    </w:p>
    <w:p w14:paraId="4272E222" w14:textId="3A368E44" w:rsidR="00A5473E" w:rsidRDefault="00DA69EB" w:rsidP="00EB3AF1">
      <w:pPr>
        <w:pStyle w:val="ListParagraph"/>
        <w:numPr>
          <w:ilvl w:val="1"/>
          <w:numId w:val="2"/>
        </w:numPr>
        <w:tabs>
          <w:tab w:val="left" w:pos="360"/>
          <w:tab w:val="left" w:pos="851"/>
          <w:tab w:val="left" w:pos="1134"/>
        </w:tabs>
        <w:spacing w:after="0" w:line="360" w:lineRule="auto"/>
        <w:ind w:left="0" w:firstLine="567"/>
        <w:outlineLvl w:val="2"/>
        <w:rPr>
          <w:rFonts w:ascii="Times New Roman" w:eastAsia="Times New Roman" w:hAnsi="Times New Roman" w:cs="Times New Roman"/>
          <w:b/>
          <w:i/>
          <w:sz w:val="28"/>
          <w:szCs w:val="28"/>
        </w:rPr>
      </w:pPr>
      <w:bookmarkStart w:id="166" w:name="_Toc153441376"/>
      <w:proofErr w:type="spellStart"/>
      <w:r w:rsidRPr="10EA46D3">
        <w:rPr>
          <w:rFonts w:ascii="Times New Roman" w:eastAsia="Times New Roman" w:hAnsi="Times New Roman" w:cs="Times New Roman"/>
          <w:b/>
          <w:i/>
          <w:sz w:val="28"/>
          <w:szCs w:val="28"/>
        </w:rPr>
        <w:t>Cửa</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hàng</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quá</w:t>
      </w:r>
      <w:proofErr w:type="spellEnd"/>
      <w:r w:rsidRPr="10EA46D3">
        <w:rPr>
          <w:rFonts w:ascii="Times New Roman" w:eastAsia="Times New Roman" w:hAnsi="Times New Roman" w:cs="Times New Roman"/>
          <w:b/>
          <w:i/>
          <w:sz w:val="28"/>
          <w:szCs w:val="28"/>
        </w:rPr>
        <w:t xml:space="preserve"> xa</w:t>
      </w:r>
      <w:bookmarkEnd w:id="166"/>
    </w:p>
    <w:p w14:paraId="63D0E3C4" w14:textId="1C3380EF" w:rsidR="00DA69EB" w:rsidRPr="006877BE" w:rsidRDefault="00805EA7" w:rsidP="00BD2003">
      <w:pPr>
        <w:tabs>
          <w:tab w:val="left" w:pos="360"/>
          <w:tab w:val="left" w:pos="851"/>
          <w:tab w:val="left" w:pos="1134"/>
        </w:tabs>
        <w:spacing w:after="0" w:line="360" w:lineRule="auto"/>
        <w:ind w:firstLine="567"/>
        <w:jc w:val="both"/>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Tìm</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được</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món</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đồ</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thời</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trang</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yêu</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thích</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cho</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mình</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nhưng</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cửa</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hàng</w:t>
      </w:r>
      <w:proofErr w:type="spellEnd"/>
      <w:r w:rsidR="006877BE" w:rsidRPr="10EA46D3">
        <w:rPr>
          <w:rFonts w:ascii="Times New Roman" w:eastAsia="Times New Roman" w:hAnsi="Times New Roman" w:cs="Times New Roman"/>
          <w:sz w:val="28"/>
          <w:szCs w:val="28"/>
        </w:rPr>
        <w:t xml:space="preserve"> </w:t>
      </w:r>
      <w:proofErr w:type="spellStart"/>
      <w:r w:rsidR="006877BE" w:rsidRPr="10EA46D3">
        <w:rPr>
          <w:rFonts w:ascii="Times New Roman" w:eastAsia="Times New Roman" w:hAnsi="Times New Roman" w:cs="Times New Roman"/>
          <w:sz w:val="28"/>
          <w:szCs w:val="28"/>
        </w:rPr>
        <w:t>lại</w:t>
      </w:r>
      <w:proofErr w:type="spellEnd"/>
      <w:r w:rsidR="006877BE" w:rsidRPr="10EA46D3">
        <w:rPr>
          <w:rFonts w:ascii="Times New Roman" w:eastAsia="Times New Roman" w:hAnsi="Times New Roman" w:cs="Times New Roman"/>
          <w:sz w:val="28"/>
          <w:szCs w:val="28"/>
        </w:rPr>
        <w:t xml:space="preserve"> ở </w:t>
      </w:r>
      <w:proofErr w:type="spellStart"/>
      <w:r w:rsidR="006877BE" w:rsidRPr="10EA46D3">
        <w:rPr>
          <w:rFonts w:ascii="Times New Roman" w:eastAsia="Times New Roman" w:hAnsi="Times New Roman" w:cs="Times New Roman"/>
          <w:sz w:val="28"/>
          <w:szCs w:val="28"/>
        </w:rPr>
        <w:t>quá</w:t>
      </w:r>
      <w:proofErr w:type="spellEnd"/>
      <w:r w:rsidR="006877BE" w:rsidRPr="10EA46D3">
        <w:rPr>
          <w:rFonts w:ascii="Times New Roman" w:eastAsia="Times New Roman" w:hAnsi="Times New Roman" w:cs="Times New Roman"/>
          <w:sz w:val="28"/>
          <w:szCs w:val="28"/>
        </w:rPr>
        <w:t xml:space="preserve"> xa </w:t>
      </w:r>
      <w:proofErr w:type="spellStart"/>
      <w:r w:rsidR="009B3F4E" w:rsidRPr="10EA46D3">
        <w:rPr>
          <w:rFonts w:ascii="Times New Roman" w:eastAsia="Times New Roman" w:hAnsi="Times New Roman" w:cs="Times New Roman"/>
          <w:sz w:val="28"/>
          <w:szCs w:val="28"/>
        </w:rPr>
        <w:t>cũng</w:t>
      </w:r>
      <w:proofErr w:type="spellEnd"/>
      <w:r w:rsidR="009B3F4E" w:rsidRPr="10EA46D3">
        <w:rPr>
          <w:rFonts w:ascii="Times New Roman" w:eastAsia="Times New Roman" w:hAnsi="Times New Roman" w:cs="Times New Roman"/>
          <w:sz w:val="28"/>
          <w:szCs w:val="28"/>
        </w:rPr>
        <w:t xml:space="preserve"> </w:t>
      </w:r>
      <w:proofErr w:type="spellStart"/>
      <w:r w:rsidR="009B3F4E" w:rsidRPr="10EA46D3">
        <w:rPr>
          <w:rFonts w:ascii="Times New Roman" w:eastAsia="Times New Roman" w:hAnsi="Times New Roman" w:cs="Times New Roman"/>
          <w:sz w:val="28"/>
          <w:szCs w:val="28"/>
        </w:rPr>
        <w:t>là</w:t>
      </w:r>
      <w:proofErr w:type="spellEnd"/>
      <w:r w:rsidR="009B3F4E" w:rsidRPr="10EA46D3">
        <w:rPr>
          <w:rFonts w:ascii="Times New Roman" w:eastAsia="Times New Roman" w:hAnsi="Times New Roman" w:cs="Times New Roman"/>
          <w:sz w:val="28"/>
          <w:szCs w:val="28"/>
        </w:rPr>
        <w:t xml:space="preserve"> </w:t>
      </w:r>
      <w:proofErr w:type="spellStart"/>
      <w:r w:rsidR="009B3F4E" w:rsidRPr="10EA46D3">
        <w:rPr>
          <w:rFonts w:ascii="Times New Roman" w:eastAsia="Times New Roman" w:hAnsi="Times New Roman" w:cs="Times New Roman"/>
          <w:sz w:val="28"/>
          <w:szCs w:val="28"/>
        </w:rPr>
        <w:t>vấn</w:t>
      </w:r>
      <w:proofErr w:type="spellEnd"/>
      <w:r w:rsidR="009B3F4E" w:rsidRPr="10EA46D3">
        <w:rPr>
          <w:rFonts w:ascii="Times New Roman" w:eastAsia="Times New Roman" w:hAnsi="Times New Roman" w:cs="Times New Roman"/>
          <w:sz w:val="28"/>
          <w:szCs w:val="28"/>
        </w:rPr>
        <w:t xml:space="preserve"> </w:t>
      </w:r>
      <w:proofErr w:type="spellStart"/>
      <w:r w:rsidR="009B3F4E" w:rsidRPr="10EA46D3">
        <w:rPr>
          <w:rFonts w:ascii="Times New Roman" w:eastAsia="Times New Roman" w:hAnsi="Times New Roman" w:cs="Times New Roman"/>
          <w:sz w:val="28"/>
          <w:szCs w:val="28"/>
        </w:rPr>
        <w:t>đề</w:t>
      </w:r>
      <w:proofErr w:type="spellEnd"/>
      <w:r w:rsidR="009B3F4E" w:rsidRPr="10EA46D3">
        <w:rPr>
          <w:rFonts w:ascii="Times New Roman" w:eastAsia="Times New Roman" w:hAnsi="Times New Roman" w:cs="Times New Roman"/>
          <w:sz w:val="28"/>
          <w:szCs w:val="28"/>
        </w:rPr>
        <w:t xml:space="preserve"> </w:t>
      </w:r>
      <w:proofErr w:type="spellStart"/>
      <w:r w:rsidR="009B3F4E" w:rsidRPr="10EA46D3">
        <w:rPr>
          <w:rFonts w:ascii="Times New Roman" w:eastAsia="Times New Roman" w:hAnsi="Times New Roman" w:cs="Times New Roman"/>
          <w:sz w:val="28"/>
          <w:szCs w:val="28"/>
        </w:rPr>
        <w:t>nhiều</w:t>
      </w:r>
      <w:proofErr w:type="spellEnd"/>
      <w:r w:rsidR="009B3F4E" w:rsidRPr="10EA46D3">
        <w:rPr>
          <w:rFonts w:ascii="Times New Roman" w:eastAsia="Times New Roman" w:hAnsi="Times New Roman" w:cs="Times New Roman"/>
          <w:sz w:val="28"/>
          <w:szCs w:val="28"/>
        </w:rPr>
        <w:t xml:space="preserve"> </w:t>
      </w:r>
      <w:proofErr w:type="spellStart"/>
      <w:r w:rsidR="009B3F4E" w:rsidRPr="10EA46D3">
        <w:rPr>
          <w:rFonts w:ascii="Times New Roman" w:eastAsia="Times New Roman" w:hAnsi="Times New Roman" w:cs="Times New Roman"/>
          <w:sz w:val="28"/>
          <w:szCs w:val="28"/>
        </w:rPr>
        <w:t>khách</w:t>
      </w:r>
      <w:proofErr w:type="spellEnd"/>
      <w:r w:rsidR="009B3F4E" w:rsidRPr="10EA46D3">
        <w:rPr>
          <w:rFonts w:ascii="Times New Roman" w:eastAsia="Times New Roman" w:hAnsi="Times New Roman" w:cs="Times New Roman"/>
          <w:sz w:val="28"/>
          <w:szCs w:val="28"/>
        </w:rPr>
        <w:t xml:space="preserve"> </w:t>
      </w:r>
      <w:proofErr w:type="spellStart"/>
      <w:r w:rsidR="009B3F4E" w:rsidRPr="10EA46D3">
        <w:rPr>
          <w:rFonts w:ascii="Times New Roman" w:eastAsia="Times New Roman" w:hAnsi="Times New Roman" w:cs="Times New Roman"/>
          <w:sz w:val="28"/>
          <w:szCs w:val="28"/>
        </w:rPr>
        <w:t>hàng</w:t>
      </w:r>
      <w:proofErr w:type="spellEnd"/>
      <w:r w:rsidR="009B3F4E" w:rsidRPr="10EA46D3">
        <w:rPr>
          <w:rFonts w:ascii="Times New Roman" w:eastAsia="Times New Roman" w:hAnsi="Times New Roman" w:cs="Times New Roman"/>
          <w:sz w:val="28"/>
          <w:szCs w:val="28"/>
        </w:rPr>
        <w:t xml:space="preserve"> </w:t>
      </w:r>
      <w:proofErr w:type="spellStart"/>
      <w:r w:rsidR="009B3F4E" w:rsidRPr="10EA46D3">
        <w:rPr>
          <w:rFonts w:ascii="Times New Roman" w:eastAsia="Times New Roman" w:hAnsi="Times New Roman" w:cs="Times New Roman"/>
          <w:sz w:val="28"/>
          <w:szCs w:val="28"/>
        </w:rPr>
        <w:t>gặp</w:t>
      </w:r>
      <w:proofErr w:type="spellEnd"/>
      <w:r w:rsidR="009B3F4E" w:rsidRPr="10EA46D3">
        <w:rPr>
          <w:rFonts w:ascii="Times New Roman" w:eastAsia="Times New Roman" w:hAnsi="Times New Roman" w:cs="Times New Roman"/>
          <w:sz w:val="28"/>
          <w:szCs w:val="28"/>
        </w:rPr>
        <w:t xml:space="preserve"> </w:t>
      </w:r>
      <w:proofErr w:type="spellStart"/>
      <w:r w:rsidR="009B3F4E" w:rsidRPr="10EA46D3">
        <w:rPr>
          <w:rFonts w:ascii="Times New Roman" w:eastAsia="Times New Roman" w:hAnsi="Times New Roman" w:cs="Times New Roman"/>
          <w:sz w:val="28"/>
          <w:szCs w:val="28"/>
        </w:rPr>
        <w:t>phải</w:t>
      </w:r>
      <w:proofErr w:type="spellEnd"/>
      <w:r w:rsidR="009B3F4E" w:rsidRPr="10EA46D3">
        <w:rPr>
          <w:rFonts w:ascii="Times New Roman" w:eastAsia="Times New Roman" w:hAnsi="Times New Roman" w:cs="Times New Roman"/>
          <w:sz w:val="28"/>
          <w:szCs w:val="28"/>
        </w:rPr>
        <w:t>.</w:t>
      </w:r>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Dù</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rất</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thích</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nhưng</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không</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cách</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nào</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đến</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cửa</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hàng</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để</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mua</w:t>
      </w:r>
      <w:proofErr w:type="spellEnd"/>
      <w:r w:rsidR="000B0EBC" w:rsidRPr="10EA46D3">
        <w:rPr>
          <w:rFonts w:ascii="Times New Roman" w:eastAsia="Times New Roman" w:hAnsi="Times New Roman" w:cs="Times New Roman"/>
          <w:sz w:val="28"/>
          <w:szCs w:val="28"/>
        </w:rPr>
        <w:t xml:space="preserve"> </w:t>
      </w:r>
      <w:proofErr w:type="spellStart"/>
      <w:r w:rsidR="000B0EBC" w:rsidRPr="10EA46D3">
        <w:rPr>
          <w:rFonts w:ascii="Times New Roman" w:eastAsia="Times New Roman" w:hAnsi="Times New Roman" w:cs="Times New Roman"/>
          <w:sz w:val="28"/>
          <w:szCs w:val="28"/>
        </w:rPr>
        <w:t>được</w:t>
      </w:r>
      <w:proofErr w:type="spellEnd"/>
      <w:r w:rsidR="000B0EBC" w:rsidRPr="10EA46D3">
        <w:rPr>
          <w:rFonts w:ascii="Times New Roman" w:eastAsia="Times New Roman" w:hAnsi="Times New Roman" w:cs="Times New Roman"/>
          <w:sz w:val="28"/>
          <w:szCs w:val="28"/>
        </w:rPr>
        <w:t>.</w:t>
      </w:r>
      <w:r w:rsidR="009B3F4E" w:rsidRPr="10EA46D3">
        <w:rPr>
          <w:rFonts w:ascii="Times New Roman" w:eastAsia="Times New Roman" w:hAnsi="Times New Roman" w:cs="Times New Roman"/>
          <w:sz w:val="28"/>
          <w:szCs w:val="28"/>
        </w:rPr>
        <w:t xml:space="preserve"> </w:t>
      </w:r>
    </w:p>
    <w:p w14:paraId="4FAE5AB7" w14:textId="5C8FB0BD" w:rsidR="00DA69EB" w:rsidRDefault="00AA3116" w:rsidP="00EB3AF1">
      <w:pPr>
        <w:pStyle w:val="ListParagraph"/>
        <w:numPr>
          <w:ilvl w:val="1"/>
          <w:numId w:val="2"/>
        </w:numPr>
        <w:tabs>
          <w:tab w:val="left" w:pos="360"/>
          <w:tab w:val="left" w:pos="851"/>
          <w:tab w:val="left" w:pos="1134"/>
        </w:tabs>
        <w:spacing w:after="0" w:line="360" w:lineRule="auto"/>
        <w:ind w:left="0" w:firstLine="567"/>
        <w:outlineLvl w:val="2"/>
        <w:rPr>
          <w:rFonts w:ascii="Times New Roman" w:eastAsia="Times New Roman" w:hAnsi="Times New Roman" w:cs="Times New Roman"/>
          <w:b/>
          <w:i/>
          <w:sz w:val="28"/>
          <w:szCs w:val="28"/>
        </w:rPr>
      </w:pPr>
      <w:bookmarkStart w:id="167" w:name="_Toc153441377"/>
      <w:proofErr w:type="spellStart"/>
      <w:r w:rsidRPr="10EA46D3">
        <w:rPr>
          <w:rFonts w:ascii="Times New Roman" w:eastAsia="Times New Roman" w:hAnsi="Times New Roman" w:cs="Times New Roman"/>
          <w:b/>
          <w:i/>
          <w:sz w:val="28"/>
          <w:szCs w:val="28"/>
        </w:rPr>
        <w:t>Mẫu</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mã</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không</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đa</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dạng</w:t>
      </w:r>
      <w:bookmarkEnd w:id="167"/>
      <w:proofErr w:type="spellEnd"/>
    </w:p>
    <w:p w14:paraId="381D9BCF" w14:textId="54445B37" w:rsidR="00197430" w:rsidRDefault="00B43927" w:rsidP="00BD2003">
      <w:pPr>
        <w:tabs>
          <w:tab w:val="left" w:pos="360"/>
          <w:tab w:val="left" w:pos="851"/>
          <w:tab w:val="left" w:pos="1134"/>
        </w:tabs>
        <w:spacing w:after="0" w:line="360" w:lineRule="auto"/>
        <w:ind w:firstLine="567"/>
        <w:jc w:val="both"/>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Đi</w:t>
      </w:r>
      <w:proofErr w:type="spellEnd"/>
      <w:r w:rsidR="00AA3116" w:rsidRPr="10EA46D3">
        <w:rPr>
          <w:rFonts w:ascii="Times New Roman" w:eastAsia="Times New Roman" w:hAnsi="Times New Roman" w:cs="Times New Roman"/>
          <w:sz w:val="28"/>
          <w:szCs w:val="28"/>
        </w:rPr>
        <w:t xml:space="preserve"> </w:t>
      </w:r>
      <w:proofErr w:type="spellStart"/>
      <w:r w:rsidR="00543779" w:rsidRPr="10EA46D3">
        <w:rPr>
          <w:rFonts w:ascii="Times New Roman" w:eastAsia="Times New Roman" w:hAnsi="Times New Roman" w:cs="Times New Roman"/>
          <w:sz w:val="28"/>
          <w:szCs w:val="28"/>
        </w:rPr>
        <w:t>trực</w:t>
      </w:r>
      <w:proofErr w:type="spellEnd"/>
      <w:r w:rsidR="00543779" w:rsidRPr="10EA46D3">
        <w:rPr>
          <w:rFonts w:ascii="Times New Roman" w:eastAsia="Times New Roman" w:hAnsi="Times New Roman" w:cs="Times New Roman"/>
          <w:sz w:val="28"/>
          <w:szCs w:val="28"/>
        </w:rPr>
        <w:t xml:space="preserve"> </w:t>
      </w:r>
      <w:proofErr w:type="spellStart"/>
      <w:r w:rsidR="00543779" w:rsidRPr="10EA46D3">
        <w:rPr>
          <w:rFonts w:ascii="Times New Roman" w:eastAsia="Times New Roman" w:hAnsi="Times New Roman" w:cs="Times New Roman"/>
          <w:sz w:val="28"/>
          <w:szCs w:val="28"/>
        </w:rPr>
        <w:t>tiếp</w:t>
      </w:r>
      <w:proofErr w:type="spellEnd"/>
      <w:r w:rsidR="00543779" w:rsidRPr="10EA46D3">
        <w:rPr>
          <w:rFonts w:ascii="Times New Roman" w:eastAsia="Times New Roman" w:hAnsi="Times New Roman" w:cs="Times New Roman"/>
          <w:sz w:val="28"/>
          <w:szCs w:val="28"/>
        </w:rPr>
        <w:t xml:space="preserve"> </w:t>
      </w:r>
      <w:proofErr w:type="spellStart"/>
      <w:r w:rsidR="00AA3116" w:rsidRPr="10EA46D3">
        <w:rPr>
          <w:rFonts w:ascii="Times New Roman" w:eastAsia="Times New Roman" w:hAnsi="Times New Roman" w:cs="Times New Roman"/>
          <w:sz w:val="28"/>
          <w:szCs w:val="28"/>
        </w:rPr>
        <w:t>đến</w:t>
      </w:r>
      <w:proofErr w:type="spellEnd"/>
      <w:r w:rsidR="00543779" w:rsidRPr="10EA46D3">
        <w:rPr>
          <w:rFonts w:ascii="Times New Roman" w:eastAsia="Times New Roman" w:hAnsi="Times New Roman" w:cs="Times New Roman"/>
          <w:sz w:val="28"/>
          <w:szCs w:val="28"/>
        </w:rPr>
        <w:t xml:space="preserve"> </w:t>
      </w:r>
      <w:proofErr w:type="spellStart"/>
      <w:r w:rsidR="00543779" w:rsidRPr="10EA46D3">
        <w:rPr>
          <w:rFonts w:ascii="Times New Roman" w:eastAsia="Times New Roman" w:hAnsi="Times New Roman" w:cs="Times New Roman"/>
          <w:sz w:val="28"/>
          <w:szCs w:val="28"/>
        </w:rPr>
        <w:t>nhiều</w:t>
      </w:r>
      <w:proofErr w:type="spellEnd"/>
      <w:r w:rsidR="00AA3116" w:rsidRPr="10EA46D3">
        <w:rPr>
          <w:rFonts w:ascii="Times New Roman" w:eastAsia="Times New Roman" w:hAnsi="Times New Roman" w:cs="Times New Roman"/>
          <w:sz w:val="28"/>
          <w:szCs w:val="28"/>
        </w:rPr>
        <w:t xml:space="preserve"> </w:t>
      </w:r>
      <w:proofErr w:type="spellStart"/>
      <w:r w:rsidR="00AA3116" w:rsidRPr="10EA46D3">
        <w:rPr>
          <w:rFonts w:ascii="Times New Roman" w:eastAsia="Times New Roman" w:hAnsi="Times New Roman" w:cs="Times New Roman"/>
          <w:sz w:val="28"/>
          <w:szCs w:val="28"/>
        </w:rPr>
        <w:t>cửa</w:t>
      </w:r>
      <w:proofErr w:type="spellEnd"/>
      <w:r w:rsidR="00AA3116" w:rsidRPr="10EA46D3">
        <w:rPr>
          <w:rFonts w:ascii="Times New Roman" w:eastAsia="Times New Roman" w:hAnsi="Times New Roman" w:cs="Times New Roman"/>
          <w:sz w:val="28"/>
          <w:szCs w:val="28"/>
        </w:rPr>
        <w:t xml:space="preserve"> </w:t>
      </w:r>
      <w:proofErr w:type="spellStart"/>
      <w:r w:rsidR="00AA3116" w:rsidRPr="10EA46D3">
        <w:rPr>
          <w:rFonts w:ascii="Times New Roman" w:eastAsia="Times New Roman" w:hAnsi="Times New Roman" w:cs="Times New Roman"/>
          <w:sz w:val="28"/>
          <w:szCs w:val="28"/>
        </w:rPr>
        <w:t>hàng</w:t>
      </w:r>
      <w:proofErr w:type="spellEnd"/>
      <w:r w:rsidR="00543779" w:rsidRPr="10EA46D3">
        <w:rPr>
          <w:rFonts w:ascii="Times New Roman" w:eastAsia="Times New Roman" w:hAnsi="Times New Roman" w:cs="Times New Roman"/>
          <w:sz w:val="28"/>
          <w:szCs w:val="28"/>
        </w:rPr>
        <w:t xml:space="preserve"> </w:t>
      </w:r>
      <w:proofErr w:type="spellStart"/>
      <w:r w:rsidR="00543779" w:rsidRPr="10EA46D3">
        <w:rPr>
          <w:rFonts w:ascii="Times New Roman" w:eastAsia="Times New Roman" w:hAnsi="Times New Roman" w:cs="Times New Roman"/>
          <w:sz w:val="28"/>
          <w:szCs w:val="28"/>
        </w:rPr>
        <w:t>cùng</w:t>
      </w:r>
      <w:proofErr w:type="spellEnd"/>
      <w:r w:rsidR="00543779" w:rsidRPr="10EA46D3">
        <w:rPr>
          <w:rFonts w:ascii="Times New Roman" w:eastAsia="Times New Roman" w:hAnsi="Times New Roman" w:cs="Times New Roman"/>
          <w:sz w:val="28"/>
          <w:szCs w:val="28"/>
        </w:rPr>
        <w:t xml:space="preserve"> </w:t>
      </w:r>
      <w:proofErr w:type="spellStart"/>
      <w:r w:rsidR="00543779" w:rsidRPr="10EA46D3">
        <w:rPr>
          <w:rFonts w:ascii="Times New Roman" w:eastAsia="Times New Roman" w:hAnsi="Times New Roman" w:cs="Times New Roman"/>
          <w:sz w:val="28"/>
          <w:szCs w:val="28"/>
        </w:rPr>
        <w:t>lúc</w:t>
      </w:r>
      <w:proofErr w:type="spellEnd"/>
      <w:r w:rsidR="00AA3116" w:rsidRPr="10EA46D3">
        <w:rPr>
          <w:rFonts w:ascii="Times New Roman" w:eastAsia="Times New Roman" w:hAnsi="Times New Roman" w:cs="Times New Roman"/>
          <w:sz w:val="28"/>
          <w:szCs w:val="28"/>
        </w:rPr>
        <w:t xml:space="preserve"> </w:t>
      </w:r>
      <w:proofErr w:type="spellStart"/>
      <w:r w:rsidR="00AA3116" w:rsidRPr="10EA46D3">
        <w:rPr>
          <w:rFonts w:ascii="Times New Roman" w:eastAsia="Times New Roman" w:hAnsi="Times New Roman" w:cs="Times New Roman"/>
          <w:sz w:val="28"/>
          <w:szCs w:val="28"/>
        </w:rPr>
        <w:t>nhưng</w:t>
      </w:r>
      <w:proofErr w:type="spellEnd"/>
      <w:r w:rsidR="00543779" w:rsidRPr="10EA46D3">
        <w:rPr>
          <w:rFonts w:ascii="Times New Roman" w:eastAsia="Times New Roman" w:hAnsi="Times New Roman" w:cs="Times New Roman"/>
          <w:sz w:val="28"/>
          <w:szCs w:val="28"/>
        </w:rPr>
        <w:t xml:space="preserve"> </w:t>
      </w:r>
      <w:proofErr w:type="spellStart"/>
      <w:r w:rsidR="00543779" w:rsidRPr="10EA46D3">
        <w:rPr>
          <w:rFonts w:ascii="Times New Roman" w:eastAsia="Times New Roman" w:hAnsi="Times New Roman" w:cs="Times New Roman"/>
          <w:sz w:val="28"/>
          <w:szCs w:val="28"/>
        </w:rPr>
        <w:t>vẫn</w:t>
      </w:r>
      <w:proofErr w:type="spellEnd"/>
      <w:r w:rsidR="00AA3116" w:rsidRPr="10EA46D3">
        <w:rPr>
          <w:rFonts w:ascii="Times New Roman" w:eastAsia="Times New Roman" w:hAnsi="Times New Roman" w:cs="Times New Roman"/>
          <w:sz w:val="28"/>
          <w:szCs w:val="28"/>
        </w:rPr>
        <w:t xml:space="preserve"> </w:t>
      </w:r>
      <w:proofErr w:type="spellStart"/>
      <w:r w:rsidR="00AA3116" w:rsidRPr="10EA46D3">
        <w:rPr>
          <w:rFonts w:ascii="Times New Roman" w:eastAsia="Times New Roman" w:hAnsi="Times New Roman" w:cs="Times New Roman"/>
          <w:sz w:val="28"/>
          <w:szCs w:val="28"/>
        </w:rPr>
        <w:t>không</w:t>
      </w:r>
      <w:proofErr w:type="spellEnd"/>
      <w:r w:rsidR="00AA3116" w:rsidRPr="10EA46D3">
        <w:rPr>
          <w:rFonts w:ascii="Times New Roman" w:eastAsia="Times New Roman" w:hAnsi="Times New Roman" w:cs="Times New Roman"/>
          <w:sz w:val="28"/>
          <w:szCs w:val="28"/>
        </w:rPr>
        <w:t xml:space="preserve"> </w:t>
      </w:r>
      <w:proofErr w:type="spellStart"/>
      <w:r w:rsidR="00AA3116" w:rsidRPr="10EA46D3">
        <w:rPr>
          <w:rFonts w:ascii="Times New Roman" w:eastAsia="Times New Roman" w:hAnsi="Times New Roman" w:cs="Times New Roman"/>
          <w:sz w:val="28"/>
          <w:szCs w:val="28"/>
        </w:rPr>
        <w:t>chọn</w:t>
      </w:r>
      <w:proofErr w:type="spellEnd"/>
      <w:r w:rsidR="00AA3116" w:rsidRPr="10EA46D3">
        <w:rPr>
          <w:rFonts w:ascii="Times New Roman" w:eastAsia="Times New Roman" w:hAnsi="Times New Roman" w:cs="Times New Roman"/>
          <w:sz w:val="28"/>
          <w:szCs w:val="28"/>
        </w:rPr>
        <w:t xml:space="preserve"> </w:t>
      </w:r>
      <w:proofErr w:type="spellStart"/>
      <w:r w:rsidR="00AA3116" w:rsidRPr="10EA46D3">
        <w:rPr>
          <w:rFonts w:ascii="Times New Roman" w:eastAsia="Times New Roman" w:hAnsi="Times New Roman" w:cs="Times New Roman"/>
          <w:sz w:val="28"/>
          <w:szCs w:val="28"/>
        </w:rPr>
        <w:t>được</w:t>
      </w:r>
      <w:proofErr w:type="spellEnd"/>
      <w:r w:rsidR="00AA3116"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món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đồ</w:t>
      </w:r>
      <w:proofErr w:type="spellEnd"/>
      <w:r w:rsidRPr="10EA46D3">
        <w:rPr>
          <w:rFonts w:ascii="Times New Roman" w:eastAsia="Times New Roman" w:hAnsi="Times New Roman" w:cs="Times New Roman"/>
          <w:sz w:val="28"/>
          <w:szCs w:val="28"/>
        </w:rPr>
        <w:t xml:space="preserve"> </w:t>
      </w:r>
      <w:proofErr w:type="spellStart"/>
      <w:r w:rsidR="004642C0" w:rsidRPr="10EA46D3">
        <w:rPr>
          <w:rFonts w:ascii="Times New Roman" w:eastAsia="Times New Roman" w:hAnsi="Times New Roman" w:cs="Times New Roman"/>
          <w:sz w:val="28"/>
          <w:szCs w:val="28"/>
        </w:rPr>
        <w:t>ưng</w:t>
      </w:r>
      <w:proofErr w:type="spellEnd"/>
      <w:r w:rsidR="004642C0" w:rsidRPr="10EA46D3">
        <w:rPr>
          <w:rFonts w:ascii="Times New Roman" w:eastAsia="Times New Roman" w:hAnsi="Times New Roman" w:cs="Times New Roman"/>
          <w:sz w:val="28"/>
          <w:szCs w:val="28"/>
        </w:rPr>
        <w:t xml:space="preserve"> ý</w:t>
      </w:r>
      <w:r w:rsidRPr="10EA46D3">
        <w:rPr>
          <w:rFonts w:ascii="Times New Roman" w:eastAsia="Times New Roman" w:hAnsi="Times New Roman" w:cs="Times New Roman"/>
          <w:sz w:val="28"/>
          <w:szCs w:val="28"/>
        </w:rPr>
        <w:t>.</w:t>
      </w:r>
    </w:p>
    <w:p w14:paraId="0AF297A9" w14:textId="3D8C4822" w:rsidR="008E005A" w:rsidRPr="008E005A" w:rsidRDefault="008E005A" w:rsidP="00EB3AF1">
      <w:pPr>
        <w:pStyle w:val="ListParagraph"/>
        <w:numPr>
          <w:ilvl w:val="0"/>
          <w:numId w:val="2"/>
        </w:numPr>
        <w:tabs>
          <w:tab w:val="left" w:pos="360"/>
          <w:tab w:val="left" w:pos="851"/>
        </w:tabs>
        <w:spacing w:after="0" w:line="360" w:lineRule="auto"/>
        <w:ind w:left="0" w:firstLine="567"/>
        <w:jc w:val="both"/>
        <w:outlineLvl w:val="1"/>
        <w:rPr>
          <w:rStyle w:val="fontstyle01"/>
          <w:rFonts w:ascii="Times New Roman" w:eastAsia="Times New Roman" w:hAnsi="Times New Roman" w:cs="Times New Roman"/>
          <w:b/>
        </w:rPr>
      </w:pPr>
      <w:bookmarkStart w:id="168" w:name="_Toc153441378"/>
      <w:proofErr w:type="spellStart"/>
      <w:r w:rsidRPr="10EA46D3">
        <w:rPr>
          <w:rStyle w:val="fontstyle01"/>
          <w:rFonts w:ascii="Times New Roman" w:eastAsia="Times New Roman" w:hAnsi="Times New Roman" w:cs="Times New Roman"/>
          <w:b/>
        </w:rPr>
        <w:t>Mục</w:t>
      </w:r>
      <w:proofErr w:type="spellEnd"/>
      <w:r w:rsidRPr="10EA46D3">
        <w:rPr>
          <w:rStyle w:val="fontstyle01"/>
          <w:rFonts w:ascii="Times New Roman" w:eastAsia="Times New Roman" w:hAnsi="Times New Roman" w:cs="Times New Roman"/>
          <w:b/>
        </w:rPr>
        <w:t xml:space="preserve"> </w:t>
      </w:r>
      <w:proofErr w:type="spellStart"/>
      <w:r w:rsidRPr="10EA46D3">
        <w:rPr>
          <w:rStyle w:val="fontstyle01"/>
          <w:rFonts w:ascii="Times New Roman" w:eastAsia="Times New Roman" w:hAnsi="Times New Roman" w:cs="Times New Roman"/>
          <w:b/>
        </w:rPr>
        <w:t>tiêu</w:t>
      </w:r>
      <w:proofErr w:type="spellEnd"/>
      <w:r w:rsidRPr="10EA46D3">
        <w:rPr>
          <w:rStyle w:val="fontstyle01"/>
          <w:rFonts w:ascii="Times New Roman" w:eastAsia="Times New Roman" w:hAnsi="Times New Roman" w:cs="Times New Roman"/>
          <w:b/>
        </w:rPr>
        <w:t xml:space="preserve"> – Phạm vi</w:t>
      </w:r>
      <w:bookmarkEnd w:id="168"/>
      <w:r w:rsidR="00D3362F">
        <w:tab/>
      </w:r>
    </w:p>
    <w:p w14:paraId="70BB563B" w14:textId="5D6C2B63" w:rsidR="00E03237" w:rsidRDefault="00E03237" w:rsidP="10EA46D3">
      <w:pPr>
        <w:pStyle w:val="ListParagraph"/>
        <w:tabs>
          <w:tab w:val="left" w:pos="360"/>
          <w:tab w:val="left" w:pos="851"/>
        </w:tabs>
        <w:spacing w:after="0" w:line="360" w:lineRule="auto"/>
        <w:ind w:left="0" w:firstLine="567"/>
        <w:jc w:val="both"/>
        <w:rPr>
          <w:rStyle w:val="fontstyle01"/>
          <w:rFonts w:ascii="Times New Roman" w:eastAsia="Times New Roman" w:hAnsi="Times New Roman" w:cs="Times New Roman"/>
        </w:rPr>
      </w:pPr>
      <w:proofErr w:type="spellStart"/>
      <w:r w:rsidRPr="10EA46D3">
        <w:rPr>
          <w:rStyle w:val="fontstyle01"/>
          <w:rFonts w:ascii="Times New Roman" w:eastAsia="Times New Roman" w:hAnsi="Times New Roman" w:cs="Times New Roman"/>
        </w:rPr>
        <w:t>Với</w:t>
      </w:r>
      <w:proofErr w:type="spellEnd"/>
      <w:r w:rsidRPr="10EA46D3">
        <w:rPr>
          <w:rStyle w:val="fontstyle01"/>
          <w:rFonts w:ascii="Times New Roman" w:eastAsia="Times New Roman" w:hAnsi="Times New Roman" w:cs="Times New Roman"/>
        </w:rPr>
        <w:t xml:space="preserve"> xu </w:t>
      </w:r>
      <w:proofErr w:type="spellStart"/>
      <w:r w:rsidRPr="10EA46D3">
        <w:rPr>
          <w:rStyle w:val="fontstyle01"/>
          <w:rFonts w:ascii="Times New Roman" w:eastAsia="Times New Roman" w:hAnsi="Times New Roman" w:cs="Times New Roman"/>
        </w:rPr>
        <w:t>thế</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hiện</w:t>
      </w:r>
      <w:proofErr w:type="spellEnd"/>
      <w:r w:rsidRPr="10EA46D3">
        <w:rPr>
          <w:rStyle w:val="fontstyle01"/>
          <w:rFonts w:ascii="Times New Roman" w:eastAsia="Times New Roman" w:hAnsi="Times New Roman" w:cs="Times New Roman"/>
        </w:rPr>
        <w:t xml:space="preserve"> nay, </w:t>
      </w:r>
      <w:proofErr w:type="spellStart"/>
      <w:r w:rsidRPr="10EA46D3">
        <w:rPr>
          <w:rStyle w:val="fontstyle01"/>
          <w:rFonts w:ascii="Times New Roman" w:eastAsia="Times New Roman" w:hAnsi="Times New Roman" w:cs="Times New Roman"/>
        </w:rPr>
        <w:t>việc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ăn</w:t>
      </w:r>
      <w:proofErr w:type="spellEnd"/>
      <w:r w:rsidRPr="10EA46D3">
        <w:rPr>
          <w:rStyle w:val="fontstyle01"/>
          <w:rFonts w:ascii="Times New Roman" w:eastAsia="Times New Roman" w:hAnsi="Times New Roman" w:cs="Times New Roman"/>
        </w:rPr>
        <w:t xml:space="preserve"> no </w:t>
      </w:r>
      <w:proofErr w:type="spellStart"/>
      <w:r w:rsidRPr="10EA46D3">
        <w:rPr>
          <w:rStyle w:val="fontstyle01"/>
          <w:rFonts w:ascii="Times New Roman" w:eastAsia="Times New Roman" w:hAnsi="Times New Roman" w:cs="Times New Roman"/>
        </w:rPr>
        <w:t>mặc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ấm</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đã</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không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còn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là</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nỗi</w:t>
      </w:r>
      <w:proofErr w:type="spellEnd"/>
      <w:r w:rsidRPr="10EA46D3">
        <w:rPr>
          <w:rStyle w:val="fontstyle01"/>
          <w:rFonts w:ascii="Times New Roman" w:eastAsia="Times New Roman" w:hAnsi="Times New Roman" w:cs="Times New Roman"/>
        </w:rPr>
        <w:t xml:space="preserve"> lo </w:t>
      </w:r>
      <w:proofErr w:type="spellStart"/>
      <w:r w:rsidRPr="10EA46D3">
        <w:rPr>
          <w:rStyle w:val="fontstyle01"/>
          <w:rFonts w:ascii="Times New Roman" w:eastAsia="Times New Roman" w:hAnsi="Times New Roman" w:cs="Times New Roman"/>
        </w:rPr>
        <w:t>đối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với</w:t>
      </w:r>
      <w:proofErr w:type="spellEnd"/>
      <w:r w:rsidRPr="10EA46D3">
        <w:rPr>
          <w:rStyle w:val="fontstyle01"/>
          <w:rFonts w:ascii="Times New Roman" w:eastAsia="Times New Roman" w:hAnsi="Times New Roman" w:cs="Times New Roman"/>
        </w:rPr>
        <w:t xml:space="preserve"> con </w:t>
      </w:r>
      <w:proofErr w:type="spellStart"/>
      <w:r w:rsidRPr="10EA46D3">
        <w:rPr>
          <w:rStyle w:val="fontstyle01"/>
          <w:rFonts w:ascii="Times New Roman" w:eastAsia="Times New Roman" w:hAnsi="Times New Roman" w:cs="Times New Roman"/>
        </w:rPr>
        <w:t>người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nói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chung</w:t>
      </w:r>
      <w:proofErr w:type="spellEnd"/>
      <w:r w:rsidRPr="10EA46D3">
        <w:rPr>
          <w:rStyle w:val="fontstyle01"/>
          <w:rFonts w:ascii="Times New Roman" w:eastAsia="Times New Roman" w:hAnsi="Times New Roman" w:cs="Times New Roman"/>
        </w:rPr>
        <w:t xml:space="preserve">. Thay </w:t>
      </w:r>
      <w:proofErr w:type="spellStart"/>
      <w:r w:rsidRPr="10EA46D3">
        <w:rPr>
          <w:rStyle w:val="fontstyle01"/>
          <w:rFonts w:ascii="Times New Roman" w:eastAsia="Times New Roman" w:hAnsi="Times New Roman" w:cs="Times New Roman"/>
        </w:rPr>
        <w:t>vào</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đó</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nhu</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cầu</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hướng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tới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cái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đẹp</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ngày</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càng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được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chú</w:t>
      </w:r>
      <w:proofErr w:type="spellEnd"/>
      <w:r w:rsidRPr="10EA46D3">
        <w:rPr>
          <w:rStyle w:val="fontstyle01"/>
          <w:rFonts w:ascii="Times New Roman" w:eastAsia="Times New Roman" w:hAnsi="Times New Roman" w:cs="Times New Roman"/>
        </w:rPr>
        <w:t xml:space="preserve"> ý. </w:t>
      </w:r>
      <w:proofErr w:type="spellStart"/>
      <w:r w:rsidRPr="10EA46D3">
        <w:rPr>
          <w:rStyle w:val="fontstyle01"/>
          <w:rFonts w:ascii="Times New Roman" w:eastAsia="Times New Roman" w:hAnsi="Times New Roman" w:cs="Times New Roman"/>
        </w:rPr>
        <w:t>Điều</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đó</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được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phản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ánh</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trên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từng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lứa</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tuổi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từ</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người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già</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đến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người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trẻ</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Vì</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vậy</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thị</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trường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thời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trang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cũng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ngày</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một</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phát</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triển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và</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cung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cấp</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các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mặt</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hàng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thời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trang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đa</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dạng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và</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độc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đáo</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hơn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hợp</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thị</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hiếu</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người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dùng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hơn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nên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những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năm</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gần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đây</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mặt</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hàng</w:t>
      </w:r>
      <w:proofErr w:type="spellEnd"/>
      <w:r w:rsidRPr="10EA46D3">
        <w:rPr>
          <w:rFonts w:ascii="Times New Roman" w:eastAsia="Times New Roman" w:hAnsi="Times New Roman" w:cs="Times New Roman"/>
          <w:color w:val="000000" w:themeColor="text1"/>
          <w:sz w:val="28"/>
          <w:szCs w:val="28"/>
        </w:rPr>
        <w:t xml:space="preserve"> </w:t>
      </w:r>
      <w:proofErr w:type="spellStart"/>
      <w:r w:rsidRPr="10EA46D3">
        <w:rPr>
          <w:rStyle w:val="fontstyle01"/>
          <w:rFonts w:ascii="Times New Roman" w:eastAsia="Times New Roman" w:hAnsi="Times New Roman" w:cs="Times New Roman"/>
        </w:rPr>
        <w:t>quần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áo</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đang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được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ưa</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chuộng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là</w:t>
      </w:r>
      <w:proofErr w:type="spellEnd"/>
      <w:r w:rsidRPr="10EA46D3">
        <w:rPr>
          <w:rStyle w:val="fontstyle01"/>
          <w:rFonts w:ascii="Times New Roman" w:eastAsia="Times New Roman" w:hAnsi="Times New Roman" w:cs="Times New Roman"/>
        </w:rPr>
        <w:t xml:space="preserve"> 1 </w:t>
      </w:r>
      <w:proofErr w:type="spellStart"/>
      <w:r w:rsidRPr="10EA46D3">
        <w:rPr>
          <w:rStyle w:val="fontstyle01"/>
          <w:rFonts w:ascii="Times New Roman" w:eastAsia="Times New Roman" w:hAnsi="Times New Roman" w:cs="Times New Roman"/>
        </w:rPr>
        <w:t>thị</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trường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rộng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mở</w:t>
      </w:r>
      <w:proofErr w:type="spellEnd"/>
      <w:r w:rsidRPr="10EA46D3">
        <w:rPr>
          <w:rStyle w:val="fontstyle01"/>
          <w:rFonts w:ascii="Times New Roman" w:eastAsia="Times New Roman" w:hAnsi="Times New Roman" w:cs="Times New Roman"/>
        </w:rPr>
        <w:t>.</w:t>
      </w:r>
    </w:p>
    <w:p w14:paraId="196BD0EC" w14:textId="5FDD4D16" w:rsidR="00AA32AD" w:rsidRDefault="00AA32AD" w:rsidP="00BD2003">
      <w:pPr>
        <w:pStyle w:val="ListParagraph"/>
        <w:tabs>
          <w:tab w:val="left" w:pos="360"/>
          <w:tab w:val="left" w:pos="851"/>
        </w:tabs>
        <w:spacing w:after="0" w:line="360" w:lineRule="auto"/>
        <w:ind w:left="0" w:firstLine="567"/>
        <w:jc w:val="both"/>
        <w:rPr>
          <w:rStyle w:val="fontstyle01"/>
          <w:rFonts w:ascii="Times New Roman" w:eastAsia="Times New Roman" w:hAnsi="Times New Roman" w:cs="Times New Roman"/>
        </w:rPr>
      </w:pPr>
      <w:proofErr w:type="spellStart"/>
      <w:r w:rsidRPr="10EA46D3">
        <w:rPr>
          <w:rStyle w:val="fontstyle01"/>
          <w:rFonts w:ascii="Times New Roman" w:eastAsia="Times New Roman" w:hAnsi="Times New Roman" w:cs="Times New Roman"/>
        </w:rPr>
        <w:t>Bắt</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nhịp</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được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điều</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này</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nhiều</w:t>
      </w:r>
      <w:proofErr w:type="spellEnd"/>
      <w:r w:rsidR="008472A9" w:rsidRPr="10EA46D3">
        <w:rPr>
          <w:rFonts w:ascii="Times New Roman" w:eastAsia="Times New Roman" w:hAnsi="Times New Roman" w:cs="Times New Roman"/>
          <w:color w:val="000000" w:themeColor="text1"/>
          <w:sz w:val="28"/>
          <w:szCs w:val="28"/>
        </w:rPr>
        <w:t xml:space="preserve"> </w:t>
      </w:r>
      <w:proofErr w:type="spellStart"/>
      <w:r w:rsidRPr="10EA46D3">
        <w:rPr>
          <w:rStyle w:val="fontstyle01"/>
          <w:rFonts w:ascii="Times New Roman" w:eastAsia="Times New Roman" w:hAnsi="Times New Roman" w:cs="Times New Roman"/>
        </w:rPr>
        <w:t>cửa</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hàng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quần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áo</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đã</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được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mở</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lên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nhưng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bên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cạnh</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đó</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cũng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phát</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sinh</w:t>
      </w:r>
      <w:proofErr w:type="spellEnd"/>
      <w:r w:rsidRPr="10EA46D3">
        <w:rPr>
          <w:rStyle w:val="fontstyle01"/>
          <w:rFonts w:ascii="Times New Roman" w:eastAsia="Times New Roman" w:hAnsi="Times New Roman" w:cs="Times New Roman"/>
        </w:rPr>
        <w:t xml:space="preserve"> 1 </w:t>
      </w:r>
      <w:proofErr w:type="spellStart"/>
      <w:r w:rsidRPr="10EA46D3">
        <w:rPr>
          <w:rStyle w:val="fontstyle01"/>
          <w:rFonts w:ascii="Times New Roman" w:eastAsia="Times New Roman" w:hAnsi="Times New Roman" w:cs="Times New Roman"/>
        </w:rPr>
        <w:t>số</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vấn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đề</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đi</w:t>
      </w:r>
      <w:proofErr w:type="spellEnd"/>
      <w:r w:rsidR="008472A9" w:rsidRPr="10EA46D3">
        <w:rPr>
          <w:rFonts w:ascii="Times New Roman" w:eastAsia="Times New Roman" w:hAnsi="Times New Roman" w:cs="Times New Roman"/>
          <w:color w:val="000000" w:themeColor="text1"/>
          <w:sz w:val="28"/>
          <w:szCs w:val="28"/>
        </w:rPr>
        <w:t xml:space="preserve"> </w:t>
      </w:r>
      <w:proofErr w:type="spellStart"/>
      <w:r w:rsidRPr="10EA46D3">
        <w:rPr>
          <w:rStyle w:val="fontstyle01"/>
          <w:rFonts w:ascii="Times New Roman" w:eastAsia="Times New Roman" w:hAnsi="Times New Roman" w:cs="Times New Roman"/>
        </w:rPr>
        <w:t>kèm</w:t>
      </w:r>
      <w:proofErr w:type="spellEnd"/>
      <w:r w:rsidR="00F17A86" w:rsidRPr="10EA46D3">
        <w:rPr>
          <w:rStyle w:val="fontstyle01"/>
          <w:rFonts w:ascii="Times New Roman" w:eastAsia="Times New Roman" w:hAnsi="Times New Roman" w:cs="Times New Roman"/>
        </w:rPr>
        <w:t xml:space="preserve">. Trong </w:t>
      </w:r>
      <w:proofErr w:type="spellStart"/>
      <w:r w:rsidR="00F17A86" w:rsidRPr="10EA46D3">
        <w:rPr>
          <w:rStyle w:val="fontstyle01"/>
          <w:rFonts w:ascii="Times New Roman" w:eastAsia="Times New Roman" w:hAnsi="Times New Roman" w:cs="Times New Roman"/>
        </w:rPr>
        <w:t>cuộc</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khảo</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sát</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chúng</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em</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nhận</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thấy</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rất</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nhiều</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bất</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cập</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trong</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việc</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bán</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hàng</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truyền</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thống</w:t>
      </w:r>
      <w:proofErr w:type="spellEnd"/>
      <w:r w:rsidR="00F17A86" w:rsidRPr="10EA46D3">
        <w:rPr>
          <w:rStyle w:val="fontstyle01"/>
          <w:rFonts w:ascii="Times New Roman" w:eastAsia="Times New Roman" w:hAnsi="Times New Roman" w:cs="Times New Roman"/>
        </w:rPr>
        <w:t xml:space="preserve"> </w:t>
      </w:r>
      <w:proofErr w:type="spellStart"/>
      <w:r w:rsidR="00F17A86" w:rsidRPr="10EA46D3">
        <w:rPr>
          <w:rStyle w:val="fontstyle01"/>
          <w:rFonts w:ascii="Times New Roman" w:eastAsia="Times New Roman" w:hAnsi="Times New Roman" w:cs="Times New Roman"/>
        </w:rPr>
        <w:t>như</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quản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lý</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sản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phẩm</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khó</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khăn</w:t>
      </w:r>
      <w:proofErr w:type="spellEnd"/>
      <w:r w:rsidRPr="10EA46D3">
        <w:rPr>
          <w:rStyle w:val="fontstyle01"/>
          <w:rFonts w:ascii="Times New Roman" w:eastAsia="Times New Roman" w:hAnsi="Times New Roman" w:cs="Times New Roman"/>
        </w:rPr>
        <w:t xml:space="preserve"> do </w:t>
      </w:r>
      <w:proofErr w:type="spellStart"/>
      <w:r w:rsidRPr="10EA46D3">
        <w:rPr>
          <w:rStyle w:val="fontstyle01"/>
          <w:rFonts w:ascii="Times New Roman" w:eastAsia="Times New Roman" w:hAnsi="Times New Roman" w:cs="Times New Roman"/>
        </w:rPr>
        <w:t>quần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áo</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là</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sản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phẩm</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nhỏ</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thường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tính</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theo</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chiếc</w:t>
      </w:r>
      <w:proofErr w:type="spellEnd"/>
      <w:r w:rsidR="008472A9" w:rsidRPr="10EA46D3">
        <w:rPr>
          <w:rFonts w:ascii="Times New Roman" w:eastAsia="Times New Roman" w:hAnsi="Times New Roman" w:cs="Times New Roman"/>
          <w:color w:val="000000" w:themeColor="text1"/>
          <w:sz w:val="28"/>
          <w:szCs w:val="28"/>
        </w:rPr>
        <w:t xml:space="preserve"> </w:t>
      </w:r>
      <w:proofErr w:type="spellStart"/>
      <w:r w:rsidRPr="10EA46D3">
        <w:rPr>
          <w:rStyle w:val="fontstyle01"/>
          <w:rFonts w:ascii="Times New Roman" w:eastAsia="Times New Roman" w:hAnsi="Times New Roman" w:cs="Times New Roman"/>
        </w:rPr>
        <w:t>nên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rất</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khó</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quản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lý</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vấn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đề</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các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thuộc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tính</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như</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màu</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sắc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chất</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liệu</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kích</w:t>
      </w:r>
      <w:proofErr w:type="spellEnd"/>
      <w:r w:rsidRPr="10EA46D3">
        <w:rPr>
          <w:rStyle w:val="fontstyle01"/>
          <w:rFonts w:ascii="Times New Roman" w:eastAsia="Times New Roman" w:hAnsi="Times New Roman" w:cs="Times New Roman"/>
        </w:rPr>
        <w:t xml:space="preserve"> </w:t>
      </w:r>
      <w:proofErr w:type="spellStart"/>
      <w:proofErr w:type="gramStart"/>
      <w:r w:rsidRPr="10EA46D3">
        <w:rPr>
          <w:rStyle w:val="fontstyle01"/>
          <w:rFonts w:ascii="Times New Roman" w:eastAsia="Times New Roman" w:hAnsi="Times New Roman" w:cs="Times New Roman"/>
        </w:rPr>
        <w:t>cỡ</w:t>
      </w:r>
      <w:proofErr w:type="spellEnd"/>
      <w:r w:rsidR="00F17A86" w:rsidRPr="10EA46D3">
        <w:rPr>
          <w:rStyle w:val="fontstyle01"/>
          <w:rFonts w:ascii="Times New Roman" w:eastAsia="Times New Roman" w:hAnsi="Times New Roman" w:cs="Times New Roman"/>
        </w:rPr>
        <w:t>;</w:t>
      </w:r>
      <w:r w:rsidRPr="10EA46D3">
        <w:rPr>
          <w:rStyle w:val="fontstyle01"/>
          <w:rFonts w:ascii="Times New Roman" w:eastAsia="Times New Roman" w:hAnsi="Times New Roman" w:cs="Times New Roman"/>
        </w:rPr>
        <w:t>...</w:t>
      </w:r>
      <w:proofErr w:type="gramEnd"/>
      <w:r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Không</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chỉ</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vậy</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việc</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nắm</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rõ</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doanh</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thu</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hàng</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ngày</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hàng</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tháng</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cũng</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là</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điều</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không</w:t>
      </w:r>
      <w:proofErr w:type="spellEnd"/>
      <w:r w:rsidR="008472A9" w:rsidRPr="10EA46D3">
        <w:rPr>
          <w:rStyle w:val="fontstyle01"/>
          <w:rFonts w:ascii="Times New Roman" w:eastAsia="Times New Roman" w:hAnsi="Times New Roman" w:cs="Times New Roman"/>
        </w:rPr>
        <w:t xml:space="preserve"> </w:t>
      </w:r>
      <w:proofErr w:type="spellStart"/>
      <w:r w:rsidR="008472A9" w:rsidRPr="10EA46D3">
        <w:rPr>
          <w:rStyle w:val="fontstyle01"/>
          <w:rFonts w:ascii="Times New Roman" w:eastAsia="Times New Roman" w:hAnsi="Times New Roman" w:cs="Times New Roman"/>
        </w:rPr>
        <w:t>thể</w:t>
      </w:r>
      <w:proofErr w:type="spellEnd"/>
      <w:r w:rsidR="008472A9"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Việc</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bán</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hàng</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trực</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tiếp</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tại</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cửa</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hàng</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cũng</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gặp</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khó</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khăn</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trong</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việc</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tiếp</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cận</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các</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đối</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tượng</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khách</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hàng</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mới</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ít</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người</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biết</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đến</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cửa</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hàng</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Câu</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chuyện</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áp</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dụng</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khuyến</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mãi</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cũng</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trở</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nên</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khó</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quản</w:t>
      </w:r>
      <w:proofErr w:type="spellEnd"/>
      <w:r w:rsidR="000333AE" w:rsidRPr="10EA46D3">
        <w:rPr>
          <w:rStyle w:val="fontstyle01"/>
          <w:rFonts w:ascii="Times New Roman" w:eastAsia="Times New Roman" w:hAnsi="Times New Roman" w:cs="Times New Roman"/>
        </w:rPr>
        <w:t xml:space="preserve"> </w:t>
      </w:r>
      <w:proofErr w:type="spellStart"/>
      <w:r w:rsidR="000333AE" w:rsidRPr="10EA46D3">
        <w:rPr>
          <w:rStyle w:val="fontstyle01"/>
          <w:rFonts w:ascii="Times New Roman" w:eastAsia="Times New Roman" w:hAnsi="Times New Roman" w:cs="Times New Roman"/>
        </w:rPr>
        <w:t>lý</w:t>
      </w:r>
      <w:proofErr w:type="spellEnd"/>
      <w:r w:rsidR="003E7C0C"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Nắm</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bắt</w:t>
      </w:r>
      <w:proofErr w:type="spellEnd"/>
      <w:r w:rsidR="008472A9" w:rsidRPr="10EA46D3">
        <w:rPr>
          <w:rFonts w:ascii="Times New Roman" w:eastAsia="Times New Roman" w:hAnsi="Times New Roman" w:cs="Times New Roman"/>
          <w:color w:val="000000" w:themeColor="text1"/>
          <w:sz w:val="28"/>
          <w:szCs w:val="28"/>
        </w:rPr>
        <w:t xml:space="preserve"> </w:t>
      </w:r>
      <w:proofErr w:type="spellStart"/>
      <w:r w:rsidRPr="10EA46D3">
        <w:rPr>
          <w:rStyle w:val="fontstyle01"/>
          <w:rFonts w:ascii="Times New Roman" w:eastAsia="Times New Roman" w:hAnsi="Times New Roman" w:cs="Times New Roman"/>
        </w:rPr>
        <w:t>được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những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vấn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đề</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còn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tồn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w:t>
      </w:r>
      <w:r w:rsidR="003E7C0C" w:rsidRPr="10EA46D3">
        <w:rPr>
          <w:rStyle w:val="fontstyle01"/>
          <w:rFonts w:ascii="Times New Roman" w:eastAsia="Times New Roman" w:hAnsi="Times New Roman" w:cs="Times New Roman"/>
        </w:rPr>
        <w:t>ọ</w:t>
      </w:r>
      <w:r w:rsidRPr="10EA46D3">
        <w:rPr>
          <w:rStyle w:val="fontstyle01"/>
          <w:rFonts w:ascii="Times New Roman" w:eastAsia="Times New Roman" w:hAnsi="Times New Roman" w:cs="Times New Roman"/>
        </w:rPr>
        <w:t>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trên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nhóm</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chúng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em</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quyết</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định</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xây</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dựng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hệ</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thống</w:t>
      </w:r>
      <w:proofErr w:type="spellEnd"/>
      <w:r w:rsidR="00CD3BED" w:rsidRPr="10EA46D3">
        <w:rPr>
          <w:rFonts w:ascii="Times New Roman" w:eastAsia="Times New Roman" w:hAnsi="Times New Roman" w:cs="Times New Roman"/>
          <w:color w:val="000000" w:themeColor="text1"/>
          <w:sz w:val="28"/>
          <w:szCs w:val="28"/>
        </w:rPr>
        <w:t xml:space="preserve"> </w:t>
      </w:r>
      <w:proofErr w:type="spellStart"/>
      <w:r w:rsidRPr="10EA46D3">
        <w:rPr>
          <w:rStyle w:val="fontstyle01"/>
          <w:rFonts w:ascii="Times New Roman" w:eastAsia="Times New Roman" w:hAnsi="Times New Roman" w:cs="Times New Roman"/>
        </w:rPr>
        <w:t>bán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quần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áo</w:t>
      </w:r>
      <w:proofErr w:type="spellEnd"/>
      <w:r w:rsidRPr="10EA46D3">
        <w:rPr>
          <w:rStyle w:val="fontstyle01"/>
          <w:rFonts w:ascii="Times New Roman" w:eastAsia="Times New Roman" w:hAnsi="Times New Roman" w:cs="Times New Roman"/>
        </w:rPr>
        <w:t xml:space="preserve"> </w:t>
      </w:r>
      <w:r w:rsidR="00CD3BED" w:rsidRPr="10EA46D3">
        <w:rPr>
          <w:rStyle w:val="fontstyle01"/>
          <w:rFonts w:ascii="Times New Roman" w:eastAsia="Times New Roman" w:hAnsi="Times New Roman" w:cs="Times New Roman"/>
        </w:rPr>
        <w:t>5F Store</w:t>
      </w:r>
      <w:r w:rsidRPr="10EA46D3">
        <w:rPr>
          <w:rStyle w:val="fontstyle01"/>
          <w:rFonts w:ascii="Times New Roman" w:eastAsia="Times New Roman" w:hAnsi="Times New Roman" w:cs="Times New Roman"/>
        </w:rPr>
        <w:t xml:space="preserve"> – 1 </w:t>
      </w:r>
      <w:proofErr w:type="spellStart"/>
      <w:r w:rsidRPr="10EA46D3">
        <w:rPr>
          <w:rStyle w:val="fontstyle01"/>
          <w:rFonts w:ascii="Times New Roman" w:eastAsia="Times New Roman" w:hAnsi="Times New Roman" w:cs="Times New Roman"/>
        </w:rPr>
        <w:t>hệ</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thống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quản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lý</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bán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quần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áo</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cho</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cửa</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hàng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nhằm</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quản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lý</w:t>
      </w:r>
      <w:proofErr w:type="spellEnd"/>
      <w:r w:rsidR="00CD3BED" w:rsidRPr="10EA46D3">
        <w:rPr>
          <w:rFonts w:ascii="Times New Roman" w:eastAsia="Times New Roman" w:hAnsi="Times New Roman" w:cs="Times New Roman"/>
          <w:color w:val="000000" w:themeColor="text1"/>
          <w:sz w:val="28"/>
          <w:szCs w:val="28"/>
        </w:rPr>
        <w:t xml:space="preserve"> </w:t>
      </w:r>
      <w:proofErr w:type="spellStart"/>
      <w:r w:rsidRPr="10EA46D3">
        <w:rPr>
          <w:rStyle w:val="fontstyle01"/>
          <w:rFonts w:ascii="Times New Roman" w:eastAsia="Times New Roman" w:hAnsi="Times New Roman" w:cs="Times New Roman"/>
        </w:rPr>
        <w:t>công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việc</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bán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hàng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quản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lý</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sản</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phẩm</w:t>
      </w:r>
      <w:proofErr w:type="spellEnd"/>
      <w:r w:rsidR="00CD3BED" w:rsidRPr="10EA46D3">
        <w:rPr>
          <w:rStyle w:val="fontstyle01"/>
          <w:rFonts w:ascii="Times New Roman" w:eastAsia="Times New Roman" w:hAnsi="Times New Roman" w:cs="Times New Roman"/>
        </w:rPr>
        <w:t xml:space="preserve">, </w:t>
      </w:r>
      <w:proofErr w:type="spellStart"/>
      <w:r w:rsidR="00CD3BED" w:rsidRPr="10EA46D3">
        <w:rPr>
          <w:rStyle w:val="fontstyle01"/>
          <w:rFonts w:ascii="Times New Roman" w:eastAsia="Times New Roman" w:hAnsi="Times New Roman" w:cs="Times New Roman"/>
        </w:rPr>
        <w:t>kê</w:t>
      </w:r>
      <w:proofErr w:type="spellEnd"/>
      <w:r w:rsidR="00CD3BED" w:rsidRPr="10EA46D3">
        <w:rPr>
          <w:rStyle w:val="fontstyle01"/>
          <w:rFonts w:ascii="Times New Roman" w:eastAsia="Times New Roman" w:hAnsi="Times New Roman" w:cs="Times New Roman"/>
        </w:rPr>
        <w:t xml:space="preserve"> </w:t>
      </w:r>
      <w:proofErr w:type="spellStart"/>
      <w:r w:rsidR="00CD3BED" w:rsidRPr="10EA46D3">
        <w:rPr>
          <w:rStyle w:val="fontstyle01"/>
          <w:rFonts w:ascii="Times New Roman" w:eastAsia="Times New Roman" w:hAnsi="Times New Roman" w:cs="Times New Roman"/>
        </w:rPr>
        <w:t>doanh</w:t>
      </w:r>
      <w:proofErr w:type="spellEnd"/>
      <w:r w:rsidR="00CD3BED" w:rsidRPr="10EA46D3">
        <w:rPr>
          <w:rStyle w:val="fontstyle01"/>
          <w:rFonts w:ascii="Times New Roman" w:eastAsia="Times New Roman" w:hAnsi="Times New Roman" w:cs="Times New Roman"/>
        </w:rPr>
        <w:t xml:space="preserve"> </w:t>
      </w:r>
      <w:proofErr w:type="spellStart"/>
      <w:r w:rsidR="00CD3BED" w:rsidRPr="10EA46D3">
        <w:rPr>
          <w:rStyle w:val="fontstyle01"/>
          <w:rFonts w:ascii="Times New Roman" w:eastAsia="Times New Roman" w:hAnsi="Times New Roman" w:cs="Times New Roman"/>
        </w:rPr>
        <w:t>thu</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của</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cửa</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hàng</w:t>
      </w:r>
      <w:proofErr w:type="spellEnd"/>
      <w:r w:rsidR="00CD3BED" w:rsidRPr="10EA46D3">
        <w:rPr>
          <w:rStyle w:val="fontstyle01"/>
          <w:rFonts w:ascii="Times New Roman" w:eastAsia="Times New Roman" w:hAnsi="Times New Roman" w:cs="Times New Roman"/>
        </w:rPr>
        <w:t>.</w:t>
      </w:r>
      <w:r w:rsidR="00712902" w:rsidRPr="10EA46D3">
        <w:rPr>
          <w:rStyle w:val="fontstyle01"/>
          <w:rFonts w:ascii="Times New Roman" w:eastAsia="Times New Roman" w:hAnsi="Times New Roman" w:cs="Times New Roman"/>
        </w:rPr>
        <w:t xml:space="preserve"> </w:t>
      </w:r>
    </w:p>
    <w:p w14:paraId="0F826C1B" w14:textId="4FE56FCB" w:rsidR="00BD2003" w:rsidRDefault="00BC6891" w:rsidP="10EA46D3">
      <w:pPr>
        <w:pStyle w:val="ListParagraph"/>
        <w:tabs>
          <w:tab w:val="left" w:pos="360"/>
          <w:tab w:val="left" w:pos="851"/>
        </w:tabs>
        <w:spacing w:after="0" w:line="360" w:lineRule="auto"/>
        <w:ind w:left="0" w:firstLine="567"/>
        <w:jc w:val="both"/>
        <w:rPr>
          <w:rStyle w:val="fontstyle01"/>
          <w:rFonts w:ascii="Times New Roman" w:eastAsia="Times New Roman" w:hAnsi="Times New Roman" w:cs="Times New Roman"/>
        </w:rPr>
      </w:pPr>
      <w:r>
        <w:rPr>
          <w:rStyle w:val="fontstyle01"/>
        </w:rPr>
        <w:tab/>
      </w:r>
      <w:proofErr w:type="spellStart"/>
      <w:r w:rsidRPr="10EA46D3">
        <w:rPr>
          <w:rStyle w:val="fontstyle01"/>
          <w:rFonts w:ascii="Times New Roman" w:eastAsia="Times New Roman" w:hAnsi="Times New Roman" w:cs="Times New Roman"/>
        </w:rPr>
        <w:t>Cuối</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cùng</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dự</w:t>
      </w:r>
      <w:proofErr w:type="spellEnd"/>
      <w:r w:rsidRPr="10EA46D3">
        <w:rPr>
          <w:rStyle w:val="fontstyle01"/>
          <w:rFonts w:ascii="Times New Roman" w:eastAsia="Times New Roman" w:hAnsi="Times New Roman" w:cs="Times New Roman"/>
        </w:rPr>
        <w:t xml:space="preserve"> </w:t>
      </w:r>
      <w:proofErr w:type="spellStart"/>
      <w:r w:rsidRPr="10EA46D3">
        <w:rPr>
          <w:rStyle w:val="fontstyle01"/>
          <w:rFonts w:ascii="Times New Roman" w:eastAsia="Times New Roman" w:hAnsi="Times New Roman" w:cs="Times New Roman"/>
        </w:rPr>
        <w:t>án</w:t>
      </w:r>
      <w:proofErr w:type="spellEnd"/>
      <w:r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sẽ</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hỗ</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trợ</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cho</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người</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dùng</w:t>
      </w:r>
      <w:proofErr w:type="spellEnd"/>
      <w:r w:rsidR="004D6D2C" w:rsidRPr="10EA46D3">
        <w:rPr>
          <w:rStyle w:val="fontstyle01"/>
          <w:rFonts w:ascii="Times New Roman" w:eastAsia="Times New Roman" w:hAnsi="Times New Roman" w:cs="Times New Roman"/>
        </w:rPr>
        <w:t xml:space="preserve"> 1 </w:t>
      </w:r>
      <w:proofErr w:type="spellStart"/>
      <w:r w:rsidR="004D6D2C" w:rsidRPr="10EA46D3">
        <w:rPr>
          <w:rStyle w:val="fontstyle01"/>
          <w:rFonts w:ascii="Times New Roman" w:eastAsia="Times New Roman" w:hAnsi="Times New Roman" w:cs="Times New Roman"/>
        </w:rPr>
        <w:t>cách</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tối</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ư</w:t>
      </w:r>
      <w:r w:rsidR="00694F26" w:rsidRPr="10EA46D3">
        <w:rPr>
          <w:rStyle w:val="fontstyle01"/>
          <w:rFonts w:ascii="Times New Roman" w:eastAsia="Times New Roman" w:hAnsi="Times New Roman" w:cs="Times New Roman"/>
        </w:rPr>
        <w:t>u</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và</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tiện</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ích</w:t>
      </w:r>
      <w:proofErr w:type="spellEnd"/>
      <w:r w:rsidR="004D6D2C" w:rsidRPr="10EA46D3">
        <w:rPr>
          <w:rStyle w:val="fontstyle01"/>
          <w:rFonts w:ascii="Times New Roman" w:eastAsia="Times New Roman" w:hAnsi="Times New Roman" w:cs="Times New Roman"/>
        </w:rPr>
        <w:t xml:space="preserve"> </w:t>
      </w:r>
      <w:proofErr w:type="spellStart"/>
      <w:r w:rsidR="004D6D2C" w:rsidRPr="10EA46D3">
        <w:rPr>
          <w:rStyle w:val="fontstyle01"/>
          <w:rFonts w:ascii="Times New Roman" w:eastAsia="Times New Roman" w:hAnsi="Times New Roman" w:cs="Times New Roman"/>
        </w:rPr>
        <w:t>nhất</w:t>
      </w:r>
      <w:proofErr w:type="spellEnd"/>
      <w:r w:rsidR="00694F26" w:rsidRPr="10EA46D3">
        <w:rPr>
          <w:rStyle w:val="fontstyle01"/>
          <w:rFonts w:ascii="Times New Roman" w:eastAsia="Times New Roman" w:hAnsi="Times New Roman" w:cs="Times New Roman"/>
        </w:rPr>
        <w:t xml:space="preserve"> </w:t>
      </w:r>
      <w:proofErr w:type="spellStart"/>
      <w:r w:rsidR="00694F26" w:rsidRPr="10EA46D3">
        <w:rPr>
          <w:rStyle w:val="fontstyle01"/>
          <w:rFonts w:ascii="Times New Roman" w:eastAsia="Times New Roman" w:hAnsi="Times New Roman" w:cs="Times New Roman"/>
        </w:rPr>
        <w:t>trong</w:t>
      </w:r>
      <w:proofErr w:type="spellEnd"/>
      <w:r w:rsidR="00694F26" w:rsidRPr="10EA46D3">
        <w:rPr>
          <w:rStyle w:val="fontstyle01"/>
          <w:rFonts w:ascii="Times New Roman" w:eastAsia="Times New Roman" w:hAnsi="Times New Roman" w:cs="Times New Roman"/>
        </w:rPr>
        <w:t xml:space="preserve"> </w:t>
      </w:r>
      <w:proofErr w:type="spellStart"/>
      <w:r w:rsidR="00694F26" w:rsidRPr="10EA46D3">
        <w:rPr>
          <w:rStyle w:val="fontstyle01"/>
          <w:rFonts w:ascii="Times New Roman" w:eastAsia="Times New Roman" w:hAnsi="Times New Roman" w:cs="Times New Roman"/>
        </w:rPr>
        <w:t>việc</w:t>
      </w:r>
      <w:proofErr w:type="spellEnd"/>
      <w:r w:rsidR="00694F26" w:rsidRPr="10EA46D3">
        <w:rPr>
          <w:rStyle w:val="fontstyle01"/>
          <w:rFonts w:ascii="Times New Roman" w:eastAsia="Times New Roman" w:hAnsi="Times New Roman" w:cs="Times New Roman"/>
        </w:rPr>
        <w:t xml:space="preserve"> </w:t>
      </w:r>
      <w:proofErr w:type="spellStart"/>
      <w:r w:rsidR="00694F26" w:rsidRPr="10EA46D3">
        <w:rPr>
          <w:rStyle w:val="fontstyle01"/>
          <w:rFonts w:ascii="Times New Roman" w:eastAsia="Times New Roman" w:hAnsi="Times New Roman" w:cs="Times New Roman"/>
        </w:rPr>
        <w:t>mua</w:t>
      </w:r>
      <w:proofErr w:type="spellEnd"/>
      <w:r w:rsidR="00694F26" w:rsidRPr="10EA46D3">
        <w:rPr>
          <w:rStyle w:val="fontstyle01"/>
          <w:rFonts w:ascii="Times New Roman" w:eastAsia="Times New Roman" w:hAnsi="Times New Roman" w:cs="Times New Roman"/>
        </w:rPr>
        <w:t xml:space="preserve"> </w:t>
      </w:r>
      <w:proofErr w:type="spellStart"/>
      <w:r w:rsidR="00694F26" w:rsidRPr="10EA46D3">
        <w:rPr>
          <w:rStyle w:val="fontstyle01"/>
          <w:rFonts w:ascii="Times New Roman" w:eastAsia="Times New Roman" w:hAnsi="Times New Roman" w:cs="Times New Roman"/>
        </w:rPr>
        <w:t>và</w:t>
      </w:r>
      <w:proofErr w:type="spellEnd"/>
      <w:r w:rsidR="00694F26" w:rsidRPr="10EA46D3">
        <w:rPr>
          <w:rStyle w:val="fontstyle01"/>
          <w:rFonts w:ascii="Times New Roman" w:eastAsia="Times New Roman" w:hAnsi="Times New Roman" w:cs="Times New Roman"/>
        </w:rPr>
        <w:t xml:space="preserve"> </w:t>
      </w:r>
      <w:proofErr w:type="spellStart"/>
      <w:r w:rsidR="00694F26" w:rsidRPr="10EA46D3">
        <w:rPr>
          <w:rStyle w:val="fontstyle01"/>
          <w:rFonts w:ascii="Times New Roman" w:eastAsia="Times New Roman" w:hAnsi="Times New Roman" w:cs="Times New Roman"/>
        </w:rPr>
        <w:t>bán</w:t>
      </w:r>
      <w:proofErr w:type="spellEnd"/>
      <w:r w:rsidR="003841BD" w:rsidRPr="10EA46D3">
        <w:rPr>
          <w:rStyle w:val="fontstyle01"/>
          <w:rFonts w:ascii="Times New Roman" w:eastAsia="Times New Roman" w:hAnsi="Times New Roman" w:cs="Times New Roman"/>
        </w:rPr>
        <w:t>.</w:t>
      </w:r>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Phần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mềm</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được</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cài</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đặt</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trên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hệ</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thống</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máy</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tính</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tại</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quầy</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thu</w:t>
      </w:r>
      <w:proofErr w:type="spellEnd"/>
      <w:r w:rsidR="00EA63DF" w:rsidRPr="10EA46D3">
        <w:rPr>
          <w:rFonts w:ascii="Times New Roman" w:eastAsia="Times New Roman" w:hAnsi="Times New Roman" w:cs="Times New Roman"/>
          <w:color w:val="000000"/>
          <w:sz w:val="28"/>
          <w:szCs w:val="28"/>
        </w:rPr>
        <w:t xml:space="preserve"> </w:t>
      </w:r>
      <w:proofErr w:type="spellStart"/>
      <w:r w:rsidR="00EA63DF" w:rsidRPr="10EA46D3">
        <w:rPr>
          <w:rStyle w:val="fontstyle01"/>
          <w:rFonts w:ascii="Times New Roman" w:eastAsia="Times New Roman" w:hAnsi="Times New Roman" w:cs="Times New Roman"/>
        </w:rPr>
        <w:t>ngân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Giúp</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quản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lý</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thu</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ngân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thanh</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toán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hóa</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đơn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của</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khách</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hàng</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nhanh</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chóng</w:t>
      </w:r>
      <w:proofErr w:type="spellEnd"/>
      <w:r w:rsidR="00EA63DF" w:rsidRPr="10EA46D3">
        <w:rPr>
          <w:rStyle w:val="fontstyle01"/>
          <w:rFonts w:ascii="Times New Roman" w:eastAsia="Times New Roman" w:hAnsi="Times New Roman" w:cs="Times New Roman"/>
        </w:rPr>
        <w:t>,</w:t>
      </w:r>
      <w:r w:rsidR="00EA63DF" w:rsidRPr="10EA46D3">
        <w:rPr>
          <w:rFonts w:ascii="Times New Roman" w:eastAsia="Times New Roman" w:hAnsi="Times New Roman" w:cs="Times New Roman"/>
          <w:color w:val="000000"/>
          <w:sz w:val="28"/>
          <w:szCs w:val="28"/>
        </w:rPr>
        <w:t xml:space="preserve"> </w:t>
      </w:r>
      <w:proofErr w:type="spellStart"/>
      <w:r w:rsidR="00EA63DF" w:rsidRPr="10EA46D3">
        <w:rPr>
          <w:rStyle w:val="fontstyle01"/>
          <w:rFonts w:ascii="Times New Roman" w:eastAsia="Times New Roman" w:hAnsi="Times New Roman" w:cs="Times New Roman"/>
        </w:rPr>
        <w:t>chính</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xác</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và</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dễ</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dàng</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thực</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hiện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việc</w:t>
      </w:r>
      <w:proofErr w:type="spellEnd"/>
      <w:r w:rsidR="00EA63DF" w:rsidRPr="10EA46D3">
        <w:rPr>
          <w:rStyle w:val="fontstyle01"/>
          <w:rFonts w:ascii="Times New Roman" w:eastAsia="Times New Roman" w:hAnsi="Times New Roman" w:cs="Times New Roman"/>
        </w:rPr>
        <w:t xml:space="preserve"> in </w:t>
      </w:r>
      <w:proofErr w:type="spellStart"/>
      <w:r w:rsidR="00EA63DF" w:rsidRPr="10EA46D3">
        <w:rPr>
          <w:rStyle w:val="fontstyle01"/>
          <w:rFonts w:ascii="Times New Roman" w:eastAsia="Times New Roman" w:hAnsi="Times New Roman" w:cs="Times New Roman"/>
        </w:rPr>
        <w:t>hóa</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đơn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cho</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khách</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hàng</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Đồng</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thời</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phục</w:t>
      </w:r>
      <w:proofErr w:type="spellEnd"/>
      <w:r w:rsidR="00EA63DF" w:rsidRPr="10EA46D3">
        <w:rPr>
          <w:rFonts w:ascii="Times New Roman" w:eastAsia="Times New Roman" w:hAnsi="Times New Roman" w:cs="Times New Roman"/>
          <w:color w:val="000000"/>
          <w:sz w:val="28"/>
          <w:szCs w:val="28"/>
        </w:rPr>
        <w:t xml:space="preserve"> </w:t>
      </w:r>
      <w:proofErr w:type="spellStart"/>
      <w:r w:rsidR="00EA63DF" w:rsidRPr="10EA46D3">
        <w:rPr>
          <w:rStyle w:val="fontstyle01"/>
          <w:rFonts w:ascii="Times New Roman" w:eastAsia="Times New Roman" w:hAnsi="Times New Roman" w:cs="Times New Roman"/>
        </w:rPr>
        <w:t>vụ</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cho</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chủ</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cửa</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hàng</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quản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lý</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sản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phẩm</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khách</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hàng</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báo</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cáo</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thống</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kê</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khuyến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mãi</w:t>
      </w:r>
      <w:proofErr w:type="spellEnd"/>
      <w:r w:rsidR="00EA63DF" w:rsidRPr="10EA46D3">
        <w:rPr>
          <w:rStyle w:val="fontstyle01"/>
          <w:rFonts w:ascii="Times New Roman" w:eastAsia="Times New Roman" w:hAnsi="Times New Roman" w:cs="Times New Roman"/>
        </w:rPr>
        <w:t>,</w:t>
      </w:r>
      <w:r w:rsidR="00EA63DF" w:rsidRPr="10EA46D3">
        <w:rPr>
          <w:rFonts w:ascii="Times New Roman" w:eastAsia="Times New Roman" w:hAnsi="Times New Roman" w:cs="Times New Roman"/>
          <w:color w:val="000000"/>
          <w:sz w:val="28"/>
          <w:szCs w:val="28"/>
        </w:rPr>
        <w:t xml:space="preserve"> </w:t>
      </w:r>
      <w:proofErr w:type="spellStart"/>
      <w:r w:rsidR="00EA63DF" w:rsidRPr="10EA46D3">
        <w:rPr>
          <w:rStyle w:val="fontstyle01"/>
          <w:rFonts w:ascii="Times New Roman" w:eastAsia="Times New Roman" w:hAnsi="Times New Roman" w:cs="Times New Roman"/>
        </w:rPr>
        <w:t>bán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hàng</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hóa</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đơn</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của</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cửa</w:t>
      </w:r>
      <w:proofErr w:type="spellEnd"/>
      <w:r w:rsidR="00EA63DF" w:rsidRPr="10EA46D3">
        <w:rPr>
          <w:rStyle w:val="fontstyle01"/>
          <w:rFonts w:ascii="Times New Roman" w:eastAsia="Times New Roman" w:hAnsi="Times New Roman" w:cs="Times New Roman"/>
        </w:rPr>
        <w:t xml:space="preserve"> </w:t>
      </w:r>
      <w:proofErr w:type="spellStart"/>
      <w:r w:rsidR="00EA63DF" w:rsidRPr="10EA46D3">
        <w:rPr>
          <w:rStyle w:val="fontstyle01"/>
          <w:rFonts w:ascii="Times New Roman" w:eastAsia="Times New Roman" w:hAnsi="Times New Roman" w:cs="Times New Roman"/>
        </w:rPr>
        <w:t>hàng</w:t>
      </w:r>
      <w:proofErr w:type="spellEnd"/>
      <w:r w:rsidR="00247815" w:rsidRPr="10EA46D3">
        <w:rPr>
          <w:rStyle w:val="fontstyle01"/>
          <w:rFonts w:ascii="Times New Roman" w:eastAsia="Times New Roman" w:hAnsi="Times New Roman" w:cs="Times New Roman"/>
        </w:rPr>
        <w:t>.</w:t>
      </w:r>
    </w:p>
    <w:p w14:paraId="2FFEADF1" w14:textId="77777777" w:rsidR="00BD2003" w:rsidRDefault="00BD2003">
      <w:pPr>
        <w:rPr>
          <w:rStyle w:val="fontstyle01"/>
          <w:rFonts w:ascii="Times New Roman" w:eastAsia="Times New Roman" w:hAnsi="Times New Roman" w:cs="Times New Roman"/>
        </w:rPr>
      </w:pPr>
      <w:r w:rsidRPr="10EA46D3">
        <w:rPr>
          <w:rStyle w:val="fontstyle01"/>
          <w:rFonts w:ascii="Times New Roman" w:eastAsia="Times New Roman" w:hAnsi="Times New Roman" w:cs="Times New Roman"/>
        </w:rPr>
        <w:br w:type="page"/>
      </w:r>
    </w:p>
    <w:p w14:paraId="7E12F690" w14:textId="4193E281" w:rsidR="006B16C0" w:rsidRDefault="003841BD" w:rsidP="00EB3AF1">
      <w:pPr>
        <w:pStyle w:val="ListParagraph"/>
        <w:numPr>
          <w:ilvl w:val="0"/>
          <w:numId w:val="2"/>
        </w:numPr>
        <w:tabs>
          <w:tab w:val="left" w:pos="360"/>
          <w:tab w:val="left" w:pos="851"/>
        </w:tabs>
        <w:spacing w:after="0" w:line="360" w:lineRule="auto"/>
        <w:ind w:left="0" w:firstLine="567"/>
        <w:outlineLvl w:val="1"/>
        <w:rPr>
          <w:rFonts w:ascii="Times New Roman" w:eastAsia="Times New Roman" w:hAnsi="Times New Roman" w:cs="Times New Roman"/>
          <w:b/>
          <w:sz w:val="28"/>
          <w:szCs w:val="28"/>
        </w:rPr>
      </w:pPr>
      <w:bookmarkStart w:id="169" w:name="_Toc153441379"/>
      <w:proofErr w:type="spellStart"/>
      <w:r w:rsidRPr="10EA46D3">
        <w:rPr>
          <w:rFonts w:ascii="Times New Roman" w:eastAsia="Times New Roman" w:hAnsi="Times New Roman" w:cs="Times New Roman"/>
          <w:b/>
          <w:sz w:val="28"/>
          <w:szCs w:val="28"/>
        </w:rPr>
        <w:t>Nguồn</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lực</w:t>
      </w:r>
      <w:proofErr w:type="spellEnd"/>
      <w:r w:rsidRPr="10EA46D3">
        <w:rPr>
          <w:rFonts w:ascii="Times New Roman" w:eastAsia="Times New Roman" w:hAnsi="Times New Roman" w:cs="Times New Roman"/>
          <w:b/>
          <w:sz w:val="28"/>
          <w:szCs w:val="28"/>
        </w:rPr>
        <w:t xml:space="preserve"> – </w:t>
      </w:r>
      <w:proofErr w:type="spellStart"/>
      <w:r w:rsidRPr="10EA46D3">
        <w:rPr>
          <w:rFonts w:ascii="Times New Roman" w:eastAsia="Times New Roman" w:hAnsi="Times New Roman" w:cs="Times New Roman"/>
          <w:b/>
          <w:sz w:val="28"/>
          <w:szCs w:val="28"/>
        </w:rPr>
        <w:t>Kế</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hoạch</w:t>
      </w:r>
      <w:bookmarkEnd w:id="169"/>
      <w:proofErr w:type="spellEnd"/>
    </w:p>
    <w:p w14:paraId="61653824" w14:textId="283BE150" w:rsidR="00576D8A" w:rsidRPr="009F0A6C" w:rsidRDefault="00576D8A" w:rsidP="00576D8A">
      <w:pPr>
        <w:pStyle w:val="ListParagraph"/>
        <w:tabs>
          <w:tab w:val="left" w:pos="360"/>
          <w:tab w:val="left" w:pos="810"/>
          <w:tab w:val="left" w:pos="851"/>
        </w:tabs>
        <w:spacing w:after="0" w:line="360" w:lineRule="auto"/>
        <w:ind w:left="0" w:firstLine="567"/>
        <w:rPr>
          <w:rFonts w:ascii="Times New Roman" w:eastAsia="Times New Roman" w:hAnsi="Times New Roman" w:cs="Times New Roman"/>
          <w:sz w:val="28"/>
          <w:szCs w:val="28"/>
        </w:rPr>
      </w:pPr>
      <w:proofErr w:type="spellStart"/>
      <w:r w:rsidRPr="10EA46D3">
        <w:rPr>
          <w:rFonts w:ascii="Times New Roman" w:eastAsia="Times New Roman" w:hAnsi="Times New Roman" w:cs="Times New Roman"/>
          <w:sz w:val="28"/>
          <w:szCs w:val="28"/>
        </w:rPr>
        <w:t>Dự</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án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sẽ</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phát</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triển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trong</w:t>
      </w:r>
      <w:proofErr w:type="spellEnd"/>
      <w:r w:rsidRPr="10EA46D3">
        <w:rPr>
          <w:rFonts w:ascii="Times New Roman" w:eastAsia="Times New Roman" w:hAnsi="Times New Roman" w:cs="Times New Roman"/>
          <w:sz w:val="28"/>
          <w:szCs w:val="28"/>
        </w:rPr>
        <w:t xml:space="preserve"> 80 </w:t>
      </w:r>
      <w:proofErr w:type="spellStart"/>
      <w:r w:rsidRPr="10EA46D3">
        <w:rPr>
          <w:rFonts w:ascii="Times New Roman" w:eastAsia="Times New Roman" w:hAnsi="Times New Roman" w:cs="Times New Roman"/>
          <w:sz w:val="28"/>
          <w:szCs w:val="28"/>
        </w:rPr>
        <w:t>ngày</w:t>
      </w:r>
      <w:proofErr w:type="spellEnd"/>
      <w:r w:rsidRPr="10EA46D3">
        <w:rPr>
          <w:rFonts w:ascii="Times New Roman" w:eastAsia="Times New Roman" w:hAnsi="Times New Roman" w:cs="Times New Roman"/>
          <w:sz w:val="28"/>
          <w:szCs w:val="28"/>
        </w:rPr>
        <w:t>.</w:t>
      </w:r>
    </w:p>
    <w:tbl>
      <w:tblPr>
        <w:tblStyle w:val="TableGrid"/>
        <w:tblW w:w="0" w:type="auto"/>
        <w:tblInd w:w="108" w:type="dxa"/>
        <w:tblLook w:val="04A0" w:firstRow="1" w:lastRow="0" w:firstColumn="1" w:lastColumn="0" w:noHBand="0" w:noVBand="1"/>
      </w:tblPr>
      <w:tblGrid>
        <w:gridCol w:w="5147"/>
        <w:gridCol w:w="3583"/>
      </w:tblGrid>
      <w:tr w:rsidR="00576D8A" w14:paraId="2EC55411" w14:textId="77777777">
        <w:tc>
          <w:tcPr>
            <w:tcW w:w="5147" w:type="dxa"/>
            <w:shd w:val="clear" w:color="auto" w:fill="ED7D31" w:themeFill="accent2"/>
          </w:tcPr>
          <w:p w14:paraId="364C5D9A" w14:textId="6607D8EF" w:rsidR="00576D8A" w:rsidRPr="00D067BD" w:rsidRDefault="00576D8A">
            <w:pPr>
              <w:pStyle w:val="ListParagraph"/>
              <w:tabs>
                <w:tab w:val="left" w:pos="360"/>
                <w:tab w:val="left" w:pos="810"/>
              </w:tabs>
              <w:spacing w:line="360"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 xml:space="preserve">Thành </w:t>
            </w:r>
            <w:proofErr w:type="spellStart"/>
            <w:r w:rsidRPr="10EA46D3">
              <w:rPr>
                <w:rFonts w:ascii="Times New Roman" w:eastAsia="Times New Roman" w:hAnsi="Times New Roman"/>
                <w:b/>
                <w:sz w:val="28"/>
                <w:szCs w:val="28"/>
              </w:rPr>
              <w:t>viên</w:t>
            </w:r>
            <w:proofErr w:type="spellEnd"/>
          </w:p>
        </w:tc>
        <w:tc>
          <w:tcPr>
            <w:tcW w:w="3583" w:type="dxa"/>
            <w:shd w:val="clear" w:color="auto" w:fill="ED7D31" w:themeFill="accent2"/>
          </w:tcPr>
          <w:p w14:paraId="2AAFA122" w14:textId="435C3B5E" w:rsidR="00576D8A" w:rsidRPr="00D067BD" w:rsidRDefault="00576D8A">
            <w:pPr>
              <w:pStyle w:val="ListParagraph"/>
              <w:tabs>
                <w:tab w:val="left" w:pos="360"/>
                <w:tab w:val="left" w:pos="810"/>
              </w:tabs>
              <w:spacing w:line="360"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 xml:space="preserve">Công </w:t>
            </w:r>
            <w:proofErr w:type="spellStart"/>
            <w:r w:rsidRPr="10EA46D3">
              <w:rPr>
                <w:rFonts w:ascii="Times New Roman" w:eastAsia="Times New Roman" w:hAnsi="Times New Roman"/>
                <w:b/>
                <w:sz w:val="28"/>
                <w:szCs w:val="28"/>
              </w:rPr>
              <w:t>việc</w:t>
            </w:r>
            <w:proofErr w:type="spellEnd"/>
          </w:p>
        </w:tc>
      </w:tr>
      <w:tr w:rsidR="00576D8A" w14:paraId="46604628" w14:textId="77777777">
        <w:tc>
          <w:tcPr>
            <w:tcW w:w="5147" w:type="dxa"/>
          </w:tcPr>
          <w:p w14:paraId="6336EB49" w14:textId="049086B5"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Nguyễn Trọng Nghĩa</w:t>
            </w:r>
          </w:p>
        </w:tc>
        <w:tc>
          <w:tcPr>
            <w:tcW w:w="3583" w:type="dxa"/>
          </w:tcPr>
          <w:p w14:paraId="4CED4AED" w14:textId="3D53EBBE"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Scrum master, Dev, Test</w:t>
            </w:r>
          </w:p>
        </w:tc>
      </w:tr>
      <w:tr w:rsidR="00576D8A" w14:paraId="6C8FFC1D" w14:textId="77777777">
        <w:tc>
          <w:tcPr>
            <w:tcW w:w="5147" w:type="dxa"/>
          </w:tcPr>
          <w:p w14:paraId="7670411F" w14:textId="05C71035"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 xml:space="preserve">Lê </w:t>
            </w:r>
            <w:proofErr w:type="spellStart"/>
            <w:r w:rsidRPr="10EA46D3">
              <w:rPr>
                <w:rFonts w:ascii="Times New Roman" w:eastAsia="Times New Roman" w:hAnsi="Times New Roman"/>
                <w:color w:val="000000" w:themeColor="text1"/>
                <w:sz w:val="28"/>
                <w:szCs w:val="28"/>
              </w:rPr>
              <w:t>Thế</w:t>
            </w:r>
            <w:proofErr w:type="spellEnd"/>
            <w:r w:rsidRPr="10EA46D3">
              <w:rPr>
                <w:rFonts w:ascii="Times New Roman" w:eastAsia="Times New Roman" w:hAnsi="Times New Roman"/>
                <w:color w:val="000000" w:themeColor="text1"/>
                <w:sz w:val="28"/>
                <w:szCs w:val="28"/>
              </w:rPr>
              <w:t xml:space="preserve"> Vinh</w:t>
            </w:r>
          </w:p>
        </w:tc>
        <w:tc>
          <w:tcPr>
            <w:tcW w:w="3583" w:type="dxa"/>
          </w:tcPr>
          <w:p w14:paraId="4B7F453C" w14:textId="163ED94F"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Dev, Test</w:t>
            </w:r>
          </w:p>
        </w:tc>
      </w:tr>
      <w:tr w:rsidR="00576D8A" w14:paraId="1E9C5352" w14:textId="77777777">
        <w:tc>
          <w:tcPr>
            <w:tcW w:w="5147" w:type="dxa"/>
          </w:tcPr>
          <w:p w14:paraId="6AC7E542" w14:textId="0D7E9B52"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Trần Hoàng Long</w:t>
            </w:r>
          </w:p>
        </w:tc>
        <w:tc>
          <w:tcPr>
            <w:tcW w:w="3583" w:type="dxa"/>
          </w:tcPr>
          <w:p w14:paraId="11B31794" w14:textId="48FF063E"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Dev, Test</w:t>
            </w:r>
          </w:p>
        </w:tc>
      </w:tr>
      <w:tr w:rsidR="00576D8A" w14:paraId="05355758" w14:textId="77777777">
        <w:tc>
          <w:tcPr>
            <w:tcW w:w="5147" w:type="dxa"/>
          </w:tcPr>
          <w:p w14:paraId="6E35405C" w14:textId="6440F0AA"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La Thanh Phúc</w:t>
            </w:r>
          </w:p>
        </w:tc>
        <w:tc>
          <w:tcPr>
            <w:tcW w:w="3583" w:type="dxa"/>
          </w:tcPr>
          <w:p w14:paraId="0BF305E2" w14:textId="41B6032B"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Dev, Test</w:t>
            </w:r>
          </w:p>
        </w:tc>
      </w:tr>
      <w:tr w:rsidR="00576D8A" w14:paraId="6680CA13" w14:textId="77777777">
        <w:tc>
          <w:tcPr>
            <w:tcW w:w="5147" w:type="dxa"/>
          </w:tcPr>
          <w:p w14:paraId="6A646CD6" w14:textId="7E842754"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 xml:space="preserve">Vũ </w:t>
            </w:r>
            <w:proofErr w:type="spellStart"/>
            <w:r w:rsidRPr="10EA46D3">
              <w:rPr>
                <w:rFonts w:ascii="Times New Roman" w:eastAsia="Times New Roman" w:hAnsi="Times New Roman"/>
                <w:color w:val="000000" w:themeColor="text1"/>
                <w:sz w:val="28"/>
                <w:szCs w:val="28"/>
              </w:rPr>
              <w:t>Đăng</w:t>
            </w:r>
            <w:proofErr w:type="spellEnd"/>
            <w:r w:rsidRPr="10EA46D3">
              <w:rPr>
                <w:rFonts w:ascii="Times New Roman" w:eastAsia="Times New Roman" w:hAnsi="Times New Roman"/>
                <w:color w:val="000000" w:themeColor="text1"/>
                <w:sz w:val="28"/>
                <w:szCs w:val="28"/>
              </w:rPr>
              <w:t xml:space="preserve"> Duy</w:t>
            </w:r>
          </w:p>
        </w:tc>
        <w:tc>
          <w:tcPr>
            <w:tcW w:w="3583" w:type="dxa"/>
          </w:tcPr>
          <w:p w14:paraId="29B02B7B" w14:textId="2C29FAB7" w:rsidR="00576D8A" w:rsidRPr="009F70F4"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Dev, Test</w:t>
            </w:r>
          </w:p>
        </w:tc>
      </w:tr>
    </w:tbl>
    <w:p w14:paraId="4F194827" w14:textId="452C9A9F" w:rsidR="00576D8A" w:rsidRPr="00D417D6" w:rsidRDefault="00576D8A" w:rsidP="00576D8A">
      <w:pPr>
        <w:tabs>
          <w:tab w:val="left" w:pos="360"/>
          <w:tab w:val="left" w:pos="810"/>
        </w:tabs>
        <w:spacing w:after="0" w:line="360" w:lineRule="auto"/>
        <w:rPr>
          <w:rFonts w:ascii="Times New Roman" w:eastAsia="Times New Roman" w:hAnsi="Times New Roman" w:cs="Times New Roman"/>
          <w:sz w:val="28"/>
          <w:szCs w:val="28"/>
        </w:rPr>
      </w:pPr>
      <w:r>
        <w:rPr>
          <w:rFonts w:ascii="Times New Roman" w:hAnsi="Times New Roman" w:cs="Times New Roman"/>
          <w:sz w:val="28"/>
          <w:szCs w:val="28"/>
        </w:rPr>
        <w:tab/>
      </w:r>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Phân</w:t>
      </w:r>
      <w:proofErr w:type="spellEnd"/>
      <w:r w:rsidRPr="10EA46D3">
        <w:rPr>
          <w:rFonts w:ascii="Times New Roman" w:eastAsia="Times New Roman" w:hAnsi="Times New Roman" w:cs="Times New Roman"/>
          <w:sz w:val="28"/>
          <w:szCs w:val="28"/>
        </w:rPr>
        <w:t xml:space="preserve"> </w:t>
      </w:r>
      <w:proofErr w:type="spellStart"/>
      <w:r w:rsidRPr="10EA46D3">
        <w:rPr>
          <w:rFonts w:ascii="Times New Roman" w:eastAsia="Times New Roman" w:hAnsi="Times New Roman" w:cs="Times New Roman"/>
          <w:sz w:val="28"/>
          <w:szCs w:val="28"/>
        </w:rPr>
        <w:t>công</w:t>
      </w:r>
      <w:proofErr w:type="spellEnd"/>
      <w:r w:rsidRPr="10EA46D3">
        <w:rPr>
          <w:rFonts w:ascii="Times New Roman" w:eastAsia="Times New Roman" w:hAnsi="Times New Roman" w:cs="Times New Roman"/>
          <w:sz w:val="28"/>
          <w:szCs w:val="28"/>
        </w:rPr>
        <w:t>:</w:t>
      </w:r>
    </w:p>
    <w:tbl>
      <w:tblPr>
        <w:tblStyle w:val="TableGrid"/>
        <w:tblW w:w="0" w:type="auto"/>
        <w:tblInd w:w="108" w:type="dxa"/>
        <w:tblLook w:val="04A0" w:firstRow="1" w:lastRow="0" w:firstColumn="1" w:lastColumn="0" w:noHBand="0" w:noVBand="1"/>
      </w:tblPr>
      <w:tblGrid>
        <w:gridCol w:w="5104"/>
        <w:gridCol w:w="3626"/>
      </w:tblGrid>
      <w:tr w:rsidR="00576D8A" w14:paraId="1914FDB3" w14:textId="77777777">
        <w:tc>
          <w:tcPr>
            <w:tcW w:w="5104" w:type="dxa"/>
            <w:shd w:val="clear" w:color="auto" w:fill="ED7D31" w:themeFill="accent2"/>
          </w:tcPr>
          <w:p w14:paraId="23ADBFF4" w14:textId="76464986"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 xml:space="preserve">Thành </w:t>
            </w:r>
            <w:proofErr w:type="spellStart"/>
            <w:r w:rsidRPr="10EA46D3">
              <w:rPr>
                <w:rFonts w:ascii="Times New Roman" w:eastAsia="Times New Roman" w:hAnsi="Times New Roman"/>
                <w:b/>
                <w:sz w:val="28"/>
                <w:szCs w:val="28"/>
              </w:rPr>
              <w:t>viên</w:t>
            </w:r>
            <w:proofErr w:type="spellEnd"/>
          </w:p>
        </w:tc>
        <w:tc>
          <w:tcPr>
            <w:tcW w:w="3626" w:type="dxa"/>
            <w:shd w:val="clear" w:color="auto" w:fill="ED7D31" w:themeFill="accent2"/>
          </w:tcPr>
          <w:p w14:paraId="5BA9B86C" w14:textId="7E859382"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Nhiệm</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vụ</w:t>
            </w:r>
            <w:proofErr w:type="spellEnd"/>
          </w:p>
        </w:tc>
      </w:tr>
      <w:tr w:rsidR="00576D8A" w14:paraId="75F5266D" w14:textId="77777777">
        <w:tc>
          <w:tcPr>
            <w:tcW w:w="5104" w:type="dxa"/>
          </w:tcPr>
          <w:p w14:paraId="5555762C" w14:textId="5C32DD0F"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Nguyễn Trọng Nghĩa</w:t>
            </w:r>
          </w:p>
        </w:tc>
        <w:tc>
          <w:tcPr>
            <w:tcW w:w="3626" w:type="dxa"/>
          </w:tcPr>
          <w:p w14:paraId="4AA34E06" w14:textId="2E8079C2"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Scrum master, Dev, Test</w:t>
            </w:r>
          </w:p>
        </w:tc>
      </w:tr>
      <w:tr w:rsidR="00576D8A" w14:paraId="51950DF9" w14:textId="77777777">
        <w:tc>
          <w:tcPr>
            <w:tcW w:w="5104" w:type="dxa"/>
          </w:tcPr>
          <w:p w14:paraId="58D0132A" w14:textId="0508B887"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 xml:space="preserve">Lê </w:t>
            </w:r>
            <w:proofErr w:type="spellStart"/>
            <w:r w:rsidRPr="10EA46D3">
              <w:rPr>
                <w:rFonts w:ascii="Times New Roman" w:eastAsia="Times New Roman" w:hAnsi="Times New Roman"/>
                <w:color w:val="000000" w:themeColor="text1"/>
                <w:sz w:val="28"/>
                <w:szCs w:val="28"/>
              </w:rPr>
              <w:t>Thế</w:t>
            </w:r>
            <w:proofErr w:type="spellEnd"/>
            <w:r w:rsidRPr="10EA46D3">
              <w:rPr>
                <w:rFonts w:ascii="Times New Roman" w:eastAsia="Times New Roman" w:hAnsi="Times New Roman"/>
                <w:color w:val="000000" w:themeColor="text1"/>
                <w:sz w:val="28"/>
                <w:szCs w:val="28"/>
              </w:rPr>
              <w:t xml:space="preserve"> Vinh</w:t>
            </w:r>
          </w:p>
        </w:tc>
        <w:tc>
          <w:tcPr>
            <w:tcW w:w="3626" w:type="dxa"/>
          </w:tcPr>
          <w:p w14:paraId="417C1DEE" w14:textId="11CBC8BE"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Dev, Test</w:t>
            </w:r>
          </w:p>
        </w:tc>
      </w:tr>
      <w:tr w:rsidR="00576D8A" w14:paraId="10A077EF" w14:textId="77777777">
        <w:tc>
          <w:tcPr>
            <w:tcW w:w="5104" w:type="dxa"/>
          </w:tcPr>
          <w:p w14:paraId="5E45F37B" w14:textId="058BC8F3"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Trần Hoàng Long</w:t>
            </w:r>
          </w:p>
        </w:tc>
        <w:tc>
          <w:tcPr>
            <w:tcW w:w="3626" w:type="dxa"/>
          </w:tcPr>
          <w:p w14:paraId="3C9A9059" w14:textId="51E0DC84"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Dev, Test</w:t>
            </w:r>
          </w:p>
        </w:tc>
      </w:tr>
      <w:tr w:rsidR="00576D8A" w14:paraId="56EBA63B" w14:textId="77777777">
        <w:tc>
          <w:tcPr>
            <w:tcW w:w="5104" w:type="dxa"/>
          </w:tcPr>
          <w:p w14:paraId="7725B7E1" w14:textId="0A8F3C1C"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La Thanh Phúc</w:t>
            </w:r>
          </w:p>
        </w:tc>
        <w:tc>
          <w:tcPr>
            <w:tcW w:w="3626" w:type="dxa"/>
          </w:tcPr>
          <w:p w14:paraId="7D0C2B72" w14:textId="3A789656"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Dev, Test</w:t>
            </w:r>
          </w:p>
        </w:tc>
      </w:tr>
      <w:tr w:rsidR="00576D8A" w14:paraId="692775A5" w14:textId="77777777">
        <w:tc>
          <w:tcPr>
            <w:tcW w:w="5104" w:type="dxa"/>
          </w:tcPr>
          <w:p w14:paraId="2954FBFA" w14:textId="40569B7C"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 xml:space="preserve">Vũ </w:t>
            </w:r>
            <w:proofErr w:type="spellStart"/>
            <w:r w:rsidRPr="10EA46D3">
              <w:rPr>
                <w:rFonts w:ascii="Times New Roman" w:eastAsia="Times New Roman" w:hAnsi="Times New Roman"/>
                <w:color w:val="000000" w:themeColor="text1"/>
                <w:sz w:val="28"/>
                <w:szCs w:val="28"/>
              </w:rPr>
              <w:t>Đăng</w:t>
            </w:r>
            <w:proofErr w:type="spellEnd"/>
            <w:r w:rsidRPr="10EA46D3">
              <w:rPr>
                <w:rFonts w:ascii="Times New Roman" w:eastAsia="Times New Roman" w:hAnsi="Times New Roman"/>
                <w:color w:val="000000" w:themeColor="text1"/>
                <w:sz w:val="28"/>
                <w:szCs w:val="28"/>
              </w:rPr>
              <w:t xml:space="preserve"> Duy</w:t>
            </w:r>
          </w:p>
        </w:tc>
        <w:tc>
          <w:tcPr>
            <w:tcW w:w="3626" w:type="dxa"/>
          </w:tcPr>
          <w:p w14:paraId="3C5377CB" w14:textId="3F2C27AD" w:rsidR="00576D8A" w:rsidRPr="009C196F" w:rsidRDefault="00576D8A">
            <w:pPr>
              <w:pStyle w:val="ListParagraph"/>
              <w:tabs>
                <w:tab w:val="left" w:pos="360"/>
                <w:tab w:val="left" w:pos="810"/>
              </w:tabs>
              <w:spacing w:line="360" w:lineRule="auto"/>
              <w:ind w:left="0"/>
              <w:jc w:val="center"/>
              <w:rPr>
                <w:rFonts w:ascii="Times New Roman" w:eastAsia="Times New Roman" w:hAnsi="Times New Roman"/>
                <w:sz w:val="28"/>
                <w:szCs w:val="28"/>
              </w:rPr>
            </w:pPr>
            <w:r w:rsidRPr="10EA46D3">
              <w:rPr>
                <w:rFonts w:ascii="Times New Roman" w:eastAsia="Times New Roman" w:hAnsi="Times New Roman"/>
                <w:color w:val="000000" w:themeColor="text1"/>
                <w:sz w:val="28"/>
                <w:szCs w:val="28"/>
              </w:rPr>
              <w:t>Dev, Test</w:t>
            </w:r>
          </w:p>
        </w:tc>
      </w:tr>
    </w:tbl>
    <w:p w14:paraId="5EC38025" w14:textId="77777777" w:rsidR="00576D8A" w:rsidRDefault="00576D8A" w:rsidP="00576D8A">
      <w:pPr>
        <w:pStyle w:val="ListParagraph"/>
        <w:tabs>
          <w:tab w:val="left" w:pos="360"/>
          <w:tab w:val="left" w:pos="810"/>
        </w:tabs>
        <w:spacing w:after="0" w:line="360" w:lineRule="auto"/>
        <w:ind w:left="1080"/>
        <w:rPr>
          <w:rFonts w:ascii="Times New Roman" w:eastAsia="Times New Roman" w:hAnsi="Times New Roman" w:cs="Times New Roman"/>
          <w:i/>
          <w:sz w:val="28"/>
          <w:szCs w:val="28"/>
        </w:rPr>
      </w:pPr>
    </w:p>
    <w:p w14:paraId="244BD646" w14:textId="13D0A170" w:rsidR="00576D8A" w:rsidRPr="00174E8B" w:rsidRDefault="00576D8A" w:rsidP="00576D8A">
      <w:pPr>
        <w:spacing w:after="0" w:line="360" w:lineRule="auto"/>
        <w:rPr>
          <w:rFonts w:ascii="Times New Roman" w:eastAsia="Times New Roman" w:hAnsi="Times New Roman" w:cs="Times New Roman"/>
          <w:b/>
          <w:bCs/>
          <w:color w:val="000000" w:themeColor="text1"/>
          <w:sz w:val="28"/>
          <w:szCs w:val="28"/>
        </w:rPr>
      </w:pPr>
      <w:r w:rsidRPr="10EA46D3">
        <w:rPr>
          <w:rFonts w:ascii="Times New Roman" w:eastAsia="Times New Roman" w:hAnsi="Times New Roman" w:cs="Times New Roman"/>
          <w:i/>
          <w:sz w:val="28"/>
          <w:szCs w:val="28"/>
        </w:rPr>
        <w:br w:type="page"/>
      </w:r>
      <w:proofErr w:type="spellStart"/>
      <w:r w:rsidRPr="63FF8026">
        <w:rPr>
          <w:rFonts w:ascii="Times New Roman" w:eastAsia="Times New Roman" w:hAnsi="Times New Roman" w:cs="Times New Roman"/>
          <w:b/>
          <w:bCs/>
          <w:color w:val="000000" w:themeColor="text1"/>
          <w:sz w:val="28"/>
          <w:szCs w:val="28"/>
        </w:rPr>
        <w:t>Kế</w:t>
      </w:r>
      <w:proofErr w:type="spellEnd"/>
      <w:r w:rsidRPr="63FF8026">
        <w:rPr>
          <w:rFonts w:ascii="Times New Roman" w:eastAsia="Times New Roman" w:hAnsi="Times New Roman" w:cs="Times New Roman"/>
          <w:b/>
          <w:bCs/>
          <w:color w:val="000000" w:themeColor="text1"/>
          <w:sz w:val="28"/>
          <w:szCs w:val="28"/>
        </w:rPr>
        <w:t xml:space="preserve"> </w:t>
      </w:r>
      <w:proofErr w:type="spellStart"/>
      <w:r w:rsidRPr="63FF8026">
        <w:rPr>
          <w:rFonts w:ascii="Times New Roman" w:eastAsia="Times New Roman" w:hAnsi="Times New Roman" w:cs="Times New Roman"/>
          <w:b/>
          <w:bCs/>
          <w:color w:val="000000" w:themeColor="text1"/>
          <w:sz w:val="28"/>
          <w:szCs w:val="28"/>
        </w:rPr>
        <w:t>hoạch</w:t>
      </w:r>
      <w:proofErr w:type="spellEnd"/>
      <w:r w:rsidRPr="63FF8026">
        <w:rPr>
          <w:rFonts w:ascii="Times New Roman" w:eastAsia="Times New Roman" w:hAnsi="Times New Roman" w:cs="Times New Roman"/>
          <w:b/>
          <w:bCs/>
          <w:color w:val="000000" w:themeColor="text1"/>
          <w:sz w:val="28"/>
          <w:szCs w:val="28"/>
        </w:rPr>
        <w:t xml:space="preserve"> </w:t>
      </w:r>
      <w:proofErr w:type="spellStart"/>
      <w:r w:rsidRPr="63FF8026">
        <w:rPr>
          <w:rFonts w:ascii="Times New Roman" w:eastAsia="Times New Roman" w:hAnsi="Times New Roman" w:cs="Times New Roman"/>
          <w:b/>
          <w:bCs/>
          <w:color w:val="000000" w:themeColor="text1"/>
          <w:sz w:val="28"/>
          <w:szCs w:val="28"/>
        </w:rPr>
        <w:t>dự</w:t>
      </w:r>
      <w:proofErr w:type="spellEnd"/>
      <w:r w:rsidRPr="63FF8026">
        <w:rPr>
          <w:rFonts w:ascii="Times New Roman" w:eastAsia="Times New Roman" w:hAnsi="Times New Roman" w:cs="Times New Roman"/>
          <w:b/>
          <w:bCs/>
          <w:color w:val="000000" w:themeColor="text1"/>
          <w:sz w:val="28"/>
          <w:szCs w:val="28"/>
        </w:rPr>
        <w:t xml:space="preserve"> </w:t>
      </w:r>
      <w:proofErr w:type="spellStart"/>
      <w:r w:rsidRPr="63FF8026">
        <w:rPr>
          <w:rFonts w:ascii="Times New Roman" w:eastAsia="Times New Roman" w:hAnsi="Times New Roman" w:cs="Times New Roman"/>
          <w:b/>
          <w:bCs/>
          <w:color w:val="000000" w:themeColor="text1"/>
          <w:sz w:val="28"/>
          <w:szCs w:val="28"/>
        </w:rPr>
        <w:t>án</w:t>
      </w:r>
      <w:proofErr w:type="spellEnd"/>
    </w:p>
    <w:tbl>
      <w:tblPr>
        <w:tblStyle w:val="TableGrid"/>
        <w:tblW w:w="9179" w:type="dxa"/>
        <w:tblLayout w:type="fixed"/>
        <w:tblLook w:val="04A0" w:firstRow="1" w:lastRow="0" w:firstColumn="1" w:lastColumn="0" w:noHBand="0" w:noVBand="1"/>
      </w:tblPr>
      <w:tblGrid>
        <w:gridCol w:w="726"/>
        <w:gridCol w:w="3351"/>
        <w:gridCol w:w="1499"/>
        <w:gridCol w:w="1620"/>
        <w:gridCol w:w="1983"/>
      </w:tblGrid>
      <w:tr w:rsidR="00576D8A" w14:paraId="193307A2"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03A64F" w14:textId="46529546"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STT</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62D839" w14:textId="461259A7"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Tast name</w:t>
            </w:r>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DF57FE" w14:textId="1972FC3F"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Start</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23DD00" w14:textId="5695F0D0"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Finish</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EF2184" w14:textId="1CC8700E"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Resource name</w:t>
            </w:r>
          </w:p>
        </w:tc>
      </w:tr>
      <w:tr w:rsidR="00576D8A" w14:paraId="4A5F712A" w14:textId="77777777">
        <w:trPr>
          <w:trHeight w:val="300"/>
        </w:trPr>
        <w:tc>
          <w:tcPr>
            <w:tcW w:w="9179" w:type="dxa"/>
            <w:gridSpan w:val="5"/>
            <w:tcBorders>
              <w:top w:val="single" w:sz="8" w:space="0" w:color="auto"/>
              <w:left w:val="single" w:sz="8" w:space="0" w:color="auto"/>
              <w:bottom w:val="single" w:sz="8" w:space="0" w:color="auto"/>
              <w:right w:val="single" w:sz="8" w:space="0" w:color="auto"/>
            </w:tcBorders>
            <w:shd w:val="clear" w:color="auto" w:fill="ED7D31" w:themeFill="accent2"/>
            <w:tcMar>
              <w:left w:w="108" w:type="dxa"/>
              <w:right w:w="108" w:type="dxa"/>
            </w:tcMar>
            <w:vAlign w:val="center"/>
          </w:tcPr>
          <w:p w14:paraId="1D92805C" w14:textId="0AA3265B" w:rsidR="00576D8A" w:rsidRDefault="00576D8A" w:rsidP="00576D8A">
            <w:pPr>
              <w:pStyle w:val="ListParagraph"/>
              <w:numPr>
                <w:ilvl w:val="3"/>
                <w:numId w:val="1"/>
              </w:numPr>
              <w:spacing w:line="360" w:lineRule="auto"/>
              <w:jc w:val="center"/>
              <w:rPr>
                <w:rFonts w:ascii="Times New Roman" w:eastAsia="Times New Roman" w:hAnsi="Times New Roman"/>
                <w:b/>
                <w:color w:val="000000" w:themeColor="text1"/>
                <w:sz w:val="28"/>
                <w:szCs w:val="28"/>
              </w:rPr>
            </w:pPr>
            <w:proofErr w:type="spellStart"/>
            <w:r w:rsidRPr="63FF8026">
              <w:rPr>
                <w:rFonts w:ascii="Times New Roman" w:eastAsia="Times New Roman" w:hAnsi="Times New Roman"/>
                <w:b/>
                <w:color w:val="000000" w:themeColor="text1"/>
                <w:sz w:val="28"/>
                <w:szCs w:val="28"/>
              </w:rPr>
              <w:t>Phân</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tích</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và</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thiết</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kế</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hệ</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thống</w:t>
            </w:r>
            <w:proofErr w:type="spellEnd"/>
          </w:p>
        </w:tc>
      </w:tr>
      <w:tr w:rsidR="00576D8A" w14:paraId="58029617"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1B6B29" w14:textId="3FECB7EB"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1.1</w:t>
            </w:r>
          </w:p>
        </w:tc>
        <w:tc>
          <w:tcPr>
            <w:tcW w:w="3351" w:type="dxa"/>
            <w:tcBorders>
              <w:top w:val="nil"/>
              <w:left w:val="single" w:sz="8" w:space="0" w:color="auto"/>
              <w:bottom w:val="single" w:sz="8" w:space="0" w:color="auto"/>
              <w:right w:val="single" w:sz="8" w:space="0" w:color="auto"/>
            </w:tcBorders>
            <w:tcMar>
              <w:left w:w="108" w:type="dxa"/>
              <w:right w:w="108" w:type="dxa"/>
            </w:tcMar>
            <w:vAlign w:val="center"/>
          </w:tcPr>
          <w:p w14:paraId="7745E513" w14:textId="13D661B5"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Khảo</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sát</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và</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đánh</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giá</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dự</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án</w:t>
            </w:r>
            <w:proofErr w:type="spellEnd"/>
          </w:p>
        </w:tc>
        <w:tc>
          <w:tcPr>
            <w:tcW w:w="1499" w:type="dxa"/>
            <w:tcBorders>
              <w:top w:val="nil"/>
              <w:left w:val="single" w:sz="8" w:space="0" w:color="auto"/>
              <w:bottom w:val="single" w:sz="8" w:space="0" w:color="auto"/>
              <w:right w:val="single" w:sz="8" w:space="0" w:color="auto"/>
            </w:tcBorders>
            <w:tcMar>
              <w:left w:w="108" w:type="dxa"/>
              <w:right w:w="108" w:type="dxa"/>
            </w:tcMar>
            <w:vAlign w:val="center"/>
          </w:tcPr>
          <w:p w14:paraId="584256C5" w14:textId="20E5BAED"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08/09/2023</w:t>
            </w:r>
          </w:p>
        </w:tc>
        <w:tc>
          <w:tcPr>
            <w:tcW w:w="1620" w:type="dxa"/>
            <w:tcBorders>
              <w:top w:val="nil"/>
              <w:left w:val="single" w:sz="8" w:space="0" w:color="auto"/>
              <w:bottom w:val="single" w:sz="8" w:space="0" w:color="auto"/>
              <w:right w:val="single" w:sz="8" w:space="0" w:color="auto"/>
            </w:tcBorders>
            <w:tcMar>
              <w:left w:w="108" w:type="dxa"/>
              <w:right w:w="108" w:type="dxa"/>
            </w:tcMar>
            <w:vAlign w:val="center"/>
          </w:tcPr>
          <w:p w14:paraId="512AD82E" w14:textId="1A833C3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09/09/2023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42D30DB9" w14:textId="23D40A50"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79B365D7"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C14BB1" w14:textId="23E2E33F"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1.2</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5BC4BC" w14:textId="6476F54B"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Xác</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định</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các</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yêu</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cầu</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và</w:t>
            </w:r>
            <w:proofErr w:type="spellEnd"/>
          </w:p>
          <w:p w14:paraId="4EE075F0" w14:textId="04B4A8D7"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nghiệp</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vụ</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bài</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toán</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D42B9F" w14:textId="2C05B6D2"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08/09/2023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1967DD" w14:textId="03339A9F"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09/03/2023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8A2ACA" w14:textId="04F3766C"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7996ACB0"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5AAC47" w14:textId="4098E946"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1.3</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2E4753" w14:textId="55E2C818"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Phân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tích</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và</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luồng</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chức</w:t>
            </w:r>
            <w:proofErr w:type="spellEnd"/>
          </w:p>
          <w:p w14:paraId="4DB91691" w14:textId="6411719A"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năng</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E4D761" w14:textId="170AAE25"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08/09/2023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D3215E" w14:textId="746AB53D"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09/03/2023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00304A" w14:textId="2C2283AE"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2F25025E"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5B53F9" w14:textId="4DBEF137"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1.4</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A43568" w14:textId="3FEB6E55"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Thiết</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kế</w:t>
            </w:r>
            <w:proofErr w:type="spellEnd"/>
            <w:r w:rsidRPr="63FF8026">
              <w:rPr>
                <w:rFonts w:ascii="Times New Roman" w:eastAsia="Times New Roman" w:hAnsi="Times New Roman"/>
                <w:color w:val="000000" w:themeColor="text1"/>
                <w:sz w:val="28"/>
                <w:szCs w:val="28"/>
              </w:rPr>
              <w:t xml:space="preserve"> Use Case</w:t>
            </w:r>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470C5A" w14:textId="71F4A75B"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E1C87C" w14:textId="048E0F2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F550C3" w14:textId="7FF9032C"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64830E64"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D862DE" w14:textId="60C0E539"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1.5</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4CF302" w14:textId="16FFCD4B"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Thiết</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kế</w:t>
            </w:r>
            <w:proofErr w:type="spellEnd"/>
            <w:r w:rsidRPr="63FF8026">
              <w:rPr>
                <w:rFonts w:ascii="Times New Roman" w:eastAsia="Times New Roman" w:hAnsi="Times New Roman"/>
                <w:color w:val="000000" w:themeColor="text1"/>
                <w:sz w:val="28"/>
                <w:szCs w:val="28"/>
              </w:rPr>
              <w:t xml:space="preserve"> Database</w:t>
            </w:r>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627413" w14:textId="1B072742"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7C333C" w14:textId="788F0DF8"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BC9CC3" w14:textId="655D4CA1"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29C674C5"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F9915A" w14:textId="2A95E223"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1.6</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EB9D3E" w14:textId="3F6326CD"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Vẽ</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sơ</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đồ</w:t>
            </w:r>
            <w:proofErr w:type="spellEnd"/>
            <w:r w:rsidRPr="63FF8026">
              <w:rPr>
                <w:rFonts w:ascii="Times New Roman" w:eastAsia="Times New Roman" w:hAnsi="Times New Roman"/>
                <w:color w:val="000000" w:themeColor="text1"/>
                <w:sz w:val="28"/>
                <w:szCs w:val="28"/>
              </w:rPr>
              <w:t xml:space="preserve"> ERD</w:t>
            </w:r>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4BDB41" w14:textId="6662D8FA"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75A71C" w14:textId="5421D202"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D5750F" w14:textId="52E1A673"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7CA80663" w14:textId="278AB762">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528473" w14:textId="65461ACF"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1.7</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BAC9CD" w14:textId="3A34C5C9"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Chuẩn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hóa</w:t>
            </w:r>
            <w:proofErr w:type="spellEnd"/>
            <w:r w:rsidRPr="63FF8026">
              <w:rPr>
                <w:rFonts w:ascii="Times New Roman" w:eastAsia="Times New Roman" w:hAnsi="Times New Roman"/>
                <w:color w:val="000000" w:themeColor="text1"/>
                <w:sz w:val="28"/>
                <w:szCs w:val="28"/>
              </w:rPr>
              <w:t xml:space="preserve"> CSDL</w:t>
            </w:r>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884FEE" w14:textId="5D488D4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EE363F" w14:textId="5C1918CD"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A59A54" w14:textId="6E39FF22"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78C4BC5B"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D54F71" w14:textId="59ADE81A"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1.8</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376A3" w14:textId="556409F8"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Thiết</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kế</w:t>
            </w:r>
            <w:proofErr w:type="spellEnd"/>
            <w:r w:rsidRPr="63FF8026">
              <w:rPr>
                <w:rFonts w:ascii="Times New Roman" w:eastAsia="Times New Roman" w:hAnsi="Times New Roman"/>
                <w:color w:val="000000" w:themeColor="text1"/>
                <w:sz w:val="28"/>
                <w:szCs w:val="28"/>
              </w:rPr>
              <w:t xml:space="preserve"> Activity Diagram</w:t>
            </w:r>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B6085E" w14:textId="16E49058"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12CD9E" w14:textId="44C92F4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6ADE0" w14:textId="698B9DDF"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4A15159D"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CB13E0" w14:textId="1D177337"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1.9</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85466F" w14:textId="3FD3FE48"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Thiết</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kế</w:t>
            </w:r>
            <w:proofErr w:type="spellEnd"/>
            <w:r w:rsidRPr="63FF8026">
              <w:rPr>
                <w:rFonts w:ascii="Times New Roman" w:eastAsia="Times New Roman" w:hAnsi="Times New Roman"/>
                <w:color w:val="000000" w:themeColor="text1"/>
                <w:sz w:val="28"/>
                <w:szCs w:val="28"/>
              </w:rPr>
              <w:t xml:space="preserve"> Class Diagram</w:t>
            </w:r>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162ADD" w14:textId="5EA33815"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BA4FDB" w14:textId="3B4445B5"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3DDB90" w14:textId="4590D336"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66BE34A9"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03B1F8" w14:textId="341AF9A7"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1.10</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E2B113" w14:textId="72B0B95A"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Làm</w:t>
            </w:r>
            <w:proofErr w:type="spellEnd"/>
            <w:r w:rsidRPr="63FF8026">
              <w:rPr>
                <w:rFonts w:ascii="Times New Roman" w:eastAsia="Times New Roman" w:hAnsi="Times New Roman"/>
                <w:color w:val="000000" w:themeColor="text1"/>
                <w:sz w:val="28"/>
                <w:szCs w:val="28"/>
              </w:rPr>
              <w:t xml:space="preserve"> document </w:t>
            </w:r>
            <w:proofErr w:type="spellStart"/>
            <w:r w:rsidRPr="63FF8026">
              <w:rPr>
                <w:rFonts w:ascii="Times New Roman" w:eastAsia="Times New Roman" w:hAnsi="Times New Roman"/>
                <w:color w:val="000000" w:themeColor="text1"/>
                <w:sz w:val="28"/>
                <w:szCs w:val="28"/>
              </w:rPr>
              <w:t>dự</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án</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34F7A3" w14:textId="1C9AA29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E654C9" w14:textId="05C92520"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29D0B9" w14:textId="55B2C4D3"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15BC6673" w14:textId="77777777">
        <w:trPr>
          <w:trHeight w:val="300"/>
        </w:trPr>
        <w:tc>
          <w:tcPr>
            <w:tcW w:w="9179" w:type="dxa"/>
            <w:gridSpan w:val="5"/>
            <w:tcBorders>
              <w:top w:val="single" w:sz="8" w:space="0" w:color="auto"/>
              <w:left w:val="single" w:sz="8" w:space="0" w:color="auto"/>
              <w:bottom w:val="single" w:sz="8" w:space="0" w:color="auto"/>
              <w:right w:val="single" w:sz="8" w:space="0" w:color="auto"/>
            </w:tcBorders>
            <w:shd w:val="clear" w:color="auto" w:fill="ED7D31" w:themeFill="accent2"/>
            <w:tcMar>
              <w:left w:w="108" w:type="dxa"/>
              <w:right w:w="108" w:type="dxa"/>
            </w:tcMar>
            <w:vAlign w:val="center"/>
          </w:tcPr>
          <w:p w14:paraId="4DB98CBA" w14:textId="4720DECB"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 xml:space="preserve">2. </w:t>
            </w:r>
            <w:proofErr w:type="spellStart"/>
            <w:r w:rsidRPr="63FF8026">
              <w:rPr>
                <w:rFonts w:ascii="Times New Roman" w:eastAsia="Times New Roman" w:hAnsi="Times New Roman"/>
                <w:b/>
                <w:color w:val="000000" w:themeColor="text1"/>
                <w:sz w:val="28"/>
                <w:szCs w:val="28"/>
              </w:rPr>
              <w:t>Thiết</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kế</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giao</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diện</w:t>
            </w:r>
            <w:proofErr w:type="spellEnd"/>
          </w:p>
        </w:tc>
      </w:tr>
      <w:tr w:rsidR="00576D8A" w14:paraId="619FA525"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C73FCC" w14:textId="5C4E4ADC"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2.1</w:t>
            </w:r>
          </w:p>
        </w:tc>
        <w:tc>
          <w:tcPr>
            <w:tcW w:w="3351" w:type="dxa"/>
            <w:tcBorders>
              <w:top w:val="nil"/>
              <w:left w:val="single" w:sz="8" w:space="0" w:color="auto"/>
              <w:bottom w:val="single" w:sz="8" w:space="0" w:color="auto"/>
              <w:right w:val="single" w:sz="8" w:space="0" w:color="auto"/>
            </w:tcBorders>
            <w:tcMar>
              <w:left w:w="108" w:type="dxa"/>
              <w:right w:w="108" w:type="dxa"/>
            </w:tcMar>
            <w:vAlign w:val="center"/>
          </w:tcPr>
          <w:p w14:paraId="51BC761D" w14:textId="1681ED3F"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bán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hàng</w:t>
            </w:r>
            <w:proofErr w:type="spellEnd"/>
          </w:p>
        </w:tc>
        <w:tc>
          <w:tcPr>
            <w:tcW w:w="1499" w:type="dxa"/>
            <w:tcBorders>
              <w:top w:val="nil"/>
              <w:left w:val="single" w:sz="8" w:space="0" w:color="auto"/>
              <w:bottom w:val="single" w:sz="8" w:space="0" w:color="auto"/>
              <w:right w:val="single" w:sz="8" w:space="0" w:color="auto"/>
            </w:tcBorders>
            <w:tcMar>
              <w:left w:w="108" w:type="dxa"/>
              <w:right w:w="108" w:type="dxa"/>
            </w:tcMar>
            <w:vAlign w:val="center"/>
          </w:tcPr>
          <w:p w14:paraId="6A9342C9" w14:textId="1630C9E9"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nil"/>
              <w:left w:val="single" w:sz="8" w:space="0" w:color="auto"/>
              <w:bottom w:val="single" w:sz="8" w:space="0" w:color="auto"/>
              <w:right w:val="single" w:sz="8" w:space="0" w:color="auto"/>
            </w:tcBorders>
            <w:tcMar>
              <w:left w:w="108" w:type="dxa"/>
              <w:right w:w="108" w:type="dxa"/>
            </w:tcMar>
            <w:vAlign w:val="center"/>
          </w:tcPr>
          <w:p w14:paraId="209AE4EE" w14:textId="63E027DA"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0D058937" w14:textId="0A9CDA70"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Nghĩa</w:t>
            </w:r>
          </w:p>
        </w:tc>
      </w:tr>
      <w:tr w:rsidR="00576D8A" w14:paraId="602B4528"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D20470" w14:textId="728F4922"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2.2</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B94AB6" w14:textId="391A50F8"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đăng</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nhập</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D97F89" w14:textId="7ADD7A90"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5715E" w14:textId="779913F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479A59" w14:textId="3633FB5B"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581049B3"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DFDDEA" w14:textId="3EA672B1"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2.3</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962726" w14:textId="159A2615"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quên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mật</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khẩu</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8F2BCA" w14:textId="6196AB72"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C8AF24" w14:textId="22F0DADB"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74E5B4" w14:textId="77777777" w:rsidR="00576D8A" w:rsidRDefault="00576D8A">
            <w:pPr>
              <w:spacing w:line="360" w:lineRule="auto"/>
              <w:rPr>
                <w:rFonts w:ascii="Times New Roman" w:eastAsia="Times New Roman" w:hAnsi="Times New Roman"/>
              </w:rPr>
            </w:pPr>
          </w:p>
        </w:tc>
      </w:tr>
      <w:tr w:rsidR="00576D8A" w14:paraId="74A8A899"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D5B488" w14:textId="5A2C4BDF"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2.4</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6F0B64" w14:textId="5B2CB1E2"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nhân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viên</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E1A726" w14:textId="608A411F"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836828" w14:textId="254C328A"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613BA08A" w14:textId="5AA46FF1"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Duy</w:t>
            </w:r>
          </w:p>
        </w:tc>
      </w:tr>
      <w:tr w:rsidR="00576D8A" w14:paraId="4DB7E9C2"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38D5E3" w14:textId="685EC89C"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2.5</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23D767" w14:textId="16BDE962"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khách</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hàng</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CDE77F" w14:textId="44CBA3F6"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A38C14" w14:textId="42203B31"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ED35E5" w14:textId="77777777" w:rsidR="00576D8A" w:rsidRDefault="00576D8A">
            <w:pPr>
              <w:spacing w:line="360" w:lineRule="auto"/>
              <w:rPr>
                <w:rFonts w:ascii="Times New Roman" w:eastAsia="Times New Roman" w:hAnsi="Times New Roman"/>
              </w:rPr>
            </w:pPr>
          </w:p>
        </w:tc>
      </w:tr>
      <w:tr w:rsidR="00576D8A" w14:paraId="69E057A2"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6355C0" w14:textId="7B7285EA"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2.6</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164705" w14:textId="21829404"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lịch</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sử</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hóa</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đơn</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DEAAD8" w14:textId="69445611"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A97609" w14:textId="419AAD1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495C00B2" w14:textId="16899617"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Long</w:t>
            </w:r>
          </w:p>
        </w:tc>
      </w:tr>
      <w:tr w:rsidR="00576D8A" w14:paraId="593F06FB"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790827" w14:textId="60EAFF41"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2.7</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E49F82" w14:textId="12657553"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chi </w:t>
            </w:r>
            <w:proofErr w:type="spellStart"/>
            <w:r w:rsidRPr="63FF8026">
              <w:rPr>
                <w:rFonts w:ascii="Times New Roman" w:eastAsia="Times New Roman" w:hAnsi="Times New Roman"/>
                <w:color w:val="000000" w:themeColor="text1"/>
                <w:sz w:val="28"/>
                <w:szCs w:val="28"/>
              </w:rPr>
              <w:t>tiết</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sản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phẩm</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27264F" w14:textId="01593F40"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E7DCEB" w14:textId="41AA40FC"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6C0D3" w14:textId="6B82D40A"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Vinh</w:t>
            </w:r>
          </w:p>
        </w:tc>
      </w:tr>
      <w:tr w:rsidR="00576D8A" w14:paraId="71DFE182"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AF5E01" w14:textId="6F374B7B"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2.8</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6AF1A4" w14:textId="69056932"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thuộc</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tính</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sản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phẩm</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4A170D" w14:textId="6041C332"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38103" w14:textId="3ED24820"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93E66C" w14:textId="1539135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Vinh</w:t>
            </w:r>
          </w:p>
        </w:tc>
      </w:tr>
      <w:tr w:rsidR="00576D8A" w14:paraId="254C081C" w14:textId="77777777">
        <w:trPr>
          <w:trHeight w:val="6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DC7723" w14:textId="385AB787"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2.9</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575AE1" w14:textId="16ADFBF4"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giảm</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giá</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sản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phẩm</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E7C478" w14:textId="070FB143"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4A2931" w14:textId="18D87465"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18B4B8" w14:textId="77777777" w:rsidR="00576D8A" w:rsidRDefault="00576D8A">
            <w:pPr>
              <w:spacing w:line="360" w:lineRule="auto"/>
              <w:rPr>
                <w:rFonts w:ascii="Times New Roman" w:eastAsia="Times New Roman" w:hAnsi="Times New Roman"/>
              </w:rPr>
            </w:pPr>
          </w:p>
        </w:tc>
      </w:tr>
      <w:tr w:rsidR="00576D8A" w14:paraId="533B270F"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FDF583" w14:textId="4A4A843E"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2.10</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4E06C8" w14:textId="6743956C"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thống</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kê</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4DFA49" w14:textId="59D3CB49"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AE22A3" w14:textId="01721301"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5399E3E6" w14:textId="7FC9391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Duy</w:t>
            </w:r>
          </w:p>
        </w:tc>
      </w:tr>
      <w:tr w:rsidR="00576D8A" w14:paraId="1E2701D1"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F2D465" w14:textId="250888E4"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2.09</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32B43C" w14:textId="63A97BA9"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 xml:space="preserve">Giao </w:t>
            </w:r>
            <w:proofErr w:type="spellStart"/>
            <w:r w:rsidRPr="63FF8026">
              <w:rPr>
                <w:rFonts w:ascii="Times New Roman" w:eastAsia="Times New Roman" w:hAnsi="Times New Roman"/>
                <w:color w:val="000000" w:themeColor="text1"/>
                <w:sz w:val="28"/>
                <w:szCs w:val="28"/>
              </w:rPr>
              <w:t>diện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giảm</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giá</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EDACD9" w14:textId="51D99D07"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15/09/2023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E7B366" w14:textId="7B3B82CC"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18/09/2023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036A02" w14:textId="0F3C2BB3"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Long</w:t>
            </w:r>
          </w:p>
        </w:tc>
      </w:tr>
      <w:tr w:rsidR="00576D8A" w14:paraId="2A8084CF" w14:textId="77777777">
        <w:trPr>
          <w:trHeight w:val="300"/>
        </w:trPr>
        <w:tc>
          <w:tcPr>
            <w:tcW w:w="9179" w:type="dxa"/>
            <w:gridSpan w:val="5"/>
            <w:tcBorders>
              <w:top w:val="single" w:sz="8" w:space="0" w:color="auto"/>
              <w:left w:val="single" w:sz="8" w:space="0" w:color="auto"/>
              <w:bottom w:val="single" w:sz="8" w:space="0" w:color="auto"/>
              <w:right w:val="single" w:sz="8" w:space="0" w:color="auto"/>
            </w:tcBorders>
            <w:shd w:val="clear" w:color="auto" w:fill="ED7D31" w:themeFill="accent2"/>
            <w:tcMar>
              <w:left w:w="108" w:type="dxa"/>
              <w:right w:w="108" w:type="dxa"/>
            </w:tcMar>
            <w:vAlign w:val="center"/>
          </w:tcPr>
          <w:p w14:paraId="654BE7EB" w14:textId="73A8993C"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 xml:space="preserve">3. </w:t>
            </w:r>
            <w:proofErr w:type="spellStart"/>
            <w:r w:rsidRPr="63FF8026">
              <w:rPr>
                <w:rFonts w:ascii="Times New Roman" w:eastAsia="Times New Roman" w:hAnsi="Times New Roman"/>
                <w:b/>
                <w:color w:val="000000" w:themeColor="text1"/>
                <w:sz w:val="28"/>
                <w:szCs w:val="28"/>
              </w:rPr>
              <w:t>Vẽ</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sơ</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đồ</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Usecase</w:t>
            </w:r>
            <w:proofErr w:type="spellEnd"/>
          </w:p>
        </w:tc>
      </w:tr>
      <w:tr w:rsidR="00576D8A" w14:paraId="3CADAF10"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6595ED" w14:textId="3DCC92AF"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3.1</w:t>
            </w:r>
          </w:p>
        </w:tc>
        <w:tc>
          <w:tcPr>
            <w:tcW w:w="3351" w:type="dxa"/>
            <w:tcBorders>
              <w:top w:val="nil"/>
              <w:left w:val="single" w:sz="8" w:space="0" w:color="auto"/>
              <w:bottom w:val="single" w:sz="8" w:space="0" w:color="auto"/>
              <w:right w:val="single" w:sz="8" w:space="0" w:color="auto"/>
            </w:tcBorders>
            <w:tcMar>
              <w:left w:w="108" w:type="dxa"/>
              <w:right w:w="108" w:type="dxa"/>
            </w:tcMar>
            <w:vAlign w:val="center"/>
          </w:tcPr>
          <w:p w14:paraId="0DC0834E" w14:textId="6E794FBD"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Usecase</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tổng</w:t>
            </w:r>
            <w:proofErr w:type="spellEnd"/>
          </w:p>
        </w:tc>
        <w:tc>
          <w:tcPr>
            <w:tcW w:w="1499" w:type="dxa"/>
            <w:tcBorders>
              <w:top w:val="nil"/>
              <w:left w:val="single" w:sz="8" w:space="0" w:color="auto"/>
              <w:bottom w:val="single" w:sz="8" w:space="0" w:color="auto"/>
              <w:right w:val="single" w:sz="8" w:space="0" w:color="auto"/>
            </w:tcBorders>
            <w:tcMar>
              <w:left w:w="108" w:type="dxa"/>
              <w:right w:w="108" w:type="dxa"/>
            </w:tcMar>
            <w:vAlign w:val="center"/>
          </w:tcPr>
          <w:p w14:paraId="39DA8118" w14:textId="269F8D60"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19/09/2023</w:t>
            </w:r>
          </w:p>
        </w:tc>
        <w:tc>
          <w:tcPr>
            <w:tcW w:w="1620" w:type="dxa"/>
            <w:tcBorders>
              <w:top w:val="nil"/>
              <w:left w:val="single" w:sz="8" w:space="0" w:color="auto"/>
              <w:bottom w:val="single" w:sz="8" w:space="0" w:color="auto"/>
              <w:right w:val="single" w:sz="8" w:space="0" w:color="auto"/>
            </w:tcBorders>
            <w:tcMar>
              <w:left w:w="108" w:type="dxa"/>
              <w:right w:w="108" w:type="dxa"/>
            </w:tcMar>
            <w:vAlign w:val="center"/>
          </w:tcPr>
          <w:p w14:paraId="7A8355C0" w14:textId="1368D9A0"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66694DE7" w14:textId="058B85AA"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Cả</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nhóm</w:t>
            </w:r>
            <w:proofErr w:type="spellEnd"/>
          </w:p>
        </w:tc>
      </w:tr>
      <w:tr w:rsidR="00576D8A" w14:paraId="317A904F"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0CC758" w14:textId="0910E882"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3.2</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BE31D0" w14:textId="13D8B7A3"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Usecase</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quản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lý</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4305F5" w14:textId="61FD09DA"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6CF21F" w14:textId="70A9A44B"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10D3C6" w14:textId="77777777" w:rsidR="00576D8A" w:rsidRDefault="00576D8A">
            <w:pPr>
              <w:spacing w:line="360" w:lineRule="auto"/>
              <w:rPr>
                <w:rFonts w:ascii="Times New Roman" w:eastAsia="Times New Roman" w:hAnsi="Times New Roman"/>
              </w:rPr>
            </w:pPr>
          </w:p>
        </w:tc>
      </w:tr>
      <w:tr w:rsidR="00576D8A" w14:paraId="15C3A530"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758E39" w14:textId="720F31DD"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3.3</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2C6C9B" w14:textId="75435C97" w:rsidR="00576D8A" w:rsidRDefault="00576D8A">
            <w:pPr>
              <w:spacing w:line="360" w:lineRule="auto"/>
              <w:jc w:val="center"/>
              <w:rPr>
                <w:rFonts w:ascii="Times New Roman" w:eastAsia="Times New Roman" w:hAnsi="Times New Roman"/>
                <w:color w:val="000000" w:themeColor="text1"/>
                <w:sz w:val="28"/>
                <w:szCs w:val="28"/>
              </w:rPr>
            </w:pPr>
            <w:proofErr w:type="spellStart"/>
            <w:r w:rsidRPr="63FF8026">
              <w:rPr>
                <w:rFonts w:ascii="Times New Roman" w:eastAsia="Times New Roman" w:hAnsi="Times New Roman"/>
                <w:color w:val="000000" w:themeColor="text1"/>
                <w:sz w:val="28"/>
                <w:szCs w:val="28"/>
              </w:rPr>
              <w:t>Usecase</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nhân</w:t>
            </w:r>
            <w:proofErr w:type="spellEnd"/>
            <w:r w:rsidRPr="63FF8026">
              <w:rPr>
                <w:rFonts w:ascii="Times New Roman" w:eastAsia="Times New Roman" w:hAnsi="Times New Roman"/>
                <w:color w:val="000000" w:themeColor="text1"/>
                <w:sz w:val="28"/>
                <w:szCs w:val="28"/>
              </w:rPr>
              <w:t xml:space="preserve"> </w:t>
            </w:r>
            <w:proofErr w:type="spellStart"/>
            <w:r w:rsidRPr="63FF8026">
              <w:rPr>
                <w:rFonts w:ascii="Times New Roman" w:eastAsia="Times New Roman" w:hAnsi="Times New Roman"/>
                <w:color w:val="000000" w:themeColor="text1"/>
                <w:sz w:val="28"/>
                <w:szCs w:val="28"/>
              </w:rPr>
              <w:t>viên</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BB9834" w14:textId="1773D11E"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005247" w14:textId="7782A264" w:rsidR="00576D8A" w:rsidRDefault="00576D8A">
            <w:pPr>
              <w:spacing w:line="360" w:lineRule="auto"/>
              <w:jc w:val="center"/>
              <w:rPr>
                <w:rFonts w:ascii="Times New Roman" w:eastAsia="Times New Roman" w:hAnsi="Times New Roman"/>
                <w:color w:val="000000" w:themeColor="text1"/>
                <w:sz w:val="28"/>
                <w:szCs w:val="28"/>
              </w:rPr>
            </w:pPr>
            <w:r w:rsidRPr="63FF8026">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553C50" w14:textId="77777777" w:rsidR="00576D8A" w:rsidRDefault="00576D8A">
            <w:pPr>
              <w:spacing w:line="360" w:lineRule="auto"/>
              <w:rPr>
                <w:rFonts w:ascii="Times New Roman" w:eastAsia="Times New Roman" w:hAnsi="Times New Roman"/>
              </w:rPr>
            </w:pPr>
          </w:p>
        </w:tc>
      </w:tr>
      <w:tr w:rsidR="00576D8A" w14:paraId="0819D65A" w14:textId="77777777">
        <w:trPr>
          <w:trHeight w:val="300"/>
        </w:trPr>
        <w:tc>
          <w:tcPr>
            <w:tcW w:w="9179" w:type="dxa"/>
            <w:gridSpan w:val="5"/>
            <w:tcBorders>
              <w:top w:val="single" w:sz="8" w:space="0" w:color="auto"/>
              <w:left w:val="single" w:sz="8" w:space="0" w:color="auto"/>
              <w:bottom w:val="single" w:sz="8" w:space="0" w:color="auto"/>
              <w:right w:val="single" w:sz="8" w:space="0" w:color="auto"/>
            </w:tcBorders>
            <w:shd w:val="clear" w:color="auto" w:fill="ED7D31" w:themeFill="accent2"/>
            <w:tcMar>
              <w:left w:w="108" w:type="dxa"/>
              <w:right w:w="108" w:type="dxa"/>
            </w:tcMar>
            <w:vAlign w:val="center"/>
          </w:tcPr>
          <w:p w14:paraId="30DE15B2" w14:textId="4BA197AE" w:rsidR="00576D8A" w:rsidRDefault="00576D8A">
            <w:pPr>
              <w:spacing w:line="360" w:lineRule="auto"/>
              <w:jc w:val="center"/>
              <w:rPr>
                <w:rFonts w:ascii="Times New Roman" w:eastAsia="Times New Roman" w:hAnsi="Times New Roman"/>
                <w:b/>
                <w:color w:val="000000" w:themeColor="text1"/>
                <w:sz w:val="28"/>
                <w:szCs w:val="28"/>
              </w:rPr>
            </w:pPr>
            <w:r w:rsidRPr="63FF8026">
              <w:rPr>
                <w:rFonts w:ascii="Times New Roman" w:eastAsia="Times New Roman" w:hAnsi="Times New Roman"/>
                <w:b/>
                <w:color w:val="000000" w:themeColor="text1"/>
                <w:sz w:val="28"/>
                <w:szCs w:val="28"/>
              </w:rPr>
              <w:t xml:space="preserve">4. </w:t>
            </w:r>
            <w:proofErr w:type="spellStart"/>
            <w:r w:rsidRPr="63FF8026">
              <w:rPr>
                <w:rFonts w:ascii="Times New Roman" w:eastAsia="Times New Roman" w:hAnsi="Times New Roman"/>
                <w:b/>
                <w:color w:val="000000" w:themeColor="text1"/>
                <w:sz w:val="28"/>
                <w:szCs w:val="28"/>
              </w:rPr>
              <w:t>Vẽ</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sơ</w:t>
            </w:r>
            <w:proofErr w:type="spellEnd"/>
            <w:r w:rsidRPr="63FF8026">
              <w:rPr>
                <w:rFonts w:ascii="Times New Roman" w:eastAsia="Times New Roman" w:hAnsi="Times New Roman"/>
                <w:b/>
                <w:color w:val="000000" w:themeColor="text1"/>
                <w:sz w:val="28"/>
                <w:szCs w:val="28"/>
              </w:rPr>
              <w:t xml:space="preserve"> </w:t>
            </w:r>
            <w:proofErr w:type="spellStart"/>
            <w:r w:rsidRPr="63FF8026">
              <w:rPr>
                <w:rFonts w:ascii="Times New Roman" w:eastAsia="Times New Roman" w:hAnsi="Times New Roman"/>
                <w:b/>
                <w:color w:val="000000" w:themeColor="text1"/>
                <w:sz w:val="28"/>
                <w:szCs w:val="28"/>
              </w:rPr>
              <w:t>đồ</w:t>
            </w:r>
            <w:proofErr w:type="spellEnd"/>
            <w:r w:rsidRPr="63FF8026">
              <w:rPr>
                <w:rFonts w:ascii="Times New Roman" w:eastAsia="Times New Roman" w:hAnsi="Times New Roman"/>
                <w:b/>
                <w:color w:val="000000" w:themeColor="text1"/>
                <w:sz w:val="28"/>
                <w:szCs w:val="28"/>
              </w:rPr>
              <w:t xml:space="preserve"> Active</w:t>
            </w:r>
          </w:p>
        </w:tc>
      </w:tr>
      <w:tr w:rsidR="00576D8A" w14:paraId="39D5B3A8"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2079A5" w14:textId="534A8591"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4.1</w:t>
            </w:r>
          </w:p>
        </w:tc>
        <w:tc>
          <w:tcPr>
            <w:tcW w:w="3351" w:type="dxa"/>
            <w:tcBorders>
              <w:top w:val="nil"/>
              <w:left w:val="single" w:sz="8" w:space="0" w:color="auto"/>
              <w:bottom w:val="single" w:sz="8" w:space="0" w:color="auto"/>
              <w:right w:val="single" w:sz="8" w:space="0" w:color="auto"/>
            </w:tcBorders>
            <w:tcMar>
              <w:left w:w="108" w:type="dxa"/>
              <w:right w:w="108" w:type="dxa"/>
            </w:tcMar>
            <w:vAlign w:val="center"/>
          </w:tcPr>
          <w:p w14:paraId="6503572D" w14:textId="7D5283D2"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Đăng</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nhập</w:t>
            </w:r>
            <w:proofErr w:type="spellEnd"/>
          </w:p>
        </w:tc>
        <w:tc>
          <w:tcPr>
            <w:tcW w:w="1499" w:type="dxa"/>
            <w:tcBorders>
              <w:top w:val="nil"/>
              <w:left w:val="single" w:sz="8" w:space="0" w:color="auto"/>
              <w:bottom w:val="single" w:sz="8" w:space="0" w:color="auto"/>
              <w:right w:val="single" w:sz="8" w:space="0" w:color="auto"/>
            </w:tcBorders>
            <w:tcMar>
              <w:left w:w="108" w:type="dxa"/>
              <w:right w:w="108" w:type="dxa"/>
            </w:tcMar>
            <w:vAlign w:val="center"/>
          </w:tcPr>
          <w:p w14:paraId="2FF7E896" w14:textId="0C5B52BA"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nil"/>
              <w:left w:val="single" w:sz="8" w:space="0" w:color="auto"/>
              <w:bottom w:val="single" w:sz="8" w:space="0" w:color="auto"/>
              <w:right w:val="single" w:sz="8" w:space="0" w:color="auto"/>
            </w:tcBorders>
            <w:tcMar>
              <w:left w:w="108" w:type="dxa"/>
              <w:right w:w="108" w:type="dxa"/>
            </w:tcMar>
            <w:vAlign w:val="center"/>
          </w:tcPr>
          <w:p w14:paraId="72EA8F2D" w14:textId="2791EB29"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084AF11F" w14:textId="31F75A71"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Nghĩa</w:t>
            </w:r>
          </w:p>
        </w:tc>
      </w:tr>
      <w:tr w:rsidR="00576D8A" w14:paraId="6C03F496"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A9889D" w14:textId="74F1FFFF"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4.2</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72DC6E" w14:textId="60541E19"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Quên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Mật</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Khẩu</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5C8237" w14:textId="356049B4"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38185E" w14:textId="77FC636D"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7125DF" w14:textId="77777777" w:rsidR="00576D8A" w:rsidRDefault="00576D8A">
            <w:pPr>
              <w:spacing w:line="360" w:lineRule="auto"/>
              <w:jc w:val="center"/>
              <w:rPr>
                <w:rFonts w:ascii="Times New Roman" w:eastAsia="Times New Roman" w:hAnsi="Times New Roman"/>
                <w:sz w:val="28"/>
                <w:szCs w:val="28"/>
              </w:rPr>
            </w:pPr>
          </w:p>
        </w:tc>
      </w:tr>
      <w:tr w:rsidR="00576D8A" w14:paraId="717C0149"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9487E4" w14:textId="657B87E2"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4.3</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7F5DAB" w14:textId="73B9C705"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 xml:space="preserve">Bán </w:t>
            </w:r>
            <w:proofErr w:type="spellStart"/>
            <w:r w:rsidRPr="31E0CAD4">
              <w:rPr>
                <w:rFonts w:ascii="Times New Roman" w:eastAsia="Times New Roman" w:hAnsi="Times New Roman"/>
                <w:color w:val="000000" w:themeColor="text1"/>
                <w:sz w:val="28"/>
                <w:szCs w:val="28"/>
              </w:rPr>
              <w:t>hàng</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7B3DB1" w14:textId="7B772708"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300313" w14:textId="0CA348D5"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16DFAE" w14:textId="1980407F" w:rsidR="00576D8A" w:rsidRDefault="00576D8A">
            <w:pPr>
              <w:spacing w:line="360" w:lineRule="auto"/>
              <w:jc w:val="center"/>
              <w:rPr>
                <w:rFonts w:ascii="Times New Roman" w:eastAsia="Times New Roman" w:hAnsi="Times New Roman"/>
                <w:sz w:val="28"/>
                <w:szCs w:val="28"/>
              </w:rPr>
            </w:pPr>
            <w:r w:rsidRPr="31E0CAD4">
              <w:rPr>
                <w:rFonts w:ascii="Times New Roman" w:eastAsia="Times New Roman" w:hAnsi="Times New Roman"/>
                <w:color w:val="000000" w:themeColor="text1"/>
                <w:sz w:val="28"/>
                <w:szCs w:val="28"/>
              </w:rPr>
              <w:t>Nghĩa</w:t>
            </w:r>
          </w:p>
        </w:tc>
      </w:tr>
      <w:tr w:rsidR="00576D8A" w14:paraId="6292BD00"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1EA868" w14:textId="1938B5DB"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4.4</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D16676" w14:textId="2184ACFA"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Nhân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viên</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A9CE80" w14:textId="765F9808"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C04B5" w14:textId="41AA48EE"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31853572" w14:textId="7C5BCC2A"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Duy</w:t>
            </w:r>
          </w:p>
        </w:tc>
      </w:tr>
      <w:tr w:rsidR="00576D8A" w14:paraId="5CBB5E9E"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70DFE1" w14:textId="46C5AC0C"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4.5</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9AC002" w14:textId="556BCE77"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Khách</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Hàng</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7486BF" w14:textId="0739B478"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8E8A9C" w14:textId="35F9ACC2"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7C68EF" w14:textId="77777777" w:rsidR="00576D8A" w:rsidRDefault="00576D8A">
            <w:pPr>
              <w:spacing w:line="360" w:lineRule="auto"/>
              <w:jc w:val="center"/>
              <w:rPr>
                <w:rFonts w:ascii="Times New Roman" w:eastAsia="Times New Roman" w:hAnsi="Times New Roman"/>
                <w:sz w:val="28"/>
                <w:szCs w:val="28"/>
              </w:rPr>
            </w:pPr>
          </w:p>
        </w:tc>
      </w:tr>
      <w:tr w:rsidR="00576D8A" w14:paraId="10DE635E"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133455" w14:textId="2ED06799"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4.6</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7E4E92" w14:textId="76FD9DEA"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Lịch</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sử</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hóa</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đơn</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105B03" w14:textId="220079BF"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6B75EF" w14:textId="659017C4"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65E57925" w14:textId="6B1F3A7B"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Long</w:t>
            </w:r>
          </w:p>
        </w:tc>
      </w:tr>
      <w:tr w:rsidR="00576D8A" w14:paraId="40DF5E19"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0EE65A" w14:textId="0428BF7D"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4.7</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0AB6FA" w14:textId="1953E991"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 xml:space="preserve">Chi </w:t>
            </w:r>
            <w:proofErr w:type="spellStart"/>
            <w:r w:rsidRPr="31E0CAD4">
              <w:rPr>
                <w:rFonts w:ascii="Times New Roman" w:eastAsia="Times New Roman" w:hAnsi="Times New Roman"/>
                <w:color w:val="000000" w:themeColor="text1"/>
                <w:sz w:val="28"/>
                <w:szCs w:val="28"/>
              </w:rPr>
              <w:t>tiết</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sản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phẩm</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AA952B" w14:textId="22C1E3B5"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4C6A62" w14:textId="728D9CA7"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8717CB" w14:textId="5B91E612"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Vinh</w:t>
            </w:r>
          </w:p>
        </w:tc>
      </w:tr>
      <w:tr w:rsidR="00576D8A" w14:paraId="76BE704D"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3CF0F7" w14:textId="5DBA6DFA"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4.8</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5A2D5D" w14:textId="5F3508D1"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Thuộc</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tính</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sản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phẩm</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1566BC" w14:textId="3568CEAA"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037A16" w14:textId="5204E8BF"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8C77EE" w14:textId="11560F1C"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Vinh</w:t>
            </w:r>
          </w:p>
        </w:tc>
      </w:tr>
      <w:tr w:rsidR="00576D8A" w14:paraId="532C45CA"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A4E2D9" w14:textId="5411231F"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4.9</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B08F10" w14:textId="210B4042"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Giảm</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giá</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sản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phẩm</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D97474" w14:textId="797B3881"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75BC6" w14:textId="4C6B53EE"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8E2B16" w14:textId="77777777" w:rsidR="00576D8A" w:rsidRDefault="00576D8A">
            <w:pPr>
              <w:spacing w:line="360" w:lineRule="auto"/>
              <w:jc w:val="center"/>
              <w:rPr>
                <w:rFonts w:ascii="Times New Roman" w:eastAsia="Times New Roman" w:hAnsi="Times New Roman"/>
                <w:sz w:val="28"/>
                <w:szCs w:val="28"/>
              </w:rPr>
            </w:pPr>
          </w:p>
        </w:tc>
      </w:tr>
      <w:tr w:rsidR="00576D8A" w14:paraId="46C9ECC7"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F954C2" w14:textId="6E6883CF"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4.10</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D613A7" w14:textId="78020F48"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Thống</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kê</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FC8C1A" w14:textId="5B8B8863"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36B331" w14:textId="741E3A85"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71B92C48" w14:textId="6723C000"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Duy</w:t>
            </w:r>
          </w:p>
        </w:tc>
      </w:tr>
      <w:tr w:rsidR="00576D8A" w14:paraId="5061BE8B"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535570" w14:textId="1E13BE98" w:rsidR="00576D8A" w:rsidRDefault="00576D8A">
            <w:pPr>
              <w:spacing w:line="360" w:lineRule="auto"/>
              <w:jc w:val="center"/>
              <w:rPr>
                <w:rFonts w:ascii="Times New Roman" w:eastAsia="Times New Roman" w:hAnsi="Times New Roman"/>
                <w:b/>
                <w:color w:val="000000" w:themeColor="text1"/>
                <w:sz w:val="24"/>
                <w:szCs w:val="24"/>
              </w:rPr>
            </w:pPr>
            <w:r w:rsidRPr="31E0CAD4">
              <w:rPr>
                <w:rFonts w:ascii="Times New Roman" w:eastAsia="Times New Roman" w:hAnsi="Times New Roman"/>
                <w:b/>
                <w:color w:val="000000" w:themeColor="text1"/>
                <w:sz w:val="24"/>
                <w:szCs w:val="24"/>
              </w:rPr>
              <w:t>4.11</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4BC443" w14:textId="489DCEA4"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Giảm</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giá</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5C5AB2" w14:textId="4B69CCBC"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FC6E50" w14:textId="5D974F8A"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20/09/2023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FFDFEF" w14:textId="633D0F0C"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Long</w:t>
            </w:r>
          </w:p>
        </w:tc>
      </w:tr>
      <w:tr w:rsidR="00576D8A" w14:paraId="35D31B47" w14:textId="77777777">
        <w:trPr>
          <w:trHeight w:val="300"/>
        </w:trPr>
        <w:tc>
          <w:tcPr>
            <w:tcW w:w="9179" w:type="dxa"/>
            <w:gridSpan w:val="5"/>
            <w:tcBorders>
              <w:top w:val="single" w:sz="8" w:space="0" w:color="auto"/>
              <w:left w:val="single" w:sz="8" w:space="0" w:color="auto"/>
              <w:bottom w:val="single" w:sz="8" w:space="0" w:color="auto"/>
              <w:right w:val="single" w:sz="8" w:space="0" w:color="auto"/>
            </w:tcBorders>
            <w:shd w:val="clear" w:color="auto" w:fill="ED7D31" w:themeFill="accent2"/>
            <w:tcMar>
              <w:left w:w="108" w:type="dxa"/>
              <w:right w:w="108" w:type="dxa"/>
            </w:tcMar>
            <w:vAlign w:val="center"/>
          </w:tcPr>
          <w:p w14:paraId="05897D62" w14:textId="2B3461DD" w:rsidR="00576D8A" w:rsidRDefault="00576D8A">
            <w:pPr>
              <w:spacing w:line="360" w:lineRule="auto"/>
              <w:jc w:val="center"/>
              <w:rPr>
                <w:rFonts w:ascii="Times New Roman" w:eastAsia="Times New Roman" w:hAnsi="Times New Roman"/>
                <w:b/>
                <w:color w:val="000000" w:themeColor="text1"/>
                <w:sz w:val="28"/>
                <w:szCs w:val="28"/>
              </w:rPr>
            </w:pPr>
            <w:r w:rsidRPr="31E0CAD4">
              <w:rPr>
                <w:rFonts w:ascii="Times New Roman" w:eastAsia="Times New Roman" w:hAnsi="Times New Roman"/>
                <w:b/>
                <w:color w:val="000000" w:themeColor="text1"/>
                <w:sz w:val="28"/>
                <w:szCs w:val="28"/>
              </w:rPr>
              <w:t xml:space="preserve">5. </w:t>
            </w:r>
            <w:proofErr w:type="spellStart"/>
            <w:r w:rsidRPr="31E0CAD4">
              <w:rPr>
                <w:rFonts w:ascii="Times New Roman" w:eastAsia="Times New Roman" w:hAnsi="Times New Roman"/>
                <w:b/>
                <w:color w:val="000000" w:themeColor="text1"/>
                <w:sz w:val="28"/>
                <w:szCs w:val="28"/>
              </w:rPr>
              <w:t>Kiểm</w:t>
            </w:r>
            <w:proofErr w:type="spellEnd"/>
            <w:r w:rsidRPr="31E0CAD4">
              <w:rPr>
                <w:rFonts w:ascii="Times New Roman" w:eastAsia="Times New Roman" w:hAnsi="Times New Roman"/>
                <w:b/>
                <w:color w:val="000000" w:themeColor="text1"/>
                <w:sz w:val="28"/>
                <w:szCs w:val="28"/>
              </w:rPr>
              <w:t xml:space="preserve"> </w:t>
            </w:r>
            <w:proofErr w:type="spellStart"/>
            <w:r w:rsidRPr="31E0CAD4">
              <w:rPr>
                <w:rFonts w:ascii="Times New Roman" w:eastAsia="Times New Roman" w:hAnsi="Times New Roman"/>
                <w:b/>
                <w:color w:val="000000" w:themeColor="text1"/>
                <w:sz w:val="28"/>
                <w:szCs w:val="28"/>
              </w:rPr>
              <w:t>thử</w:t>
            </w:r>
            <w:proofErr w:type="spellEnd"/>
          </w:p>
        </w:tc>
      </w:tr>
      <w:tr w:rsidR="00576D8A" w14:paraId="729E0D2E"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8C8A5C" w14:textId="24CDB87E"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5.1</w:t>
            </w:r>
          </w:p>
        </w:tc>
        <w:tc>
          <w:tcPr>
            <w:tcW w:w="3351" w:type="dxa"/>
            <w:tcBorders>
              <w:top w:val="nil"/>
              <w:left w:val="single" w:sz="8" w:space="0" w:color="auto"/>
              <w:bottom w:val="single" w:sz="8" w:space="0" w:color="auto"/>
              <w:right w:val="single" w:sz="8" w:space="0" w:color="auto"/>
            </w:tcBorders>
            <w:tcMar>
              <w:left w:w="108" w:type="dxa"/>
              <w:right w:w="108" w:type="dxa"/>
            </w:tcMar>
            <w:vAlign w:val="center"/>
          </w:tcPr>
          <w:p w14:paraId="43F6CC58" w14:textId="3419F92C"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Đăng</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nhập</w:t>
            </w:r>
            <w:proofErr w:type="spellEnd"/>
          </w:p>
        </w:tc>
        <w:tc>
          <w:tcPr>
            <w:tcW w:w="1499" w:type="dxa"/>
            <w:tcBorders>
              <w:top w:val="nil"/>
              <w:left w:val="single" w:sz="8" w:space="0" w:color="auto"/>
              <w:bottom w:val="single" w:sz="8" w:space="0" w:color="auto"/>
              <w:right w:val="single" w:sz="8" w:space="0" w:color="auto"/>
            </w:tcBorders>
            <w:tcMar>
              <w:left w:w="108" w:type="dxa"/>
              <w:right w:w="108" w:type="dxa"/>
            </w:tcMar>
            <w:vAlign w:val="center"/>
          </w:tcPr>
          <w:p w14:paraId="0F49BC03" w14:textId="287975F0"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nil"/>
              <w:left w:val="single" w:sz="8" w:space="0" w:color="auto"/>
              <w:bottom w:val="single" w:sz="8" w:space="0" w:color="auto"/>
              <w:right w:val="single" w:sz="8" w:space="0" w:color="auto"/>
            </w:tcBorders>
            <w:tcMar>
              <w:left w:w="108" w:type="dxa"/>
              <w:right w:w="108" w:type="dxa"/>
            </w:tcMar>
            <w:vAlign w:val="center"/>
          </w:tcPr>
          <w:p w14:paraId="1F8C710B" w14:textId="337923B3"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7F88261B" w14:textId="0D6BADC5"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Nghĩa</w:t>
            </w:r>
          </w:p>
        </w:tc>
      </w:tr>
      <w:tr w:rsidR="00576D8A" w14:paraId="10C818AF"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2C5ADF" w14:textId="1A626CE7"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5.2</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59B73D" w14:textId="1DF41B2D"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Quên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Mật</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Khẩu</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76FEFB" w14:textId="1B452089"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442CD4" w14:textId="340C6202"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F85AA4" w14:textId="77777777" w:rsidR="00576D8A" w:rsidRDefault="00576D8A">
            <w:pPr>
              <w:spacing w:line="360" w:lineRule="auto"/>
              <w:jc w:val="center"/>
              <w:rPr>
                <w:rFonts w:ascii="Times New Roman" w:eastAsia="Times New Roman" w:hAnsi="Times New Roman"/>
                <w:sz w:val="28"/>
                <w:szCs w:val="28"/>
              </w:rPr>
            </w:pPr>
          </w:p>
        </w:tc>
      </w:tr>
      <w:tr w:rsidR="00576D8A" w14:paraId="54F8DB6D"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999B2B" w14:textId="57E46C6B"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5.3</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094623" w14:textId="69F302C5"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 xml:space="preserve">Bán </w:t>
            </w:r>
            <w:proofErr w:type="spellStart"/>
            <w:r w:rsidRPr="31E0CAD4">
              <w:rPr>
                <w:rFonts w:ascii="Times New Roman" w:eastAsia="Times New Roman" w:hAnsi="Times New Roman"/>
                <w:color w:val="000000" w:themeColor="text1"/>
                <w:sz w:val="28"/>
                <w:szCs w:val="28"/>
              </w:rPr>
              <w:t>hàng</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4EAB15" w14:textId="37132D22"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94E922" w14:textId="0F303C6A"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8BC376" w14:textId="771C5D25" w:rsidR="00576D8A" w:rsidRDefault="00576D8A">
            <w:pPr>
              <w:spacing w:line="360" w:lineRule="auto"/>
              <w:jc w:val="center"/>
              <w:rPr>
                <w:rFonts w:ascii="Times New Roman" w:eastAsia="Times New Roman" w:hAnsi="Times New Roman"/>
                <w:sz w:val="28"/>
                <w:szCs w:val="28"/>
              </w:rPr>
            </w:pPr>
            <w:r w:rsidRPr="31E0CAD4">
              <w:rPr>
                <w:rFonts w:ascii="Times New Roman" w:eastAsia="Times New Roman" w:hAnsi="Times New Roman"/>
                <w:color w:val="000000" w:themeColor="text1"/>
                <w:sz w:val="28"/>
                <w:szCs w:val="28"/>
              </w:rPr>
              <w:t>Nghĩa</w:t>
            </w:r>
          </w:p>
        </w:tc>
      </w:tr>
      <w:tr w:rsidR="00576D8A" w14:paraId="291C3BDB"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D2734E" w14:textId="336C360B"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5.4</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5F9427" w14:textId="4E17DBA0"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Nhân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viên</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EC3322" w14:textId="22BADF91"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CC5731" w14:textId="2BB05312"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3D4ED8F8" w14:textId="2D0AA80A"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Duy</w:t>
            </w:r>
          </w:p>
        </w:tc>
      </w:tr>
      <w:tr w:rsidR="00576D8A" w14:paraId="696C2F29"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E3EF3D" w14:textId="215860EC"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5.5</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19FFD3" w14:textId="08B04734"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Khách</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Hàng</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50B572" w14:textId="7E286C3D"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F84236" w14:textId="595F0EF5"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53672F" w14:textId="77777777" w:rsidR="00576D8A" w:rsidRDefault="00576D8A">
            <w:pPr>
              <w:spacing w:line="360" w:lineRule="auto"/>
              <w:jc w:val="center"/>
              <w:rPr>
                <w:rFonts w:ascii="Times New Roman" w:eastAsia="Times New Roman" w:hAnsi="Times New Roman"/>
                <w:sz w:val="28"/>
                <w:szCs w:val="28"/>
              </w:rPr>
            </w:pPr>
          </w:p>
        </w:tc>
      </w:tr>
      <w:tr w:rsidR="00576D8A" w14:paraId="42FDAE05"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ADD796" w14:textId="534CAB86"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5.6</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661572" w14:textId="3975B3F2"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Lịch</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sử</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hóa</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đơn</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E1EEC0" w14:textId="40C284EA"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25581D" w14:textId="50D8338C"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nil"/>
              <w:left w:val="single" w:sz="8" w:space="0" w:color="auto"/>
              <w:bottom w:val="single" w:sz="8" w:space="0" w:color="auto"/>
              <w:right w:val="single" w:sz="8" w:space="0" w:color="auto"/>
            </w:tcBorders>
            <w:tcMar>
              <w:left w:w="108" w:type="dxa"/>
              <w:right w:w="108" w:type="dxa"/>
            </w:tcMar>
            <w:vAlign w:val="center"/>
          </w:tcPr>
          <w:p w14:paraId="5BDF8F96" w14:textId="04B89A8C"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Long</w:t>
            </w:r>
          </w:p>
        </w:tc>
      </w:tr>
      <w:tr w:rsidR="00576D8A" w14:paraId="6710D799"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A00B7C" w14:textId="63E9ECA0"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5.7</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491629" w14:textId="3FE40DE4"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 xml:space="preserve">Chi </w:t>
            </w:r>
            <w:proofErr w:type="spellStart"/>
            <w:r w:rsidRPr="31E0CAD4">
              <w:rPr>
                <w:rFonts w:ascii="Times New Roman" w:eastAsia="Times New Roman" w:hAnsi="Times New Roman"/>
                <w:color w:val="000000" w:themeColor="text1"/>
                <w:sz w:val="28"/>
                <w:szCs w:val="28"/>
              </w:rPr>
              <w:t>tiết</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sản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phẩm</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0EDCC8" w14:textId="099D3FF7"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B0F2C5" w14:textId="3D97DB36"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D35E9B" w14:textId="5EF46335"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Vinh</w:t>
            </w:r>
          </w:p>
        </w:tc>
      </w:tr>
      <w:tr w:rsidR="00576D8A" w14:paraId="547914E3"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5BC912" w14:textId="0C91AD7D"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5.8</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5616A6" w14:textId="0BE9F23B"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Thuộc</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tính</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sản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phẩm</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334CBB" w14:textId="2C881488"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AD2DD5" w14:textId="28375E7B"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649CBB" w14:textId="7BA74CBB"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Vinh</w:t>
            </w:r>
          </w:p>
        </w:tc>
      </w:tr>
      <w:tr w:rsidR="00576D8A" w14:paraId="1503124D"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3CD0AC" w14:textId="6030E26A"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5.9</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D7D341" w14:textId="789B9520"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Giảm</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giá</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sản</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phẩm</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FD90F8" w14:textId="419EA6EF"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BB99AA" w14:textId="5304354C"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F31DD4" w14:textId="15EE236E"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Long</w:t>
            </w:r>
          </w:p>
        </w:tc>
      </w:tr>
      <w:tr w:rsidR="00576D8A" w14:paraId="181216B3"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0B9520" w14:textId="320ECF51" w:rsidR="00576D8A" w:rsidRDefault="00576D8A">
            <w:pPr>
              <w:spacing w:line="360" w:lineRule="auto"/>
              <w:jc w:val="center"/>
              <w:rPr>
                <w:rFonts w:ascii="Times New Roman" w:eastAsia="Times New Roman" w:hAnsi="Times New Roman"/>
                <w:b/>
                <w:color w:val="000000" w:themeColor="text1"/>
                <w:sz w:val="24"/>
                <w:szCs w:val="24"/>
              </w:rPr>
            </w:pPr>
            <w:r w:rsidRPr="63FF8026">
              <w:rPr>
                <w:rFonts w:ascii="Times New Roman" w:eastAsia="Times New Roman" w:hAnsi="Times New Roman"/>
                <w:b/>
                <w:color w:val="000000" w:themeColor="text1"/>
                <w:sz w:val="24"/>
                <w:szCs w:val="24"/>
              </w:rPr>
              <w:t>5.10</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7DC53" w14:textId="7A5D5E9F"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Thống</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kê</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641788" w14:textId="6F4CDE18"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55E907" w14:textId="1C61DB73"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D57A64" w14:textId="1CA53D3C"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Phúc</w:t>
            </w:r>
          </w:p>
        </w:tc>
      </w:tr>
      <w:tr w:rsidR="00576D8A" w14:paraId="574C84B5" w14:textId="77777777">
        <w:trPr>
          <w:trHeight w:val="300"/>
        </w:trPr>
        <w:tc>
          <w:tcPr>
            <w:tcW w:w="72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315997" w14:textId="617C15D4" w:rsidR="00576D8A" w:rsidRDefault="00576D8A">
            <w:pPr>
              <w:spacing w:line="360" w:lineRule="auto"/>
              <w:jc w:val="center"/>
              <w:rPr>
                <w:rFonts w:ascii="Times New Roman" w:eastAsia="Times New Roman" w:hAnsi="Times New Roman"/>
                <w:b/>
                <w:color w:val="000000" w:themeColor="text1"/>
                <w:sz w:val="24"/>
                <w:szCs w:val="24"/>
              </w:rPr>
            </w:pPr>
            <w:r w:rsidRPr="31E0CAD4">
              <w:rPr>
                <w:rFonts w:ascii="Times New Roman" w:eastAsia="Times New Roman" w:hAnsi="Times New Roman"/>
                <w:b/>
                <w:color w:val="000000" w:themeColor="text1"/>
                <w:sz w:val="24"/>
                <w:szCs w:val="24"/>
              </w:rPr>
              <w:t>5.11</w:t>
            </w:r>
          </w:p>
        </w:tc>
        <w:tc>
          <w:tcPr>
            <w:tcW w:w="335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008F8E" w14:textId="3CC8FD3A" w:rsidR="00576D8A" w:rsidRDefault="00576D8A">
            <w:pPr>
              <w:spacing w:line="360" w:lineRule="auto"/>
              <w:jc w:val="center"/>
              <w:rPr>
                <w:rFonts w:ascii="Times New Roman" w:eastAsia="Times New Roman" w:hAnsi="Times New Roman"/>
                <w:color w:val="000000" w:themeColor="text1"/>
                <w:sz w:val="28"/>
                <w:szCs w:val="28"/>
              </w:rPr>
            </w:pPr>
            <w:proofErr w:type="spellStart"/>
            <w:r w:rsidRPr="31E0CAD4">
              <w:rPr>
                <w:rFonts w:ascii="Times New Roman" w:eastAsia="Times New Roman" w:hAnsi="Times New Roman"/>
                <w:color w:val="000000" w:themeColor="text1"/>
                <w:sz w:val="28"/>
                <w:szCs w:val="28"/>
              </w:rPr>
              <w:t>Giảm</w:t>
            </w:r>
            <w:proofErr w:type="spellEnd"/>
            <w:r w:rsidRPr="31E0CAD4">
              <w:rPr>
                <w:rFonts w:ascii="Times New Roman" w:eastAsia="Times New Roman" w:hAnsi="Times New Roman"/>
                <w:color w:val="000000" w:themeColor="text1"/>
                <w:sz w:val="28"/>
                <w:szCs w:val="28"/>
              </w:rPr>
              <w:t xml:space="preserve"> </w:t>
            </w:r>
            <w:proofErr w:type="spellStart"/>
            <w:r w:rsidRPr="31E0CAD4">
              <w:rPr>
                <w:rFonts w:ascii="Times New Roman" w:eastAsia="Times New Roman" w:hAnsi="Times New Roman"/>
                <w:color w:val="000000" w:themeColor="text1"/>
                <w:sz w:val="28"/>
                <w:szCs w:val="28"/>
              </w:rPr>
              <w:t>Giá</w:t>
            </w:r>
            <w:proofErr w:type="spellEnd"/>
          </w:p>
        </w:tc>
        <w:tc>
          <w:tcPr>
            <w:tcW w:w="149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5F4DE9" w14:textId="26433E83"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19/09/2023</w:t>
            </w:r>
          </w:p>
        </w:tc>
        <w:tc>
          <w:tcPr>
            <w:tcW w:w="162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869AF9" w14:textId="10D484E8"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05/12/2023</w:t>
            </w:r>
          </w:p>
        </w:tc>
        <w:tc>
          <w:tcPr>
            <w:tcW w:w="198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14190" w14:textId="0D3CEA3E" w:rsidR="00576D8A" w:rsidRDefault="00576D8A">
            <w:pPr>
              <w:spacing w:line="360" w:lineRule="auto"/>
              <w:jc w:val="center"/>
              <w:rPr>
                <w:rFonts w:ascii="Times New Roman" w:eastAsia="Times New Roman" w:hAnsi="Times New Roman"/>
                <w:color w:val="000000" w:themeColor="text1"/>
                <w:sz w:val="28"/>
                <w:szCs w:val="28"/>
              </w:rPr>
            </w:pPr>
            <w:r w:rsidRPr="31E0CAD4">
              <w:rPr>
                <w:rFonts w:ascii="Times New Roman" w:eastAsia="Times New Roman" w:hAnsi="Times New Roman"/>
                <w:color w:val="000000" w:themeColor="text1"/>
                <w:sz w:val="28"/>
                <w:szCs w:val="28"/>
              </w:rPr>
              <w:t>Long, Duy</w:t>
            </w:r>
          </w:p>
        </w:tc>
      </w:tr>
    </w:tbl>
    <w:p w14:paraId="3C58CDEA" w14:textId="345F11E3" w:rsidR="00C91298" w:rsidRDefault="00576D8A" w:rsidP="00C91298">
      <w:pPr>
        <w:pStyle w:val="ListParagraph"/>
        <w:numPr>
          <w:ilvl w:val="0"/>
          <w:numId w:val="2"/>
        </w:numPr>
        <w:tabs>
          <w:tab w:val="left" w:pos="360"/>
          <w:tab w:val="left" w:pos="851"/>
        </w:tabs>
        <w:spacing w:after="0" w:line="360" w:lineRule="auto"/>
        <w:ind w:left="0" w:firstLine="567"/>
        <w:outlineLvl w:val="1"/>
        <w:rPr>
          <w:rFonts w:ascii="Times New Roman" w:eastAsia="Times New Roman" w:hAnsi="Times New Roman" w:cs="Times New Roman"/>
          <w:b/>
          <w:sz w:val="28"/>
          <w:szCs w:val="28"/>
        </w:rPr>
      </w:pPr>
      <w:bookmarkStart w:id="170" w:name="_Toc153441380"/>
      <w:proofErr w:type="spellStart"/>
      <w:r>
        <w:rPr>
          <w:rFonts w:ascii="Times New Roman" w:eastAsia="Times New Roman" w:hAnsi="Times New Roman" w:cs="Times New Roman"/>
          <w:b/>
          <w:sz w:val="28"/>
          <w:szCs w:val="28"/>
        </w:rPr>
        <w:t>Bố</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Cục</w:t>
      </w:r>
      <w:proofErr w:type="spellEnd"/>
      <w:r>
        <w:rPr>
          <w:rFonts w:ascii="Times New Roman" w:eastAsia="Times New Roman" w:hAnsi="Times New Roman" w:cs="Times New Roman"/>
          <w:b/>
          <w:sz w:val="28"/>
          <w:szCs w:val="28"/>
        </w:rPr>
        <w:t xml:space="preserve"> Tài Liệu</w:t>
      </w:r>
      <w:bookmarkEnd w:id="170"/>
    </w:p>
    <w:p w14:paraId="3EEE9A1E" w14:textId="3B290E07" w:rsidR="005D4C7B" w:rsidRPr="00567A4B" w:rsidRDefault="005D4C7B" w:rsidP="00567A4B">
      <w:pPr>
        <w:pStyle w:val="ListParagraph"/>
        <w:rPr>
          <w:rFonts w:ascii="Times New Roman" w:hAnsi="Times New Roman" w:cs="Times New Roman"/>
          <w:i/>
          <w:sz w:val="28"/>
          <w:szCs w:val="28"/>
        </w:rPr>
      </w:pPr>
      <w:r w:rsidRPr="00567A4B">
        <w:rPr>
          <w:rFonts w:ascii="Times New Roman" w:hAnsi="Times New Roman" w:cs="Times New Roman"/>
          <w:sz w:val="28"/>
          <w:szCs w:val="28"/>
        </w:rPr>
        <w:t xml:space="preserve">PHẦN 1: GIỚI THIỆU: </w:t>
      </w:r>
    </w:p>
    <w:p w14:paraId="629B3A54" w14:textId="2F42FBBF" w:rsidR="005D4C7B" w:rsidRPr="00567A4B" w:rsidRDefault="005D4C7B" w:rsidP="00567A4B">
      <w:pPr>
        <w:pStyle w:val="ListParagraph"/>
        <w:rPr>
          <w:rFonts w:ascii="Times New Roman" w:hAnsi="Times New Roman" w:cs="Times New Roman"/>
          <w:sz w:val="28"/>
          <w:szCs w:val="28"/>
        </w:rPr>
      </w:pPr>
      <w:r w:rsidRPr="00567A4B">
        <w:rPr>
          <w:rFonts w:ascii="Times New Roman" w:hAnsi="Times New Roman" w:cs="Times New Roman"/>
          <w:sz w:val="28"/>
          <w:szCs w:val="28"/>
        </w:rPr>
        <w:t xml:space="preserve">Nói </w:t>
      </w:r>
      <w:proofErr w:type="spellStart"/>
      <w:r w:rsidRPr="00567A4B">
        <w:rPr>
          <w:rFonts w:ascii="Times New Roman" w:hAnsi="Times New Roman" w:cs="Times New Roman"/>
          <w:sz w:val="28"/>
          <w:szCs w:val="28"/>
        </w:rPr>
        <w:t>nên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lý</w:t>
      </w:r>
      <w:proofErr w:type="spellEnd"/>
      <w:r w:rsidRPr="00567A4B">
        <w:rPr>
          <w:rFonts w:ascii="Times New Roman" w:hAnsi="Times New Roman" w:cs="Times New Roman"/>
          <w:sz w:val="28"/>
          <w:szCs w:val="28"/>
        </w:rPr>
        <w:t xml:space="preserve"> do </w:t>
      </w:r>
      <w:proofErr w:type="spellStart"/>
      <w:r w:rsidRPr="00567A4B">
        <w:rPr>
          <w:rFonts w:ascii="Times New Roman" w:hAnsi="Times New Roman" w:cs="Times New Roman"/>
          <w:sz w:val="28"/>
          <w:szCs w:val="28"/>
        </w:rPr>
        <w:t>chọn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đề</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tài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quy</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ước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tài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liệu</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bảng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chú</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giải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thuật</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ngữ</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mục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tiêu</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và</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phạm</w:t>
      </w:r>
      <w:proofErr w:type="spellEnd"/>
      <w:r w:rsidRPr="00567A4B">
        <w:rPr>
          <w:rFonts w:ascii="Times New Roman" w:hAnsi="Times New Roman" w:cs="Times New Roman"/>
          <w:sz w:val="28"/>
          <w:szCs w:val="28"/>
        </w:rPr>
        <w:t xml:space="preserve"> vi </w:t>
      </w:r>
      <w:proofErr w:type="spellStart"/>
      <w:r w:rsidRPr="00567A4B">
        <w:rPr>
          <w:rFonts w:ascii="Times New Roman" w:hAnsi="Times New Roman" w:cs="Times New Roman"/>
          <w:sz w:val="28"/>
          <w:szCs w:val="28"/>
        </w:rPr>
        <w:t>đề</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tài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khảo</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sát</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lên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kế</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hoạch</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và</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lập</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ra</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các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chức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năng</w:t>
      </w:r>
      <w:proofErr w:type="spellEnd"/>
      <w:r w:rsidRPr="00567A4B">
        <w:rPr>
          <w:rFonts w:ascii="Times New Roman" w:hAnsi="Times New Roman" w:cs="Times New Roman"/>
          <w:sz w:val="28"/>
          <w:szCs w:val="28"/>
        </w:rPr>
        <w:t>.</w:t>
      </w:r>
    </w:p>
    <w:p w14:paraId="781982A7" w14:textId="701A4640" w:rsidR="005D4C7B" w:rsidRPr="00567A4B" w:rsidRDefault="005D4C7B" w:rsidP="00567A4B">
      <w:pPr>
        <w:pStyle w:val="ListParagraph"/>
        <w:rPr>
          <w:rFonts w:ascii="Times New Roman" w:hAnsi="Times New Roman" w:cs="Times New Roman"/>
          <w:i/>
          <w:sz w:val="28"/>
          <w:szCs w:val="28"/>
        </w:rPr>
      </w:pPr>
      <w:r w:rsidRPr="00567A4B">
        <w:rPr>
          <w:rFonts w:ascii="Times New Roman" w:hAnsi="Times New Roman" w:cs="Times New Roman"/>
          <w:sz w:val="28"/>
          <w:szCs w:val="28"/>
        </w:rPr>
        <w:t>PHẦN 2: PHÂN TÍCH:</w:t>
      </w:r>
    </w:p>
    <w:p w14:paraId="05B62E38" w14:textId="52A52CD5" w:rsidR="005D4C7B" w:rsidRPr="00567A4B" w:rsidRDefault="005D4C7B" w:rsidP="00567A4B">
      <w:pPr>
        <w:pStyle w:val="ListParagraph"/>
        <w:rPr>
          <w:rFonts w:ascii="Times New Roman" w:hAnsi="Times New Roman" w:cs="Times New Roman"/>
          <w:sz w:val="28"/>
          <w:szCs w:val="28"/>
        </w:rPr>
      </w:pPr>
      <w:proofErr w:type="spellStart"/>
      <w:r w:rsidRPr="00567A4B">
        <w:rPr>
          <w:rFonts w:ascii="Times New Roman" w:hAnsi="Times New Roman" w:cs="Times New Roman"/>
          <w:sz w:val="28"/>
          <w:szCs w:val="28"/>
        </w:rPr>
        <w:t>Phân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tích</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yêu</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cầu</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người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dùng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mô</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hình</w:t>
      </w:r>
      <w:proofErr w:type="spellEnd"/>
      <w:r w:rsidRPr="00567A4B">
        <w:rPr>
          <w:rFonts w:ascii="Times New Roman" w:hAnsi="Times New Roman" w:cs="Times New Roman"/>
          <w:sz w:val="28"/>
          <w:szCs w:val="28"/>
        </w:rPr>
        <w:t xml:space="preserve"> use case, activity diagram, </w:t>
      </w:r>
      <w:proofErr w:type="spellStart"/>
      <w:r w:rsidRPr="00567A4B">
        <w:rPr>
          <w:rFonts w:ascii="Times New Roman" w:hAnsi="Times New Roman" w:cs="Times New Roman"/>
          <w:sz w:val="28"/>
          <w:szCs w:val="28"/>
        </w:rPr>
        <w:t>quan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hệ</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thực</w:t>
      </w:r>
      <w:proofErr w:type="spellEnd"/>
      <w:r w:rsidRPr="00567A4B">
        <w:rPr>
          <w:rFonts w:ascii="Times New Roman" w:hAnsi="Times New Roman" w:cs="Times New Roman"/>
          <w:sz w:val="28"/>
          <w:szCs w:val="28"/>
        </w:rPr>
        <w:t xml:space="preserve"> </w:t>
      </w:r>
      <w:proofErr w:type="spellStart"/>
      <w:proofErr w:type="gramStart"/>
      <w:r w:rsidRPr="00567A4B">
        <w:rPr>
          <w:rFonts w:ascii="Times New Roman" w:hAnsi="Times New Roman" w:cs="Times New Roman"/>
          <w:sz w:val="28"/>
          <w:szCs w:val="28"/>
        </w:rPr>
        <w:t>thể</w:t>
      </w:r>
      <w:proofErr w:type="spellEnd"/>
      <w:proofErr w:type="gramEnd"/>
    </w:p>
    <w:p w14:paraId="3917BD09" w14:textId="6F674363" w:rsidR="005D4C7B" w:rsidRPr="00567A4B" w:rsidRDefault="005D4C7B" w:rsidP="00567A4B">
      <w:pPr>
        <w:pStyle w:val="ListParagraph"/>
        <w:rPr>
          <w:rFonts w:ascii="Times New Roman" w:hAnsi="Times New Roman" w:cs="Times New Roman"/>
          <w:i/>
          <w:sz w:val="28"/>
          <w:szCs w:val="28"/>
        </w:rPr>
      </w:pPr>
      <w:r w:rsidRPr="00567A4B">
        <w:rPr>
          <w:rFonts w:ascii="Times New Roman" w:hAnsi="Times New Roman" w:cs="Times New Roman"/>
          <w:sz w:val="28"/>
          <w:szCs w:val="28"/>
        </w:rPr>
        <w:t>PHẦN 3: THIẾT KẾ:</w:t>
      </w:r>
    </w:p>
    <w:p w14:paraId="5EBBDFEE" w14:textId="440B235C" w:rsidR="005D4C7B" w:rsidRPr="00567A4B" w:rsidRDefault="005D4C7B" w:rsidP="00567A4B">
      <w:pPr>
        <w:pStyle w:val="ListParagraph"/>
        <w:rPr>
          <w:rFonts w:ascii="Times New Roman" w:hAnsi="Times New Roman" w:cs="Times New Roman"/>
          <w:sz w:val="28"/>
          <w:szCs w:val="28"/>
        </w:rPr>
      </w:pPr>
      <w:proofErr w:type="spellStart"/>
      <w:r w:rsidRPr="00567A4B">
        <w:rPr>
          <w:rFonts w:ascii="Times New Roman" w:hAnsi="Times New Roman" w:cs="Times New Roman"/>
          <w:sz w:val="28"/>
          <w:szCs w:val="28"/>
        </w:rPr>
        <w:t>Thiết</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kế</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cơ</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sở</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dữ</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liệu</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và</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thiết</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kế</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giao</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diện</w:t>
      </w:r>
      <w:proofErr w:type="spellEnd"/>
      <w:r w:rsidRPr="00567A4B">
        <w:rPr>
          <w:rFonts w:ascii="Times New Roman" w:hAnsi="Times New Roman" w:cs="Times New Roman"/>
          <w:sz w:val="28"/>
          <w:szCs w:val="28"/>
        </w:rPr>
        <w:t>.</w:t>
      </w:r>
    </w:p>
    <w:p w14:paraId="688A893F" w14:textId="2F7F8CF5" w:rsidR="005D4C7B" w:rsidRPr="00567A4B" w:rsidRDefault="005D4C7B" w:rsidP="00567A4B">
      <w:pPr>
        <w:pStyle w:val="ListParagraph"/>
        <w:rPr>
          <w:rFonts w:ascii="Times New Roman" w:hAnsi="Times New Roman" w:cs="Times New Roman"/>
          <w:i/>
          <w:sz w:val="28"/>
          <w:szCs w:val="28"/>
        </w:rPr>
      </w:pPr>
      <w:r w:rsidRPr="00567A4B">
        <w:rPr>
          <w:rFonts w:ascii="Times New Roman" w:hAnsi="Times New Roman" w:cs="Times New Roman"/>
          <w:sz w:val="28"/>
          <w:szCs w:val="28"/>
        </w:rPr>
        <w:t>PHẦN 4: THỰC THI:</w:t>
      </w:r>
    </w:p>
    <w:p w14:paraId="25C02349" w14:textId="7876128C" w:rsidR="005D4C7B" w:rsidRPr="00567A4B" w:rsidRDefault="005D4C7B" w:rsidP="00567A4B">
      <w:pPr>
        <w:pStyle w:val="ListParagraph"/>
        <w:rPr>
          <w:rFonts w:ascii="Times New Roman" w:hAnsi="Times New Roman" w:cs="Times New Roman"/>
          <w:sz w:val="28"/>
          <w:szCs w:val="28"/>
        </w:rPr>
      </w:pPr>
      <w:proofErr w:type="spellStart"/>
      <w:r w:rsidRPr="00567A4B">
        <w:rPr>
          <w:rFonts w:ascii="Times New Roman" w:hAnsi="Times New Roman" w:cs="Times New Roman"/>
          <w:sz w:val="28"/>
          <w:szCs w:val="28"/>
        </w:rPr>
        <w:t>Phân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tích</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các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chức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năng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có</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trong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hệ</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thống</w:t>
      </w:r>
      <w:proofErr w:type="spellEnd"/>
      <w:r w:rsidRPr="00567A4B">
        <w:rPr>
          <w:rFonts w:ascii="Times New Roman" w:hAnsi="Times New Roman" w:cs="Times New Roman"/>
          <w:sz w:val="28"/>
          <w:szCs w:val="28"/>
        </w:rPr>
        <w:t>.</w:t>
      </w:r>
    </w:p>
    <w:p w14:paraId="5716627D" w14:textId="7EC449D7" w:rsidR="005D4C7B" w:rsidRPr="00567A4B" w:rsidRDefault="005D4C7B" w:rsidP="00567A4B">
      <w:pPr>
        <w:pStyle w:val="ListParagraph"/>
        <w:rPr>
          <w:rFonts w:ascii="Times New Roman" w:hAnsi="Times New Roman" w:cs="Times New Roman"/>
          <w:i/>
          <w:sz w:val="28"/>
          <w:szCs w:val="28"/>
        </w:rPr>
      </w:pPr>
      <w:r w:rsidRPr="00567A4B">
        <w:rPr>
          <w:rFonts w:ascii="Times New Roman" w:hAnsi="Times New Roman" w:cs="Times New Roman"/>
          <w:sz w:val="28"/>
          <w:szCs w:val="28"/>
        </w:rPr>
        <w:t>PHẦN 5: KIỂM THỬ:</w:t>
      </w:r>
    </w:p>
    <w:p w14:paraId="10CD2D61" w14:textId="6DC91F12" w:rsidR="005D4C7B" w:rsidRPr="00567A4B" w:rsidRDefault="005D4C7B" w:rsidP="00567A4B">
      <w:pPr>
        <w:pStyle w:val="ListParagraph"/>
        <w:rPr>
          <w:rFonts w:ascii="Times New Roman" w:hAnsi="Times New Roman" w:cs="Times New Roman"/>
          <w:sz w:val="28"/>
          <w:szCs w:val="28"/>
        </w:rPr>
      </w:pPr>
      <w:proofErr w:type="spellStart"/>
      <w:r w:rsidRPr="00567A4B">
        <w:rPr>
          <w:rFonts w:ascii="Times New Roman" w:hAnsi="Times New Roman" w:cs="Times New Roman"/>
          <w:sz w:val="28"/>
          <w:szCs w:val="28"/>
        </w:rPr>
        <w:t>Kiểm</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tra</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hoạt</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động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của</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các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chức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năng</w:t>
      </w:r>
      <w:proofErr w:type="spellEnd"/>
      <w:r w:rsidRPr="00567A4B">
        <w:rPr>
          <w:rFonts w:ascii="Times New Roman" w:hAnsi="Times New Roman" w:cs="Times New Roman"/>
          <w:sz w:val="28"/>
          <w:szCs w:val="28"/>
        </w:rPr>
        <w:t>.</w:t>
      </w:r>
    </w:p>
    <w:p w14:paraId="2A529F28" w14:textId="6795C9AF" w:rsidR="005D4C7B" w:rsidRPr="00567A4B" w:rsidRDefault="005D4C7B" w:rsidP="00567A4B">
      <w:pPr>
        <w:pStyle w:val="ListParagraph"/>
        <w:rPr>
          <w:rFonts w:ascii="Times New Roman" w:hAnsi="Times New Roman" w:cs="Times New Roman"/>
          <w:i/>
          <w:sz w:val="28"/>
          <w:szCs w:val="28"/>
        </w:rPr>
      </w:pPr>
      <w:r w:rsidRPr="00567A4B">
        <w:rPr>
          <w:rFonts w:ascii="Times New Roman" w:hAnsi="Times New Roman" w:cs="Times New Roman"/>
          <w:sz w:val="28"/>
          <w:szCs w:val="28"/>
        </w:rPr>
        <w:t xml:space="preserve">PHẦN 6: TỔNG KẾT: </w:t>
      </w:r>
    </w:p>
    <w:p w14:paraId="3EB08EDC" w14:textId="7C7F8967" w:rsidR="005D4C7B" w:rsidRPr="00567A4B" w:rsidRDefault="005D4C7B" w:rsidP="00567A4B">
      <w:pPr>
        <w:pStyle w:val="ListParagraph"/>
        <w:rPr>
          <w:rFonts w:ascii="Times New Roman" w:hAnsi="Times New Roman" w:cs="Times New Roman"/>
          <w:sz w:val="28"/>
          <w:szCs w:val="28"/>
        </w:rPr>
      </w:pPr>
      <w:proofErr w:type="spellStart"/>
      <w:r w:rsidRPr="00567A4B">
        <w:rPr>
          <w:rFonts w:ascii="Times New Roman" w:hAnsi="Times New Roman" w:cs="Times New Roman"/>
          <w:sz w:val="28"/>
          <w:szCs w:val="28"/>
        </w:rPr>
        <w:t>Thời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gian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phát</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triển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dự</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án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mức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độ</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hoàn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thành</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của</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dự</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án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những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khó</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khăn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rủi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ro</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gặp</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phải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khi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phát</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triển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dự</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án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và</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cách</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giải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quyết</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những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khó</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khăn</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và</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rủi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ro</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rút</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ra</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được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những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bài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học</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sau</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khi</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làm</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dự</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án</w:t>
      </w:r>
      <w:proofErr w:type="spellEnd"/>
      <w:r w:rsidRPr="00567A4B">
        <w:rPr>
          <w:rFonts w:ascii="Times New Roman" w:hAnsi="Times New Roman" w:cs="Times New Roman"/>
          <w:sz w:val="28"/>
          <w:szCs w:val="28"/>
        </w:rPr>
        <w:t>.</w:t>
      </w:r>
    </w:p>
    <w:p w14:paraId="166552C9" w14:textId="17D922C0" w:rsidR="005D4C7B" w:rsidRPr="00567A4B" w:rsidRDefault="005D4C7B" w:rsidP="00567A4B">
      <w:pPr>
        <w:pStyle w:val="ListParagraph"/>
        <w:rPr>
          <w:rFonts w:ascii="Times New Roman" w:hAnsi="Times New Roman" w:cs="Times New Roman"/>
          <w:i/>
          <w:sz w:val="28"/>
          <w:szCs w:val="28"/>
        </w:rPr>
      </w:pPr>
      <w:r w:rsidRPr="00567A4B">
        <w:rPr>
          <w:rFonts w:ascii="Times New Roman" w:hAnsi="Times New Roman" w:cs="Times New Roman"/>
          <w:sz w:val="28"/>
          <w:szCs w:val="28"/>
        </w:rPr>
        <w:t xml:space="preserve">PHẦN 7: YÊU CẦU KHÁC: </w:t>
      </w:r>
    </w:p>
    <w:p w14:paraId="482599B9" w14:textId="34870DB2" w:rsidR="005D4C7B" w:rsidRPr="00567A4B" w:rsidRDefault="005D4C7B" w:rsidP="00567A4B">
      <w:pPr>
        <w:pStyle w:val="ListParagraph"/>
        <w:rPr>
          <w:rFonts w:ascii="Times New Roman" w:eastAsia="Times New Roman" w:hAnsi="Times New Roman" w:cs="Times New Roman"/>
          <w:i/>
          <w:sz w:val="28"/>
          <w:szCs w:val="28"/>
        </w:rPr>
      </w:pPr>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Kế</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hoạch</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trong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tương</w:t>
      </w:r>
      <w:proofErr w:type="spellEnd"/>
      <w:r w:rsidRPr="00567A4B">
        <w:rPr>
          <w:rFonts w:ascii="Times New Roman" w:hAnsi="Times New Roman" w:cs="Times New Roman"/>
          <w:sz w:val="28"/>
          <w:szCs w:val="28"/>
        </w:rPr>
        <w:t xml:space="preserve"> </w:t>
      </w:r>
      <w:proofErr w:type="spellStart"/>
      <w:r w:rsidRPr="00567A4B">
        <w:rPr>
          <w:rFonts w:ascii="Times New Roman" w:hAnsi="Times New Roman" w:cs="Times New Roman"/>
          <w:sz w:val="28"/>
          <w:szCs w:val="28"/>
        </w:rPr>
        <w:t>lai</w:t>
      </w:r>
      <w:proofErr w:type="spellEnd"/>
      <w:r w:rsidRPr="00567A4B">
        <w:rPr>
          <w:rFonts w:ascii="Times New Roman" w:hAnsi="Times New Roman" w:cs="Times New Roman"/>
          <w:sz w:val="28"/>
          <w:szCs w:val="28"/>
        </w:rPr>
        <w:t>.</w:t>
      </w:r>
      <w:r w:rsidR="00E61E0E">
        <w:rPr>
          <w:rFonts w:ascii="Times New Roman" w:hAnsi="Times New Roman" w:cs="Times New Roman"/>
          <w:sz w:val="28"/>
          <w:szCs w:val="28"/>
        </w:rPr>
        <w:br/>
      </w:r>
    </w:p>
    <w:p w14:paraId="4506DAD0" w14:textId="16C473D9" w:rsidR="2AD857A0" w:rsidRDefault="2A327541" w:rsidP="2AD857A0">
      <w:pPr>
        <w:pStyle w:val="ListParagraph"/>
        <w:numPr>
          <w:ilvl w:val="0"/>
          <w:numId w:val="2"/>
        </w:numPr>
        <w:tabs>
          <w:tab w:val="left" w:pos="360"/>
          <w:tab w:val="left" w:pos="851"/>
        </w:tabs>
        <w:spacing w:after="0" w:line="360" w:lineRule="auto"/>
        <w:ind w:left="0" w:firstLine="567"/>
        <w:outlineLvl w:val="1"/>
        <w:rPr>
          <w:rFonts w:ascii="Times New Roman" w:eastAsia="Times New Roman" w:hAnsi="Times New Roman" w:cs="Times New Roman"/>
          <w:b/>
          <w:bCs/>
          <w:sz w:val="28"/>
          <w:szCs w:val="28"/>
        </w:rPr>
      </w:pPr>
      <w:bookmarkStart w:id="171" w:name="_Toc153441381"/>
      <w:proofErr w:type="spellStart"/>
      <w:r w:rsidRPr="2A327541">
        <w:rPr>
          <w:rFonts w:ascii="Times New Roman" w:eastAsia="Times New Roman" w:hAnsi="Times New Roman" w:cs="Times New Roman"/>
          <w:b/>
          <w:bCs/>
          <w:sz w:val="28"/>
          <w:szCs w:val="28"/>
        </w:rPr>
        <w:t>Khảo</w:t>
      </w:r>
      <w:proofErr w:type="spellEnd"/>
      <w:r w:rsidRPr="2A327541">
        <w:rPr>
          <w:rFonts w:ascii="Times New Roman" w:eastAsia="Times New Roman" w:hAnsi="Times New Roman" w:cs="Times New Roman"/>
          <w:b/>
          <w:bCs/>
          <w:sz w:val="28"/>
          <w:szCs w:val="28"/>
        </w:rPr>
        <w:t xml:space="preserve"> </w:t>
      </w:r>
      <w:proofErr w:type="spellStart"/>
      <w:r w:rsidRPr="2A327541">
        <w:rPr>
          <w:rFonts w:ascii="Times New Roman" w:eastAsia="Times New Roman" w:hAnsi="Times New Roman" w:cs="Times New Roman"/>
          <w:b/>
          <w:bCs/>
          <w:sz w:val="28"/>
          <w:szCs w:val="28"/>
        </w:rPr>
        <w:t>Sát</w:t>
      </w:r>
      <w:bookmarkEnd w:id="171"/>
      <w:proofErr w:type="spellEnd"/>
      <w:r>
        <w:br/>
      </w:r>
      <w:r w:rsidR="0674F68E" w:rsidRPr="0674F68E">
        <w:rPr>
          <w:rFonts w:ascii="Times New Roman" w:eastAsia="Times New Roman" w:hAnsi="Times New Roman" w:cs="Times New Roman"/>
          <w:b/>
          <w:bCs/>
          <w:sz w:val="28"/>
          <w:szCs w:val="28"/>
        </w:rPr>
        <w:t xml:space="preserve">a. </w:t>
      </w:r>
      <w:proofErr w:type="spellStart"/>
      <w:r w:rsidRPr="2A327541">
        <w:rPr>
          <w:rFonts w:ascii="Times New Roman" w:eastAsia="Times New Roman" w:hAnsi="Times New Roman" w:cs="Times New Roman"/>
          <w:b/>
          <w:bCs/>
          <w:sz w:val="28"/>
          <w:szCs w:val="28"/>
        </w:rPr>
        <w:t>Kế</w:t>
      </w:r>
      <w:proofErr w:type="spellEnd"/>
      <w:r w:rsidRPr="2A327541">
        <w:rPr>
          <w:rFonts w:ascii="Times New Roman" w:eastAsia="Times New Roman" w:hAnsi="Times New Roman" w:cs="Times New Roman"/>
          <w:b/>
          <w:bCs/>
          <w:sz w:val="28"/>
          <w:szCs w:val="28"/>
        </w:rPr>
        <w:t xml:space="preserve"> </w:t>
      </w:r>
      <w:proofErr w:type="spellStart"/>
      <w:r w:rsidRPr="2A327541">
        <w:rPr>
          <w:rFonts w:ascii="Times New Roman" w:eastAsia="Times New Roman" w:hAnsi="Times New Roman" w:cs="Times New Roman"/>
          <w:b/>
          <w:bCs/>
          <w:sz w:val="28"/>
          <w:szCs w:val="28"/>
        </w:rPr>
        <w:t>hoạc</w:t>
      </w:r>
      <w:proofErr w:type="spellEnd"/>
      <w:r w:rsidRPr="2A327541">
        <w:rPr>
          <w:rFonts w:ascii="Times New Roman" w:eastAsia="Times New Roman" w:hAnsi="Times New Roman" w:cs="Times New Roman"/>
          <w:b/>
          <w:bCs/>
          <w:sz w:val="28"/>
          <w:szCs w:val="28"/>
        </w:rPr>
        <w:t xml:space="preserve"> </w:t>
      </w:r>
      <w:proofErr w:type="spellStart"/>
      <w:r w:rsidRPr="2A327541">
        <w:rPr>
          <w:rFonts w:ascii="Times New Roman" w:eastAsia="Times New Roman" w:hAnsi="Times New Roman" w:cs="Times New Roman"/>
          <w:b/>
          <w:bCs/>
          <w:sz w:val="28"/>
          <w:szCs w:val="28"/>
        </w:rPr>
        <w:t>khảo</w:t>
      </w:r>
      <w:proofErr w:type="spellEnd"/>
      <w:r w:rsidRPr="2A327541">
        <w:rPr>
          <w:rFonts w:ascii="Times New Roman" w:eastAsia="Times New Roman" w:hAnsi="Times New Roman" w:cs="Times New Roman"/>
          <w:b/>
          <w:bCs/>
          <w:sz w:val="28"/>
          <w:szCs w:val="28"/>
        </w:rPr>
        <w:t xml:space="preserve"> </w:t>
      </w:r>
      <w:proofErr w:type="spellStart"/>
      <w:r w:rsidR="3E801730" w:rsidRPr="3E801730">
        <w:rPr>
          <w:rFonts w:ascii="Times New Roman" w:eastAsia="Times New Roman" w:hAnsi="Times New Roman" w:cs="Times New Roman"/>
          <w:b/>
          <w:bCs/>
          <w:sz w:val="28"/>
          <w:szCs w:val="28"/>
        </w:rPr>
        <w:t>sát</w:t>
      </w:r>
      <w:proofErr w:type="spellEnd"/>
    </w:p>
    <w:tbl>
      <w:tblPr>
        <w:tblStyle w:val="TableGrid"/>
        <w:tblW w:w="0" w:type="auto"/>
        <w:tblLook w:val="06A0" w:firstRow="1" w:lastRow="0" w:firstColumn="1" w:lastColumn="0" w:noHBand="1" w:noVBand="1"/>
      </w:tblPr>
      <w:tblGrid>
        <w:gridCol w:w="900"/>
        <w:gridCol w:w="2940"/>
        <w:gridCol w:w="1575"/>
        <w:gridCol w:w="1620"/>
        <w:gridCol w:w="2154"/>
      </w:tblGrid>
      <w:tr w:rsidR="2AD857A0" w14:paraId="4140C50B" w14:textId="77777777" w:rsidTr="2AD857A0">
        <w:trPr>
          <w:trHeight w:val="975"/>
        </w:trPr>
        <w:tc>
          <w:tcPr>
            <w:tcW w:w="900" w:type="dxa"/>
            <w:shd w:val="clear" w:color="auto" w:fill="FFC000" w:themeFill="accent4"/>
            <w:vAlign w:val="center"/>
          </w:tcPr>
          <w:p w14:paraId="16C72815" w14:textId="106DE429" w:rsidR="2AD857A0" w:rsidRDefault="2AD857A0" w:rsidP="2AD857A0">
            <w:pPr>
              <w:jc w:val="center"/>
              <w:rPr>
                <w:rFonts w:ascii="Times New Roman" w:eastAsia="Times New Roman" w:hAnsi="Times New Roman" w:cs="Times New Roman"/>
                <w:b/>
                <w:bCs/>
                <w:sz w:val="28"/>
                <w:szCs w:val="28"/>
              </w:rPr>
            </w:pPr>
            <w:r w:rsidRPr="2AD857A0">
              <w:rPr>
                <w:rFonts w:ascii="Times New Roman" w:eastAsia="Times New Roman" w:hAnsi="Times New Roman" w:cs="Times New Roman"/>
                <w:b/>
                <w:bCs/>
                <w:sz w:val="28"/>
                <w:szCs w:val="28"/>
              </w:rPr>
              <w:t>STT</w:t>
            </w:r>
          </w:p>
        </w:tc>
        <w:tc>
          <w:tcPr>
            <w:tcW w:w="2940" w:type="dxa"/>
            <w:shd w:val="clear" w:color="auto" w:fill="FFC000" w:themeFill="accent4"/>
            <w:vAlign w:val="center"/>
          </w:tcPr>
          <w:p w14:paraId="5EB0420C" w14:textId="046D31C7" w:rsidR="2AD857A0" w:rsidRDefault="2AD857A0" w:rsidP="2AD857A0">
            <w:pPr>
              <w:jc w:val="center"/>
              <w:rPr>
                <w:rFonts w:ascii="Times New Roman" w:eastAsia="Times New Roman" w:hAnsi="Times New Roman" w:cs="Times New Roman"/>
                <w:b/>
                <w:bCs/>
                <w:sz w:val="28"/>
                <w:szCs w:val="28"/>
              </w:rPr>
            </w:pPr>
            <w:proofErr w:type="spellStart"/>
            <w:r w:rsidRPr="2AD857A0">
              <w:rPr>
                <w:rFonts w:ascii="Times New Roman" w:eastAsia="Times New Roman" w:hAnsi="Times New Roman" w:cs="Times New Roman"/>
                <w:b/>
                <w:bCs/>
                <w:sz w:val="28"/>
                <w:szCs w:val="28"/>
              </w:rPr>
              <w:t>Nội</w:t>
            </w:r>
            <w:proofErr w:type="spellEnd"/>
            <w:r w:rsidRPr="2AD857A0">
              <w:rPr>
                <w:rFonts w:ascii="Times New Roman" w:eastAsia="Times New Roman" w:hAnsi="Times New Roman" w:cs="Times New Roman"/>
                <w:b/>
                <w:bCs/>
                <w:sz w:val="28"/>
                <w:szCs w:val="28"/>
              </w:rPr>
              <w:t xml:space="preserve"> dung</w:t>
            </w:r>
          </w:p>
        </w:tc>
        <w:tc>
          <w:tcPr>
            <w:tcW w:w="1575" w:type="dxa"/>
            <w:shd w:val="clear" w:color="auto" w:fill="FFC000" w:themeFill="accent4"/>
            <w:vAlign w:val="center"/>
          </w:tcPr>
          <w:p w14:paraId="5FEA4C79" w14:textId="0ABBEB5C" w:rsidR="2AD857A0" w:rsidRDefault="2AD857A0" w:rsidP="2AD857A0">
            <w:pPr>
              <w:jc w:val="center"/>
              <w:rPr>
                <w:rFonts w:ascii="Times New Roman" w:eastAsia="Times New Roman" w:hAnsi="Times New Roman" w:cs="Times New Roman"/>
                <w:b/>
                <w:bCs/>
                <w:sz w:val="28"/>
                <w:szCs w:val="28"/>
              </w:rPr>
            </w:pPr>
            <w:proofErr w:type="spellStart"/>
            <w:r w:rsidRPr="2AD857A0">
              <w:rPr>
                <w:rFonts w:ascii="Times New Roman" w:eastAsia="Times New Roman" w:hAnsi="Times New Roman" w:cs="Times New Roman"/>
                <w:b/>
                <w:bCs/>
                <w:sz w:val="28"/>
                <w:szCs w:val="28"/>
              </w:rPr>
              <w:t>Thời</w:t>
            </w:r>
            <w:proofErr w:type="spellEnd"/>
            <w:r w:rsidRPr="2AD857A0">
              <w:rPr>
                <w:rFonts w:ascii="Times New Roman" w:eastAsia="Times New Roman" w:hAnsi="Times New Roman" w:cs="Times New Roman"/>
                <w:b/>
                <w:bCs/>
                <w:sz w:val="28"/>
                <w:szCs w:val="28"/>
              </w:rPr>
              <w:t xml:space="preserve"> </w:t>
            </w:r>
            <w:proofErr w:type="spellStart"/>
            <w:r w:rsidRPr="2AD857A0">
              <w:rPr>
                <w:rFonts w:ascii="Times New Roman" w:eastAsia="Times New Roman" w:hAnsi="Times New Roman" w:cs="Times New Roman"/>
                <w:b/>
                <w:bCs/>
                <w:sz w:val="28"/>
                <w:szCs w:val="28"/>
              </w:rPr>
              <w:t>gian</w:t>
            </w:r>
            <w:proofErr w:type="spellEnd"/>
            <w:r w:rsidRPr="2AD857A0">
              <w:rPr>
                <w:rFonts w:ascii="Times New Roman" w:eastAsia="Times New Roman" w:hAnsi="Times New Roman" w:cs="Times New Roman"/>
                <w:b/>
                <w:bCs/>
                <w:sz w:val="28"/>
                <w:szCs w:val="28"/>
              </w:rPr>
              <w:t xml:space="preserve"> </w:t>
            </w:r>
          </w:p>
        </w:tc>
        <w:tc>
          <w:tcPr>
            <w:tcW w:w="1620" w:type="dxa"/>
            <w:shd w:val="clear" w:color="auto" w:fill="FFC000" w:themeFill="accent4"/>
            <w:vAlign w:val="center"/>
          </w:tcPr>
          <w:p w14:paraId="6588B95E" w14:textId="743748AB" w:rsidR="2AD857A0" w:rsidRDefault="2AD857A0" w:rsidP="2AD857A0">
            <w:pPr>
              <w:jc w:val="center"/>
              <w:rPr>
                <w:rFonts w:ascii="Times New Roman" w:eastAsia="Times New Roman" w:hAnsi="Times New Roman" w:cs="Times New Roman"/>
                <w:b/>
                <w:bCs/>
                <w:sz w:val="28"/>
                <w:szCs w:val="28"/>
              </w:rPr>
            </w:pPr>
            <w:proofErr w:type="spellStart"/>
            <w:r w:rsidRPr="2AD857A0">
              <w:rPr>
                <w:rFonts w:ascii="Times New Roman" w:eastAsia="Times New Roman" w:hAnsi="Times New Roman" w:cs="Times New Roman"/>
                <w:b/>
                <w:bCs/>
                <w:sz w:val="28"/>
                <w:szCs w:val="28"/>
              </w:rPr>
              <w:t>Phụ</w:t>
            </w:r>
            <w:proofErr w:type="spellEnd"/>
            <w:r w:rsidRPr="2AD857A0">
              <w:rPr>
                <w:rFonts w:ascii="Times New Roman" w:eastAsia="Times New Roman" w:hAnsi="Times New Roman" w:cs="Times New Roman"/>
                <w:b/>
                <w:bCs/>
                <w:sz w:val="28"/>
                <w:szCs w:val="28"/>
              </w:rPr>
              <w:t xml:space="preserve"> </w:t>
            </w:r>
            <w:proofErr w:type="spellStart"/>
            <w:r w:rsidRPr="2AD857A0">
              <w:rPr>
                <w:rFonts w:ascii="Times New Roman" w:eastAsia="Times New Roman" w:hAnsi="Times New Roman" w:cs="Times New Roman"/>
                <w:b/>
                <w:bCs/>
                <w:sz w:val="28"/>
                <w:szCs w:val="28"/>
              </w:rPr>
              <w:t>trách</w:t>
            </w:r>
            <w:proofErr w:type="spellEnd"/>
          </w:p>
        </w:tc>
        <w:tc>
          <w:tcPr>
            <w:tcW w:w="2154" w:type="dxa"/>
            <w:shd w:val="clear" w:color="auto" w:fill="FFC000" w:themeFill="accent4"/>
            <w:vAlign w:val="center"/>
          </w:tcPr>
          <w:p w14:paraId="462BEBFD" w14:textId="04544253" w:rsidR="2AD857A0" w:rsidRDefault="2AD857A0" w:rsidP="2AD857A0">
            <w:pPr>
              <w:jc w:val="center"/>
              <w:rPr>
                <w:rFonts w:ascii="Times New Roman" w:eastAsia="Times New Roman" w:hAnsi="Times New Roman" w:cs="Times New Roman"/>
                <w:b/>
                <w:bCs/>
                <w:sz w:val="28"/>
                <w:szCs w:val="28"/>
              </w:rPr>
            </w:pPr>
            <w:proofErr w:type="spellStart"/>
            <w:r w:rsidRPr="2AD857A0">
              <w:rPr>
                <w:rFonts w:ascii="Times New Roman" w:eastAsia="Times New Roman" w:hAnsi="Times New Roman" w:cs="Times New Roman"/>
                <w:b/>
                <w:bCs/>
                <w:sz w:val="28"/>
                <w:szCs w:val="28"/>
              </w:rPr>
              <w:t>Kết</w:t>
            </w:r>
            <w:proofErr w:type="spellEnd"/>
            <w:r w:rsidRPr="2AD857A0">
              <w:rPr>
                <w:rFonts w:ascii="Times New Roman" w:eastAsia="Times New Roman" w:hAnsi="Times New Roman" w:cs="Times New Roman"/>
                <w:b/>
                <w:bCs/>
                <w:sz w:val="28"/>
                <w:szCs w:val="28"/>
              </w:rPr>
              <w:t xml:space="preserve"> </w:t>
            </w:r>
            <w:proofErr w:type="spellStart"/>
            <w:r w:rsidRPr="2AD857A0">
              <w:rPr>
                <w:rFonts w:ascii="Times New Roman" w:eastAsia="Times New Roman" w:hAnsi="Times New Roman" w:cs="Times New Roman"/>
                <w:b/>
                <w:bCs/>
                <w:sz w:val="28"/>
                <w:szCs w:val="28"/>
              </w:rPr>
              <w:t>quả</w:t>
            </w:r>
            <w:proofErr w:type="spellEnd"/>
          </w:p>
        </w:tc>
      </w:tr>
      <w:tr w:rsidR="2AD857A0" w14:paraId="6D2887A3" w14:textId="77777777" w:rsidTr="2AD857A0">
        <w:trPr>
          <w:trHeight w:val="1275"/>
        </w:trPr>
        <w:tc>
          <w:tcPr>
            <w:tcW w:w="900" w:type="dxa"/>
            <w:vAlign w:val="center"/>
          </w:tcPr>
          <w:p w14:paraId="08544A3C" w14:textId="4624DA01"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1</w:t>
            </w:r>
          </w:p>
        </w:tc>
        <w:tc>
          <w:tcPr>
            <w:tcW w:w="2940" w:type="dxa"/>
            <w:vAlign w:val="center"/>
          </w:tcPr>
          <w:p w14:paraId="106C27D5" w14:textId="521AA39C" w:rsidR="2AD857A0" w:rsidRDefault="2AD857A0" w:rsidP="2AD857A0">
            <w:pPr>
              <w:jc w:val="center"/>
              <w:rPr>
                <w:rFonts w:ascii="Times New Roman" w:eastAsia="Times New Roman" w:hAnsi="Times New Roman" w:cs="Times New Roman"/>
                <w:sz w:val="28"/>
                <w:szCs w:val="28"/>
              </w:rPr>
            </w:pPr>
            <w:proofErr w:type="spellStart"/>
            <w:r w:rsidRPr="2AD857A0">
              <w:rPr>
                <w:rFonts w:ascii="Times New Roman" w:eastAsia="Times New Roman" w:hAnsi="Times New Roman" w:cs="Times New Roman"/>
                <w:sz w:val="28"/>
                <w:szCs w:val="28"/>
              </w:rPr>
              <w:t>Chuẩn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bị</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thông</w:t>
            </w:r>
            <w:proofErr w:type="spellEnd"/>
            <w:r w:rsidRPr="2AD857A0">
              <w:rPr>
                <w:rFonts w:ascii="Times New Roman" w:eastAsia="Times New Roman" w:hAnsi="Times New Roman" w:cs="Times New Roman"/>
                <w:sz w:val="28"/>
                <w:szCs w:val="28"/>
              </w:rPr>
              <w:t xml:space="preserve"> tin </w:t>
            </w:r>
            <w:proofErr w:type="spellStart"/>
            <w:r w:rsidRPr="2AD857A0">
              <w:rPr>
                <w:rFonts w:ascii="Times New Roman" w:eastAsia="Times New Roman" w:hAnsi="Times New Roman" w:cs="Times New Roman"/>
                <w:sz w:val="28"/>
                <w:szCs w:val="28"/>
              </w:rPr>
              <w:t>yêu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cầu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khảo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sát</w:t>
            </w:r>
            <w:proofErr w:type="spellEnd"/>
          </w:p>
        </w:tc>
        <w:tc>
          <w:tcPr>
            <w:tcW w:w="1575" w:type="dxa"/>
            <w:vAlign w:val="center"/>
          </w:tcPr>
          <w:p w14:paraId="3AFF6BCB" w14:textId="7AEE3D79"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10/10/2023</w:t>
            </w:r>
          </w:p>
        </w:tc>
        <w:tc>
          <w:tcPr>
            <w:tcW w:w="1620" w:type="dxa"/>
            <w:vAlign w:val="center"/>
          </w:tcPr>
          <w:p w14:paraId="6BF09AA7" w14:textId="09030E8F"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Nghĩa</w:t>
            </w:r>
          </w:p>
        </w:tc>
        <w:tc>
          <w:tcPr>
            <w:tcW w:w="2154" w:type="dxa"/>
            <w:vAlign w:val="center"/>
          </w:tcPr>
          <w:p w14:paraId="2FFD4B70" w14:textId="7B6B9253" w:rsidR="2AD857A0" w:rsidRDefault="2AD857A0" w:rsidP="2AD857A0">
            <w:pPr>
              <w:rPr>
                <w:rFonts w:ascii="Times New Roman" w:eastAsia="Times New Roman" w:hAnsi="Times New Roman" w:cs="Times New Roman"/>
                <w:sz w:val="28"/>
                <w:szCs w:val="28"/>
              </w:rPr>
            </w:pPr>
            <w:proofErr w:type="spellStart"/>
            <w:r w:rsidRPr="2AD857A0">
              <w:rPr>
                <w:rFonts w:ascii="Times New Roman" w:eastAsia="Times New Roman" w:hAnsi="Times New Roman" w:cs="Times New Roman"/>
                <w:sz w:val="28"/>
                <w:szCs w:val="28"/>
              </w:rPr>
              <w:t>Xây</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dựng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danh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sách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câu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hỏi</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thông</w:t>
            </w:r>
            <w:proofErr w:type="spellEnd"/>
            <w:r w:rsidRPr="2AD857A0">
              <w:rPr>
                <w:rFonts w:ascii="Times New Roman" w:eastAsia="Times New Roman" w:hAnsi="Times New Roman" w:cs="Times New Roman"/>
                <w:sz w:val="28"/>
                <w:szCs w:val="28"/>
              </w:rPr>
              <w:t xml:space="preserve"> tin, </w:t>
            </w:r>
            <w:proofErr w:type="spellStart"/>
            <w:r w:rsidRPr="2AD857A0">
              <w:rPr>
                <w:rFonts w:ascii="Times New Roman" w:eastAsia="Times New Roman" w:hAnsi="Times New Roman" w:cs="Times New Roman"/>
                <w:sz w:val="28"/>
                <w:szCs w:val="28"/>
              </w:rPr>
              <w:t>yêu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cầu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khảo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sát</w:t>
            </w:r>
            <w:proofErr w:type="spellEnd"/>
          </w:p>
        </w:tc>
      </w:tr>
      <w:tr w:rsidR="2AD857A0" w14:paraId="48FBB592" w14:textId="77777777" w:rsidTr="2AD857A0">
        <w:trPr>
          <w:trHeight w:val="300"/>
        </w:trPr>
        <w:tc>
          <w:tcPr>
            <w:tcW w:w="900" w:type="dxa"/>
            <w:vAlign w:val="center"/>
          </w:tcPr>
          <w:p w14:paraId="3B5372FB" w14:textId="03B313B4"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2</w:t>
            </w:r>
          </w:p>
        </w:tc>
        <w:tc>
          <w:tcPr>
            <w:tcW w:w="2940" w:type="dxa"/>
            <w:vAlign w:val="center"/>
          </w:tcPr>
          <w:p w14:paraId="155BBB67" w14:textId="640DABA9" w:rsidR="2AD857A0" w:rsidRDefault="2AD857A0" w:rsidP="2AD857A0">
            <w:pPr>
              <w:jc w:val="both"/>
              <w:rPr>
                <w:rFonts w:ascii="Times New Roman" w:eastAsia="Times New Roman" w:hAnsi="Times New Roman" w:cs="Times New Roman"/>
                <w:sz w:val="28"/>
                <w:szCs w:val="28"/>
              </w:rPr>
            </w:pPr>
            <w:proofErr w:type="spellStart"/>
            <w:r w:rsidRPr="2AD857A0">
              <w:rPr>
                <w:rFonts w:ascii="Times New Roman" w:eastAsia="Times New Roman" w:hAnsi="Times New Roman" w:cs="Times New Roman"/>
                <w:sz w:val="28"/>
                <w:szCs w:val="28"/>
              </w:rPr>
              <w:t>Tìm</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kiếm</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các</w:t>
            </w:r>
            <w:proofErr w:type="spellEnd"/>
            <w:r w:rsidRPr="2AD857A0">
              <w:rPr>
                <w:rFonts w:ascii="Times New Roman" w:eastAsia="Times New Roman" w:hAnsi="Times New Roman" w:cs="Times New Roman"/>
                <w:sz w:val="28"/>
                <w:szCs w:val="28"/>
              </w:rPr>
              <w:t xml:space="preserve"> website, </w:t>
            </w:r>
            <w:proofErr w:type="spellStart"/>
            <w:r w:rsidRPr="2AD857A0">
              <w:rPr>
                <w:rFonts w:ascii="Times New Roman" w:eastAsia="Times New Roman" w:hAnsi="Times New Roman" w:cs="Times New Roman"/>
                <w:sz w:val="28"/>
                <w:szCs w:val="28"/>
              </w:rPr>
              <w:t>cửa</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hàng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bán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áo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thể</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thao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và</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nguồn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khách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hàng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trên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các</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trang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mạng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xã</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hội</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có</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nhu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cầu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sử</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dụng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đến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phần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mềm</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để</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tham</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gia</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khảo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sát</w:t>
            </w:r>
            <w:proofErr w:type="spellEnd"/>
          </w:p>
        </w:tc>
        <w:tc>
          <w:tcPr>
            <w:tcW w:w="1575" w:type="dxa"/>
            <w:vAlign w:val="center"/>
          </w:tcPr>
          <w:p w14:paraId="53DBDF61" w14:textId="7329B608"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11/10/2023</w:t>
            </w:r>
          </w:p>
        </w:tc>
        <w:tc>
          <w:tcPr>
            <w:tcW w:w="1620" w:type="dxa"/>
            <w:vAlign w:val="center"/>
          </w:tcPr>
          <w:p w14:paraId="5DED51EF" w14:textId="300CA967"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Vinh</w:t>
            </w:r>
          </w:p>
        </w:tc>
        <w:tc>
          <w:tcPr>
            <w:tcW w:w="2154" w:type="dxa"/>
            <w:vAlign w:val="center"/>
          </w:tcPr>
          <w:p w14:paraId="1390167D" w14:textId="4C9B05D5" w:rsidR="2AD857A0" w:rsidRDefault="2AD857A0" w:rsidP="2AD857A0">
            <w:pPr>
              <w:rPr>
                <w:rFonts w:ascii="Times New Roman" w:eastAsia="Times New Roman" w:hAnsi="Times New Roman" w:cs="Times New Roman"/>
                <w:sz w:val="28"/>
                <w:szCs w:val="28"/>
              </w:rPr>
            </w:pPr>
            <w:proofErr w:type="spellStart"/>
            <w:r w:rsidRPr="2AD857A0">
              <w:rPr>
                <w:rFonts w:ascii="Times New Roman" w:eastAsia="Times New Roman" w:hAnsi="Times New Roman" w:cs="Times New Roman"/>
                <w:sz w:val="28"/>
                <w:szCs w:val="28"/>
              </w:rPr>
              <w:t>Tìm</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được</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một</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số</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bạn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bè</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và</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người</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thân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có</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nhu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cầu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trải</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nghiệm</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phần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mềm</w:t>
            </w:r>
            <w:proofErr w:type="spellEnd"/>
          </w:p>
        </w:tc>
      </w:tr>
      <w:tr w:rsidR="2AD857A0" w14:paraId="39D715DC" w14:textId="77777777" w:rsidTr="2AD857A0">
        <w:trPr>
          <w:trHeight w:val="3630"/>
        </w:trPr>
        <w:tc>
          <w:tcPr>
            <w:tcW w:w="900" w:type="dxa"/>
            <w:vAlign w:val="center"/>
          </w:tcPr>
          <w:p w14:paraId="5963F4F9" w14:textId="13579D9C"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3</w:t>
            </w:r>
          </w:p>
        </w:tc>
        <w:tc>
          <w:tcPr>
            <w:tcW w:w="2940" w:type="dxa"/>
            <w:vAlign w:val="center"/>
          </w:tcPr>
          <w:p w14:paraId="6C55AB30" w14:textId="143BF713" w:rsidR="2AD857A0" w:rsidRDefault="2AD857A0" w:rsidP="2AD857A0">
            <w:pPr>
              <w:jc w:val="both"/>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 xml:space="preserve">Tiến </w:t>
            </w:r>
            <w:proofErr w:type="spellStart"/>
            <w:r w:rsidRPr="2AD857A0">
              <w:rPr>
                <w:rFonts w:ascii="Times New Roman" w:eastAsia="Times New Roman" w:hAnsi="Times New Roman" w:cs="Times New Roman"/>
                <w:sz w:val="28"/>
                <w:szCs w:val="28"/>
              </w:rPr>
              <w:t>hành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thu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thập</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dữ</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liệu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bằng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cách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trao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đổi</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với</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khách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hàng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về</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những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khó</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khăn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khi</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sử</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dụng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cách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quản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lý</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truyền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thống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và</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gửi</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cho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khách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hàng</w:t>
            </w:r>
            <w:proofErr w:type="spellEnd"/>
            <w:r w:rsidRPr="2AD857A0">
              <w:rPr>
                <w:rFonts w:ascii="Times New Roman" w:eastAsia="Times New Roman" w:hAnsi="Times New Roman" w:cs="Times New Roman"/>
                <w:sz w:val="28"/>
                <w:szCs w:val="28"/>
              </w:rPr>
              <w:t xml:space="preserve"> file </w:t>
            </w:r>
            <w:proofErr w:type="spellStart"/>
            <w:r w:rsidRPr="2AD857A0">
              <w:rPr>
                <w:rFonts w:ascii="Times New Roman" w:eastAsia="Times New Roman" w:hAnsi="Times New Roman" w:cs="Times New Roman"/>
                <w:sz w:val="28"/>
                <w:szCs w:val="28"/>
              </w:rPr>
              <w:t>khảo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sát</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để</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khách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hàng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đánh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giá</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và</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đưa</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ra</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những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khó</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khăn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gặp</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phải</w:t>
            </w:r>
            <w:proofErr w:type="spellEnd"/>
          </w:p>
        </w:tc>
        <w:tc>
          <w:tcPr>
            <w:tcW w:w="1575" w:type="dxa"/>
            <w:vAlign w:val="center"/>
          </w:tcPr>
          <w:p w14:paraId="194336B5" w14:textId="2FE55AAD"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11/10/2023</w:t>
            </w:r>
          </w:p>
        </w:tc>
        <w:tc>
          <w:tcPr>
            <w:tcW w:w="1620" w:type="dxa"/>
            <w:vAlign w:val="center"/>
          </w:tcPr>
          <w:p w14:paraId="3A984E2E" w14:textId="55941672"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Long</w:t>
            </w:r>
          </w:p>
        </w:tc>
        <w:tc>
          <w:tcPr>
            <w:tcW w:w="2154" w:type="dxa"/>
            <w:vAlign w:val="center"/>
          </w:tcPr>
          <w:p w14:paraId="64D9D284" w14:textId="40068121" w:rsidR="2AD857A0" w:rsidRDefault="2AD857A0" w:rsidP="2AD857A0">
            <w:pP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 xml:space="preserve">Thu </w:t>
            </w:r>
            <w:proofErr w:type="spellStart"/>
            <w:r w:rsidRPr="2AD857A0">
              <w:rPr>
                <w:rFonts w:ascii="Times New Roman" w:eastAsia="Times New Roman" w:hAnsi="Times New Roman" w:cs="Times New Roman"/>
                <w:sz w:val="28"/>
                <w:szCs w:val="28"/>
              </w:rPr>
              <w:t>thập</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được</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những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khó</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khăn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và</w:t>
            </w:r>
            <w:proofErr w:type="spellEnd"/>
            <w:r w:rsidRPr="2AD857A0">
              <w:rPr>
                <w:rFonts w:ascii="Times New Roman" w:eastAsia="Times New Roman" w:hAnsi="Times New Roman" w:cs="Times New Roman"/>
                <w:sz w:val="28"/>
                <w:szCs w:val="28"/>
              </w:rPr>
              <w:t xml:space="preserve"> ý </w:t>
            </w:r>
            <w:proofErr w:type="spellStart"/>
            <w:r w:rsidRPr="2AD857A0">
              <w:rPr>
                <w:rFonts w:ascii="Times New Roman" w:eastAsia="Times New Roman" w:hAnsi="Times New Roman" w:cs="Times New Roman"/>
                <w:sz w:val="28"/>
                <w:szCs w:val="28"/>
              </w:rPr>
              <w:t>kiến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của</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khách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hàng</w:t>
            </w:r>
            <w:proofErr w:type="spellEnd"/>
          </w:p>
        </w:tc>
      </w:tr>
      <w:tr w:rsidR="2AD857A0" w14:paraId="2695E42E" w14:textId="77777777" w:rsidTr="2AD857A0">
        <w:trPr>
          <w:trHeight w:val="300"/>
        </w:trPr>
        <w:tc>
          <w:tcPr>
            <w:tcW w:w="900" w:type="dxa"/>
            <w:vAlign w:val="center"/>
          </w:tcPr>
          <w:p w14:paraId="3D2D2DF0" w14:textId="5C30D697"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4</w:t>
            </w:r>
          </w:p>
        </w:tc>
        <w:tc>
          <w:tcPr>
            <w:tcW w:w="2940" w:type="dxa"/>
            <w:vAlign w:val="center"/>
          </w:tcPr>
          <w:p w14:paraId="360BE06A" w14:textId="544B9B20" w:rsidR="2AD857A0" w:rsidRDefault="2AD857A0" w:rsidP="2AD857A0">
            <w:pPr>
              <w:jc w:val="center"/>
              <w:rPr>
                <w:rFonts w:ascii="Times New Roman" w:eastAsia="Times New Roman" w:hAnsi="Times New Roman" w:cs="Times New Roman"/>
                <w:sz w:val="28"/>
                <w:szCs w:val="28"/>
              </w:rPr>
            </w:pPr>
            <w:proofErr w:type="spellStart"/>
            <w:r w:rsidRPr="2AD857A0">
              <w:rPr>
                <w:rFonts w:ascii="Times New Roman" w:eastAsia="Times New Roman" w:hAnsi="Times New Roman" w:cs="Times New Roman"/>
                <w:sz w:val="28"/>
                <w:szCs w:val="28"/>
              </w:rPr>
              <w:t>Xử</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lý</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kết</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quả</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khảo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sát</w:t>
            </w:r>
            <w:proofErr w:type="spellEnd"/>
          </w:p>
        </w:tc>
        <w:tc>
          <w:tcPr>
            <w:tcW w:w="1575" w:type="dxa"/>
            <w:vAlign w:val="center"/>
          </w:tcPr>
          <w:p w14:paraId="1BFA3630" w14:textId="1BE355C4" w:rsidR="2AD857A0" w:rsidRDefault="2AD857A0" w:rsidP="2AD857A0">
            <w:pPr>
              <w:jc w:val="center"/>
              <w:rPr>
                <w:rFonts w:ascii="Times New Roman" w:eastAsia="Times New Roman" w:hAnsi="Times New Roman" w:cs="Times New Roman"/>
                <w:color w:val="000000" w:themeColor="text1"/>
                <w:sz w:val="28"/>
                <w:szCs w:val="28"/>
              </w:rPr>
            </w:pPr>
            <w:r w:rsidRPr="2AD857A0">
              <w:rPr>
                <w:rFonts w:ascii="Times New Roman" w:eastAsia="Times New Roman" w:hAnsi="Times New Roman" w:cs="Times New Roman"/>
                <w:color w:val="000000" w:themeColor="text1"/>
                <w:sz w:val="28"/>
                <w:szCs w:val="28"/>
              </w:rPr>
              <w:t>12/10/2023</w:t>
            </w:r>
          </w:p>
        </w:tc>
        <w:tc>
          <w:tcPr>
            <w:tcW w:w="1620" w:type="dxa"/>
            <w:vAlign w:val="center"/>
          </w:tcPr>
          <w:p w14:paraId="4FAC3FF1" w14:textId="3DB40F40"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Phúc</w:t>
            </w:r>
          </w:p>
        </w:tc>
        <w:tc>
          <w:tcPr>
            <w:tcW w:w="2154" w:type="dxa"/>
            <w:vAlign w:val="center"/>
          </w:tcPr>
          <w:p w14:paraId="3BD11110" w14:textId="09F64AC8" w:rsidR="2AD857A0" w:rsidRDefault="2AD857A0" w:rsidP="2AD857A0">
            <w:pPr>
              <w:rPr>
                <w:rFonts w:ascii="Times New Roman" w:eastAsia="Times New Roman" w:hAnsi="Times New Roman" w:cs="Times New Roman"/>
                <w:sz w:val="28"/>
                <w:szCs w:val="28"/>
              </w:rPr>
            </w:pPr>
            <w:proofErr w:type="spellStart"/>
            <w:r w:rsidRPr="2AD857A0">
              <w:rPr>
                <w:rFonts w:ascii="Times New Roman" w:eastAsia="Times New Roman" w:hAnsi="Times New Roman" w:cs="Times New Roman"/>
                <w:sz w:val="28"/>
                <w:szCs w:val="28"/>
              </w:rPr>
              <w:t>Xử</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lý</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yêu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cầu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khảo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sát</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khách</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hàng</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để</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tạo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tài</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liệu</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hỗ</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trợ</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phát</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triển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phần</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mềm</w:t>
            </w:r>
            <w:proofErr w:type="spellEnd"/>
            <w:r w:rsidRPr="2AD857A0">
              <w:rPr>
                <w:rFonts w:ascii="Times New Roman" w:eastAsia="Times New Roman" w:hAnsi="Times New Roman" w:cs="Times New Roman"/>
                <w:sz w:val="28"/>
                <w:szCs w:val="28"/>
              </w:rPr>
              <w:t>.</w:t>
            </w:r>
          </w:p>
        </w:tc>
      </w:tr>
      <w:tr w:rsidR="2AD857A0" w14:paraId="4FBF7EC1" w14:textId="77777777" w:rsidTr="2AD857A0">
        <w:trPr>
          <w:trHeight w:val="975"/>
        </w:trPr>
        <w:tc>
          <w:tcPr>
            <w:tcW w:w="900" w:type="dxa"/>
            <w:vAlign w:val="center"/>
          </w:tcPr>
          <w:p w14:paraId="3E98E9F5" w14:textId="3A70FE78"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5</w:t>
            </w:r>
          </w:p>
        </w:tc>
        <w:tc>
          <w:tcPr>
            <w:tcW w:w="2940" w:type="dxa"/>
            <w:vAlign w:val="center"/>
          </w:tcPr>
          <w:p w14:paraId="66AB2E7A" w14:textId="32427610" w:rsidR="2AD857A0" w:rsidRDefault="2AD857A0" w:rsidP="2AD857A0">
            <w:pPr>
              <w:jc w:val="center"/>
              <w:rPr>
                <w:rFonts w:ascii="Times New Roman" w:eastAsia="Times New Roman" w:hAnsi="Times New Roman" w:cs="Times New Roman"/>
                <w:sz w:val="28"/>
                <w:szCs w:val="28"/>
              </w:rPr>
            </w:pPr>
            <w:proofErr w:type="spellStart"/>
            <w:r w:rsidRPr="2AD857A0">
              <w:rPr>
                <w:rFonts w:ascii="Times New Roman" w:eastAsia="Times New Roman" w:hAnsi="Times New Roman" w:cs="Times New Roman"/>
                <w:sz w:val="28"/>
                <w:szCs w:val="28"/>
              </w:rPr>
              <w:t>Viết</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báo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cáo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kết</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quả</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khảo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sát</w:t>
            </w:r>
            <w:proofErr w:type="spellEnd"/>
          </w:p>
        </w:tc>
        <w:tc>
          <w:tcPr>
            <w:tcW w:w="1575" w:type="dxa"/>
            <w:vAlign w:val="center"/>
          </w:tcPr>
          <w:p w14:paraId="72581EED" w14:textId="555F0D77"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13/10/2023</w:t>
            </w:r>
          </w:p>
        </w:tc>
        <w:tc>
          <w:tcPr>
            <w:tcW w:w="1620" w:type="dxa"/>
            <w:vAlign w:val="center"/>
          </w:tcPr>
          <w:p w14:paraId="71A60F3F" w14:textId="5766F797" w:rsidR="2AD857A0" w:rsidRDefault="2AD857A0" w:rsidP="2AD857A0">
            <w:pPr>
              <w:jc w:val="center"/>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Duy</w:t>
            </w:r>
          </w:p>
        </w:tc>
        <w:tc>
          <w:tcPr>
            <w:tcW w:w="2154" w:type="dxa"/>
            <w:vAlign w:val="center"/>
          </w:tcPr>
          <w:p w14:paraId="402C7A29" w14:textId="5A51D059" w:rsidR="2AD857A0" w:rsidRDefault="2AD857A0" w:rsidP="2AD857A0">
            <w:pPr>
              <w:jc w:val="both"/>
              <w:rPr>
                <w:rFonts w:ascii="Times New Roman" w:eastAsia="Times New Roman" w:hAnsi="Times New Roman" w:cs="Times New Roman"/>
                <w:sz w:val="28"/>
                <w:szCs w:val="28"/>
              </w:rPr>
            </w:pPr>
            <w:r w:rsidRPr="2AD857A0">
              <w:rPr>
                <w:rFonts w:ascii="Times New Roman" w:eastAsia="Times New Roman" w:hAnsi="Times New Roman" w:cs="Times New Roman"/>
                <w:sz w:val="28"/>
                <w:szCs w:val="28"/>
              </w:rPr>
              <w:t xml:space="preserve">Báo </w:t>
            </w:r>
            <w:proofErr w:type="spellStart"/>
            <w:r w:rsidRPr="2AD857A0">
              <w:rPr>
                <w:rFonts w:ascii="Times New Roman" w:eastAsia="Times New Roman" w:hAnsi="Times New Roman" w:cs="Times New Roman"/>
                <w:sz w:val="28"/>
                <w:szCs w:val="28"/>
              </w:rPr>
              <w:t>cáo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kết</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quả</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khảo</w:t>
            </w:r>
            <w:proofErr w:type="spellEnd"/>
            <w:r w:rsidRPr="2AD857A0">
              <w:rPr>
                <w:rFonts w:ascii="Times New Roman" w:eastAsia="Times New Roman" w:hAnsi="Times New Roman" w:cs="Times New Roman"/>
                <w:sz w:val="28"/>
                <w:szCs w:val="28"/>
              </w:rPr>
              <w:t xml:space="preserve"> </w:t>
            </w:r>
            <w:proofErr w:type="spellStart"/>
            <w:r w:rsidRPr="2AD857A0">
              <w:rPr>
                <w:rFonts w:ascii="Times New Roman" w:eastAsia="Times New Roman" w:hAnsi="Times New Roman" w:cs="Times New Roman"/>
                <w:sz w:val="28"/>
                <w:szCs w:val="28"/>
              </w:rPr>
              <w:t>sát</w:t>
            </w:r>
            <w:proofErr w:type="spellEnd"/>
          </w:p>
        </w:tc>
      </w:tr>
    </w:tbl>
    <w:p w14:paraId="6FD4C874" w14:textId="27A13526" w:rsidR="2AD857A0" w:rsidRDefault="0674F68E" w:rsidP="2AD857A0">
      <w:pPr>
        <w:tabs>
          <w:tab w:val="left" w:pos="360"/>
          <w:tab w:val="left" w:pos="851"/>
        </w:tabs>
        <w:spacing w:after="0" w:line="360" w:lineRule="auto"/>
        <w:outlineLvl w:val="1"/>
        <w:rPr>
          <w:rFonts w:ascii="Times New Roman" w:eastAsia="Times New Roman" w:hAnsi="Times New Roman" w:cs="Times New Roman"/>
          <w:b/>
          <w:bCs/>
          <w:sz w:val="28"/>
          <w:szCs w:val="28"/>
        </w:rPr>
      </w:pPr>
      <w:r w:rsidRPr="0674F68E">
        <w:rPr>
          <w:rFonts w:ascii="Times New Roman" w:eastAsia="Times New Roman" w:hAnsi="Times New Roman" w:cs="Times New Roman"/>
          <w:b/>
          <w:bCs/>
          <w:sz w:val="28"/>
          <w:szCs w:val="28"/>
        </w:rPr>
        <w:t>b.</w:t>
      </w:r>
      <w:r w:rsidR="2AD857A0" w:rsidRPr="2AD857A0">
        <w:rPr>
          <w:rFonts w:ascii="Times New Roman" w:eastAsia="Times New Roman" w:hAnsi="Times New Roman" w:cs="Times New Roman"/>
          <w:b/>
          <w:bCs/>
          <w:sz w:val="28"/>
          <w:szCs w:val="28"/>
        </w:rPr>
        <w:t xml:space="preserve"> </w:t>
      </w:r>
      <w:proofErr w:type="spellStart"/>
      <w:r w:rsidR="311313BE" w:rsidRPr="311313BE">
        <w:rPr>
          <w:rFonts w:ascii="Times New Roman" w:eastAsia="Times New Roman" w:hAnsi="Times New Roman" w:cs="Times New Roman"/>
          <w:b/>
          <w:bCs/>
          <w:sz w:val="28"/>
          <w:szCs w:val="28"/>
        </w:rPr>
        <w:t>Khảo</w:t>
      </w:r>
      <w:proofErr w:type="spellEnd"/>
      <w:r w:rsidR="311313BE" w:rsidRPr="311313BE">
        <w:rPr>
          <w:rFonts w:ascii="Times New Roman" w:eastAsia="Times New Roman" w:hAnsi="Times New Roman" w:cs="Times New Roman"/>
          <w:b/>
          <w:bCs/>
          <w:sz w:val="28"/>
          <w:szCs w:val="28"/>
        </w:rPr>
        <w:t xml:space="preserve"> </w:t>
      </w:r>
      <w:proofErr w:type="spellStart"/>
      <w:r w:rsidR="311313BE" w:rsidRPr="311313BE">
        <w:rPr>
          <w:rFonts w:ascii="Times New Roman" w:eastAsia="Times New Roman" w:hAnsi="Times New Roman" w:cs="Times New Roman"/>
          <w:b/>
          <w:bCs/>
          <w:sz w:val="28"/>
          <w:szCs w:val="28"/>
        </w:rPr>
        <w:t>sát</w:t>
      </w:r>
      <w:proofErr w:type="spellEnd"/>
      <w:r w:rsidR="311313BE" w:rsidRPr="311313BE">
        <w:rPr>
          <w:rFonts w:ascii="Times New Roman" w:eastAsia="Times New Roman" w:hAnsi="Times New Roman" w:cs="Times New Roman"/>
          <w:b/>
          <w:bCs/>
          <w:sz w:val="28"/>
          <w:szCs w:val="28"/>
        </w:rPr>
        <w:t xml:space="preserve"> </w:t>
      </w:r>
      <w:r w:rsidR="7CFCD831" w:rsidRPr="7CFCD831">
        <w:rPr>
          <w:rFonts w:ascii="Times New Roman" w:eastAsia="Times New Roman" w:hAnsi="Times New Roman" w:cs="Times New Roman"/>
          <w:b/>
          <w:bCs/>
          <w:sz w:val="28"/>
          <w:szCs w:val="28"/>
        </w:rPr>
        <w:t>website</w:t>
      </w:r>
      <w:r w:rsidR="1FE28873" w:rsidRPr="1FE28873">
        <w:rPr>
          <w:rFonts w:ascii="Times New Roman" w:eastAsia="Times New Roman" w:hAnsi="Times New Roman" w:cs="Times New Roman"/>
          <w:b/>
          <w:bCs/>
          <w:sz w:val="28"/>
          <w:szCs w:val="28"/>
        </w:rPr>
        <w:t xml:space="preserve"> </w:t>
      </w:r>
      <w:r w:rsidR="11CCAD4A" w:rsidRPr="11CCAD4A">
        <w:rPr>
          <w:rFonts w:ascii="Times New Roman" w:eastAsia="Times New Roman" w:hAnsi="Times New Roman" w:cs="Times New Roman"/>
          <w:b/>
          <w:bCs/>
          <w:sz w:val="28"/>
          <w:szCs w:val="28"/>
        </w:rPr>
        <w:t>nike.com/</w:t>
      </w:r>
      <w:proofErr w:type="spellStart"/>
      <w:r w:rsidR="11CCAD4A" w:rsidRPr="11CCAD4A">
        <w:rPr>
          <w:rFonts w:ascii="Times New Roman" w:eastAsia="Times New Roman" w:hAnsi="Times New Roman" w:cs="Times New Roman"/>
          <w:b/>
          <w:bCs/>
          <w:sz w:val="28"/>
          <w:szCs w:val="28"/>
        </w:rPr>
        <w:t>vn</w:t>
      </w:r>
      <w:proofErr w:type="spellEnd"/>
    </w:p>
    <w:tbl>
      <w:tblPr>
        <w:tblStyle w:val="TableGrid"/>
        <w:tblW w:w="0" w:type="auto"/>
        <w:tblLayout w:type="fixed"/>
        <w:tblLook w:val="06A0" w:firstRow="1" w:lastRow="0" w:firstColumn="1" w:lastColumn="0" w:noHBand="1" w:noVBand="1"/>
      </w:tblPr>
      <w:tblGrid>
        <w:gridCol w:w="1095"/>
        <w:gridCol w:w="2805"/>
        <w:gridCol w:w="5160"/>
      </w:tblGrid>
      <w:tr w:rsidR="4BE4979A" w14:paraId="5231EB5E" w14:textId="77777777" w:rsidTr="653538DF">
        <w:trPr>
          <w:trHeight w:val="1080"/>
        </w:trPr>
        <w:tc>
          <w:tcPr>
            <w:tcW w:w="1095" w:type="dxa"/>
            <w:shd w:val="clear" w:color="auto" w:fill="FFC000" w:themeFill="accent4"/>
            <w:vAlign w:val="center"/>
          </w:tcPr>
          <w:p w14:paraId="21973A3F" w14:textId="494FDA56" w:rsidR="4BE4979A" w:rsidRDefault="4BE4979A" w:rsidP="4BE4979A">
            <w:pPr>
              <w:spacing w:before="82"/>
              <w:jc w:val="center"/>
              <w:rPr>
                <w:rFonts w:ascii="Times New Roman" w:eastAsia="Times New Roman" w:hAnsi="Times New Roman" w:cs="Times New Roman"/>
                <w:b/>
                <w:color w:val="000000" w:themeColor="text1"/>
                <w:sz w:val="28"/>
                <w:szCs w:val="28"/>
              </w:rPr>
            </w:pPr>
            <w:r w:rsidRPr="154C121A">
              <w:rPr>
                <w:rFonts w:ascii="Times New Roman" w:eastAsia="Times New Roman" w:hAnsi="Times New Roman" w:cs="Times New Roman"/>
                <w:b/>
                <w:color w:val="000000" w:themeColor="text1"/>
                <w:sz w:val="28"/>
                <w:szCs w:val="28"/>
              </w:rPr>
              <w:t>STT</w:t>
            </w:r>
          </w:p>
        </w:tc>
        <w:tc>
          <w:tcPr>
            <w:tcW w:w="2805" w:type="dxa"/>
            <w:shd w:val="clear" w:color="auto" w:fill="FFC000" w:themeFill="accent4"/>
            <w:vAlign w:val="center"/>
          </w:tcPr>
          <w:p w14:paraId="60AEEFED" w14:textId="72200327" w:rsidR="4BE4979A" w:rsidRDefault="4BE4979A" w:rsidP="4BE4979A">
            <w:pPr>
              <w:spacing w:before="82"/>
              <w:jc w:val="center"/>
              <w:rPr>
                <w:rFonts w:ascii="Times New Roman" w:eastAsia="Times New Roman" w:hAnsi="Times New Roman" w:cs="Times New Roman"/>
                <w:b/>
                <w:color w:val="000000" w:themeColor="text1"/>
                <w:sz w:val="28"/>
                <w:szCs w:val="28"/>
              </w:rPr>
            </w:pPr>
            <w:proofErr w:type="spellStart"/>
            <w:r w:rsidRPr="154C121A">
              <w:rPr>
                <w:rFonts w:ascii="Times New Roman" w:eastAsia="Times New Roman" w:hAnsi="Times New Roman" w:cs="Times New Roman"/>
                <w:b/>
                <w:color w:val="000000" w:themeColor="text1"/>
                <w:sz w:val="28"/>
                <w:szCs w:val="28"/>
              </w:rPr>
              <w:t>Chức</w:t>
            </w:r>
            <w:proofErr w:type="spellEnd"/>
            <w:r w:rsidRPr="154C121A">
              <w:rPr>
                <w:rFonts w:ascii="Times New Roman" w:eastAsia="Times New Roman" w:hAnsi="Times New Roman" w:cs="Times New Roman"/>
                <w:b/>
                <w:color w:val="000000" w:themeColor="text1"/>
                <w:sz w:val="28"/>
                <w:szCs w:val="28"/>
              </w:rPr>
              <w:t xml:space="preserve"> </w:t>
            </w:r>
            <w:proofErr w:type="spellStart"/>
            <w:r w:rsidRPr="154C121A">
              <w:rPr>
                <w:rFonts w:ascii="Times New Roman" w:eastAsia="Times New Roman" w:hAnsi="Times New Roman" w:cs="Times New Roman"/>
                <w:b/>
                <w:color w:val="000000" w:themeColor="text1"/>
                <w:sz w:val="28"/>
                <w:szCs w:val="28"/>
              </w:rPr>
              <w:t>năng</w:t>
            </w:r>
            <w:proofErr w:type="spellEnd"/>
          </w:p>
        </w:tc>
        <w:tc>
          <w:tcPr>
            <w:tcW w:w="5160" w:type="dxa"/>
            <w:shd w:val="clear" w:color="auto" w:fill="FFC000" w:themeFill="accent4"/>
            <w:vAlign w:val="center"/>
          </w:tcPr>
          <w:p w14:paraId="006AD080" w14:textId="0E91C36E" w:rsidR="4BE4979A" w:rsidRDefault="4BE4979A" w:rsidP="4BE4979A">
            <w:pPr>
              <w:spacing w:before="82"/>
              <w:jc w:val="center"/>
              <w:rPr>
                <w:rFonts w:ascii="Times New Roman" w:eastAsia="Times New Roman" w:hAnsi="Times New Roman" w:cs="Times New Roman"/>
                <w:b/>
                <w:color w:val="000000" w:themeColor="text1"/>
                <w:sz w:val="28"/>
                <w:szCs w:val="28"/>
              </w:rPr>
            </w:pPr>
            <w:proofErr w:type="spellStart"/>
            <w:r w:rsidRPr="154C121A">
              <w:rPr>
                <w:rFonts w:ascii="Times New Roman" w:eastAsia="Times New Roman" w:hAnsi="Times New Roman" w:cs="Times New Roman"/>
                <w:b/>
                <w:color w:val="000000" w:themeColor="text1"/>
                <w:sz w:val="28"/>
                <w:szCs w:val="28"/>
              </w:rPr>
              <w:t>Tính</w:t>
            </w:r>
            <w:proofErr w:type="spellEnd"/>
            <w:r w:rsidRPr="154C121A">
              <w:rPr>
                <w:rFonts w:ascii="Times New Roman" w:eastAsia="Times New Roman" w:hAnsi="Times New Roman" w:cs="Times New Roman"/>
                <w:b/>
                <w:color w:val="000000" w:themeColor="text1"/>
                <w:sz w:val="28"/>
                <w:szCs w:val="28"/>
              </w:rPr>
              <w:t xml:space="preserve"> </w:t>
            </w:r>
            <w:proofErr w:type="spellStart"/>
            <w:r w:rsidRPr="154C121A">
              <w:rPr>
                <w:rFonts w:ascii="Times New Roman" w:eastAsia="Times New Roman" w:hAnsi="Times New Roman" w:cs="Times New Roman"/>
                <w:b/>
                <w:color w:val="000000" w:themeColor="text1"/>
                <w:sz w:val="28"/>
                <w:szCs w:val="28"/>
              </w:rPr>
              <w:t>năng</w:t>
            </w:r>
            <w:proofErr w:type="spellEnd"/>
          </w:p>
        </w:tc>
      </w:tr>
      <w:tr w:rsidR="4BE4979A" w14:paraId="15426036" w14:textId="77777777" w:rsidTr="7057D2BD">
        <w:trPr>
          <w:trHeight w:val="300"/>
        </w:trPr>
        <w:tc>
          <w:tcPr>
            <w:tcW w:w="1095" w:type="dxa"/>
          </w:tcPr>
          <w:p w14:paraId="67FCC831" w14:textId="5B035945" w:rsidR="4BE4979A" w:rsidRDefault="4BE4979A" w:rsidP="4BE4979A">
            <w:pPr>
              <w:spacing w:before="720"/>
              <w:jc w:val="center"/>
              <w:rPr>
                <w:rFonts w:ascii="Times New Roman" w:eastAsia="Times New Roman" w:hAnsi="Times New Roman" w:cs="Times New Roman"/>
                <w:color w:val="000000" w:themeColor="text1"/>
                <w:sz w:val="28"/>
                <w:szCs w:val="28"/>
              </w:rPr>
            </w:pPr>
            <w:r w:rsidRPr="154C121A">
              <w:rPr>
                <w:rFonts w:ascii="Times New Roman" w:eastAsia="Times New Roman" w:hAnsi="Times New Roman" w:cs="Times New Roman"/>
                <w:color w:val="000000" w:themeColor="text1"/>
                <w:sz w:val="28"/>
                <w:szCs w:val="28"/>
              </w:rPr>
              <w:t>1</w:t>
            </w:r>
          </w:p>
        </w:tc>
        <w:tc>
          <w:tcPr>
            <w:tcW w:w="2805" w:type="dxa"/>
          </w:tcPr>
          <w:p w14:paraId="79DF6EA6" w14:textId="7A1043D7" w:rsidR="4BE4979A" w:rsidRDefault="4BE4979A" w:rsidP="3B727F93">
            <w:pPr>
              <w:spacing w:before="720" w:line="360" w:lineRule="auto"/>
              <w:jc w:val="center"/>
              <w:rPr>
                <w:rFonts w:ascii="Times New Roman" w:eastAsia="Times New Roman" w:hAnsi="Times New Roman" w:cs="Times New Roman"/>
                <w:color w:val="000000" w:themeColor="text1"/>
                <w:sz w:val="28"/>
                <w:szCs w:val="28"/>
              </w:rPr>
            </w:pPr>
            <w:r w:rsidRPr="154C121A">
              <w:rPr>
                <w:rFonts w:ascii="Times New Roman" w:eastAsia="Times New Roman" w:hAnsi="Times New Roman" w:cs="Times New Roman"/>
                <w:color w:val="000000" w:themeColor="text1"/>
                <w:sz w:val="28"/>
                <w:szCs w:val="28"/>
              </w:rPr>
              <w:t xml:space="preserve">Quản </w:t>
            </w:r>
            <w:proofErr w:type="spellStart"/>
            <w:r w:rsidRPr="154C121A">
              <w:rPr>
                <w:rFonts w:ascii="Times New Roman" w:eastAsia="Times New Roman" w:hAnsi="Times New Roman" w:cs="Times New Roman"/>
                <w:color w:val="000000" w:themeColor="text1"/>
                <w:sz w:val="28"/>
                <w:szCs w:val="28"/>
              </w:rPr>
              <w:t>lý</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sản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phẩm</w:t>
            </w:r>
            <w:proofErr w:type="spellEnd"/>
          </w:p>
        </w:tc>
        <w:tc>
          <w:tcPr>
            <w:tcW w:w="5160" w:type="dxa"/>
          </w:tcPr>
          <w:p w14:paraId="30DBE8AD" w14:textId="0CB92153" w:rsidR="4BE4979A" w:rsidRDefault="4BE4979A" w:rsidP="4BE4979A">
            <w:pPr>
              <w:spacing w:before="159" w:line="360" w:lineRule="auto"/>
              <w:jc w:val="both"/>
              <w:rPr>
                <w:rFonts w:ascii="Times New Roman" w:eastAsia="Times New Roman" w:hAnsi="Times New Roman" w:cs="Times New Roman"/>
                <w:color w:val="000000" w:themeColor="text1"/>
                <w:sz w:val="28"/>
                <w:szCs w:val="28"/>
              </w:rPr>
            </w:pPr>
            <w:proofErr w:type="spellStart"/>
            <w:r w:rsidRPr="154C121A">
              <w:rPr>
                <w:rFonts w:ascii="Times New Roman" w:eastAsia="Times New Roman" w:hAnsi="Times New Roman" w:cs="Times New Roman"/>
                <w:color w:val="000000" w:themeColor="text1"/>
                <w:sz w:val="28"/>
                <w:szCs w:val="28"/>
              </w:rPr>
              <w:t>Chức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năng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cung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cấp</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đầy</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đủ</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những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tính</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năng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để</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quản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lý</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từng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sản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phẩm</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kiểm</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soát</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được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số</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lượng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hóa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mẫu</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mã</w:t>
            </w:r>
            <w:proofErr w:type="spellEnd"/>
            <w:r w:rsidRPr="154C121A">
              <w:rPr>
                <w:rFonts w:ascii="Times New Roman" w:eastAsia="Times New Roman" w:hAnsi="Times New Roman" w:cs="Times New Roman"/>
                <w:color w:val="000000" w:themeColor="text1"/>
                <w:sz w:val="28"/>
                <w:szCs w:val="28"/>
              </w:rPr>
              <w:t xml:space="preserve">, size </w:t>
            </w:r>
            <w:proofErr w:type="spellStart"/>
            <w:r w:rsidRPr="154C121A">
              <w:rPr>
                <w:rFonts w:ascii="Times New Roman" w:eastAsia="Times New Roman" w:hAnsi="Times New Roman" w:cs="Times New Roman"/>
                <w:color w:val="000000" w:themeColor="text1"/>
                <w:sz w:val="28"/>
                <w:szCs w:val="28"/>
              </w:rPr>
              <w:t>và</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màu</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sắc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hiện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có</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tại</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cửa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p>
        </w:tc>
      </w:tr>
      <w:tr w:rsidR="4BE4979A" w14:paraId="26E16AC3" w14:textId="77777777" w:rsidTr="7057D2BD">
        <w:trPr>
          <w:trHeight w:val="300"/>
        </w:trPr>
        <w:tc>
          <w:tcPr>
            <w:tcW w:w="1095" w:type="dxa"/>
          </w:tcPr>
          <w:p w14:paraId="0EAC1E30" w14:textId="0AF580B2" w:rsidR="4BE4979A" w:rsidRDefault="4BE4979A" w:rsidP="4BE4979A">
            <w:pPr>
              <w:spacing w:before="720"/>
              <w:jc w:val="center"/>
              <w:rPr>
                <w:rFonts w:ascii="Times New Roman" w:eastAsia="Times New Roman" w:hAnsi="Times New Roman" w:cs="Times New Roman"/>
                <w:color w:val="000000" w:themeColor="text1"/>
                <w:sz w:val="28"/>
                <w:szCs w:val="28"/>
              </w:rPr>
            </w:pPr>
            <w:r w:rsidRPr="154C121A">
              <w:rPr>
                <w:rFonts w:ascii="Times New Roman" w:eastAsia="Times New Roman" w:hAnsi="Times New Roman" w:cs="Times New Roman"/>
                <w:color w:val="000000" w:themeColor="text1"/>
                <w:sz w:val="28"/>
                <w:szCs w:val="28"/>
              </w:rPr>
              <w:t>2</w:t>
            </w:r>
          </w:p>
        </w:tc>
        <w:tc>
          <w:tcPr>
            <w:tcW w:w="2805" w:type="dxa"/>
          </w:tcPr>
          <w:p w14:paraId="72F6287A" w14:textId="05B7E7CD" w:rsidR="4BE4979A" w:rsidRDefault="4BE4979A" w:rsidP="3B727F93">
            <w:pPr>
              <w:spacing w:before="720" w:line="360" w:lineRule="auto"/>
              <w:jc w:val="center"/>
              <w:rPr>
                <w:rFonts w:ascii="Times New Roman" w:eastAsia="Times New Roman" w:hAnsi="Times New Roman" w:cs="Times New Roman"/>
                <w:color w:val="000000" w:themeColor="text1"/>
                <w:sz w:val="28"/>
                <w:szCs w:val="28"/>
              </w:rPr>
            </w:pPr>
            <w:r w:rsidRPr="154C121A">
              <w:rPr>
                <w:rFonts w:ascii="Times New Roman" w:eastAsia="Times New Roman" w:hAnsi="Times New Roman" w:cs="Times New Roman"/>
                <w:color w:val="000000" w:themeColor="text1"/>
                <w:sz w:val="28"/>
                <w:szCs w:val="28"/>
              </w:rPr>
              <w:t xml:space="preserve">Quản </w:t>
            </w:r>
            <w:proofErr w:type="spellStart"/>
            <w:r w:rsidRPr="154C121A">
              <w:rPr>
                <w:rFonts w:ascii="Times New Roman" w:eastAsia="Times New Roman" w:hAnsi="Times New Roman" w:cs="Times New Roman"/>
                <w:color w:val="000000" w:themeColor="text1"/>
                <w:sz w:val="28"/>
                <w:szCs w:val="28"/>
              </w:rPr>
              <w:t>lý</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hóa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đơn</w:t>
            </w:r>
            <w:proofErr w:type="spellEnd"/>
          </w:p>
        </w:tc>
        <w:tc>
          <w:tcPr>
            <w:tcW w:w="5160" w:type="dxa"/>
          </w:tcPr>
          <w:p w14:paraId="7097261C" w14:textId="6FE15BE2" w:rsidR="4BE4979A" w:rsidRDefault="4BE4979A" w:rsidP="4BE4979A">
            <w:pPr>
              <w:spacing w:before="159" w:line="360" w:lineRule="auto"/>
              <w:jc w:val="both"/>
              <w:rPr>
                <w:rFonts w:ascii="Times New Roman" w:eastAsia="Times New Roman" w:hAnsi="Times New Roman" w:cs="Times New Roman"/>
                <w:color w:val="000000" w:themeColor="text1"/>
                <w:sz w:val="28"/>
                <w:szCs w:val="28"/>
              </w:rPr>
            </w:pPr>
            <w:proofErr w:type="spellStart"/>
            <w:r w:rsidRPr="154C121A">
              <w:rPr>
                <w:rFonts w:ascii="Times New Roman" w:eastAsia="Times New Roman" w:hAnsi="Times New Roman" w:cs="Times New Roman"/>
                <w:color w:val="000000" w:themeColor="text1"/>
                <w:sz w:val="28"/>
                <w:szCs w:val="28"/>
              </w:rPr>
              <w:t>Chức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năng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quản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lý</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hóa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đơn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minh</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bạch</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rõ</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ràng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thuận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tiện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cho</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việc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quản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lý</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đơn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theo</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từng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trạng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thái</w:t>
            </w:r>
            <w:proofErr w:type="spellEnd"/>
          </w:p>
        </w:tc>
      </w:tr>
      <w:tr w:rsidR="4BE4979A" w14:paraId="38C07B17" w14:textId="77777777" w:rsidTr="7057D2BD">
        <w:trPr>
          <w:trHeight w:val="300"/>
        </w:trPr>
        <w:tc>
          <w:tcPr>
            <w:tcW w:w="1095" w:type="dxa"/>
          </w:tcPr>
          <w:p w14:paraId="6D27920F" w14:textId="62DC351E" w:rsidR="4BE4979A" w:rsidRDefault="4BE4979A" w:rsidP="4BE4979A">
            <w:pPr>
              <w:spacing w:before="720"/>
              <w:jc w:val="center"/>
              <w:rPr>
                <w:rFonts w:ascii="Times New Roman" w:eastAsia="Times New Roman" w:hAnsi="Times New Roman" w:cs="Times New Roman"/>
                <w:color w:val="000000" w:themeColor="text1"/>
                <w:sz w:val="28"/>
                <w:szCs w:val="28"/>
              </w:rPr>
            </w:pPr>
            <w:r w:rsidRPr="154C121A">
              <w:rPr>
                <w:rFonts w:ascii="Times New Roman" w:eastAsia="Times New Roman" w:hAnsi="Times New Roman" w:cs="Times New Roman"/>
                <w:color w:val="000000" w:themeColor="text1"/>
                <w:sz w:val="28"/>
                <w:szCs w:val="28"/>
              </w:rPr>
              <w:t>3</w:t>
            </w:r>
          </w:p>
        </w:tc>
        <w:tc>
          <w:tcPr>
            <w:tcW w:w="2805" w:type="dxa"/>
          </w:tcPr>
          <w:p w14:paraId="7CB37E97" w14:textId="16EBA668" w:rsidR="4BE4979A" w:rsidRDefault="4BE4979A" w:rsidP="3B727F93">
            <w:pPr>
              <w:spacing w:before="720" w:line="360" w:lineRule="auto"/>
              <w:jc w:val="center"/>
              <w:rPr>
                <w:rFonts w:ascii="Times New Roman" w:eastAsia="Times New Roman" w:hAnsi="Times New Roman" w:cs="Times New Roman"/>
                <w:color w:val="000000" w:themeColor="text1"/>
                <w:sz w:val="28"/>
                <w:szCs w:val="28"/>
              </w:rPr>
            </w:pPr>
            <w:r w:rsidRPr="154C121A">
              <w:rPr>
                <w:rFonts w:ascii="Times New Roman" w:eastAsia="Times New Roman" w:hAnsi="Times New Roman" w:cs="Times New Roman"/>
                <w:color w:val="000000" w:themeColor="text1"/>
                <w:sz w:val="28"/>
                <w:szCs w:val="28"/>
              </w:rPr>
              <w:t xml:space="preserve">Quản </w:t>
            </w:r>
            <w:proofErr w:type="spellStart"/>
            <w:r w:rsidRPr="154C121A">
              <w:rPr>
                <w:rFonts w:ascii="Times New Roman" w:eastAsia="Times New Roman" w:hAnsi="Times New Roman" w:cs="Times New Roman"/>
                <w:color w:val="000000" w:themeColor="text1"/>
                <w:sz w:val="28"/>
                <w:szCs w:val="28"/>
              </w:rPr>
              <w:t>lý</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thu</w:t>
            </w:r>
            <w:proofErr w:type="spellEnd"/>
            <w:r w:rsidRPr="154C121A">
              <w:rPr>
                <w:rFonts w:ascii="Times New Roman" w:eastAsia="Times New Roman" w:hAnsi="Times New Roman" w:cs="Times New Roman"/>
                <w:color w:val="000000" w:themeColor="text1"/>
                <w:sz w:val="28"/>
                <w:szCs w:val="28"/>
              </w:rPr>
              <w:t xml:space="preserve"> chi</w:t>
            </w:r>
          </w:p>
        </w:tc>
        <w:tc>
          <w:tcPr>
            <w:tcW w:w="5160" w:type="dxa"/>
          </w:tcPr>
          <w:p w14:paraId="0F4DE2C3" w14:textId="7251E21D" w:rsidR="4BE4979A" w:rsidRDefault="4BE4979A" w:rsidP="4BE4979A">
            <w:pPr>
              <w:spacing w:before="159" w:line="360" w:lineRule="auto"/>
              <w:jc w:val="both"/>
              <w:rPr>
                <w:rFonts w:ascii="Times New Roman" w:eastAsia="Times New Roman" w:hAnsi="Times New Roman" w:cs="Times New Roman"/>
                <w:color w:val="000000" w:themeColor="text1"/>
                <w:sz w:val="28"/>
                <w:szCs w:val="28"/>
              </w:rPr>
            </w:pPr>
            <w:proofErr w:type="spellStart"/>
            <w:r w:rsidRPr="154C121A">
              <w:rPr>
                <w:rFonts w:ascii="Times New Roman" w:eastAsia="Times New Roman" w:hAnsi="Times New Roman" w:cs="Times New Roman"/>
                <w:color w:val="000000" w:themeColor="text1"/>
                <w:sz w:val="28"/>
                <w:szCs w:val="28"/>
              </w:rPr>
              <w:t>Chắc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năng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giúp</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kiểm</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soát</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chính</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xác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nguồn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tiền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đầu</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ra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đầu</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vào</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của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cửa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Giúp</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của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dễ</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dàng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quyết</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toán</w:t>
            </w:r>
            <w:proofErr w:type="spellEnd"/>
          </w:p>
        </w:tc>
      </w:tr>
      <w:tr w:rsidR="4BE4979A" w14:paraId="37716953" w14:textId="77777777" w:rsidTr="7057D2BD">
        <w:trPr>
          <w:trHeight w:val="300"/>
        </w:trPr>
        <w:tc>
          <w:tcPr>
            <w:tcW w:w="1095" w:type="dxa"/>
          </w:tcPr>
          <w:p w14:paraId="56061420" w14:textId="44D20E8D" w:rsidR="4BE4979A" w:rsidRDefault="4BE4979A" w:rsidP="4BE4979A">
            <w:pPr>
              <w:spacing w:before="720"/>
              <w:jc w:val="center"/>
              <w:rPr>
                <w:rFonts w:ascii="Times New Roman" w:eastAsia="Times New Roman" w:hAnsi="Times New Roman" w:cs="Times New Roman"/>
                <w:color w:val="000000" w:themeColor="text1"/>
                <w:sz w:val="28"/>
                <w:szCs w:val="28"/>
              </w:rPr>
            </w:pPr>
            <w:r w:rsidRPr="154C121A">
              <w:rPr>
                <w:rFonts w:ascii="Times New Roman" w:eastAsia="Times New Roman" w:hAnsi="Times New Roman" w:cs="Times New Roman"/>
                <w:color w:val="000000" w:themeColor="text1"/>
                <w:sz w:val="28"/>
                <w:szCs w:val="28"/>
              </w:rPr>
              <w:t>4</w:t>
            </w:r>
          </w:p>
        </w:tc>
        <w:tc>
          <w:tcPr>
            <w:tcW w:w="2805" w:type="dxa"/>
          </w:tcPr>
          <w:p w14:paraId="1DC47362" w14:textId="03A0DFAB" w:rsidR="4BE4979A" w:rsidRDefault="4BE4979A" w:rsidP="3B727F93">
            <w:pPr>
              <w:spacing w:before="720" w:line="360" w:lineRule="auto"/>
              <w:jc w:val="center"/>
              <w:rPr>
                <w:rFonts w:ascii="Times New Roman" w:eastAsia="Times New Roman" w:hAnsi="Times New Roman" w:cs="Times New Roman"/>
                <w:color w:val="000000" w:themeColor="text1"/>
                <w:sz w:val="28"/>
                <w:szCs w:val="28"/>
              </w:rPr>
            </w:pPr>
            <w:proofErr w:type="spellStart"/>
            <w:r w:rsidRPr="154C121A">
              <w:rPr>
                <w:rFonts w:ascii="Times New Roman" w:eastAsia="Times New Roman" w:hAnsi="Times New Roman" w:cs="Times New Roman"/>
                <w:color w:val="000000" w:themeColor="text1"/>
                <w:sz w:val="28"/>
                <w:szCs w:val="28"/>
              </w:rPr>
              <w:t>Xuất</w:t>
            </w:r>
            <w:proofErr w:type="spellEnd"/>
            <w:r w:rsidRPr="154C121A">
              <w:rPr>
                <w:rFonts w:ascii="Times New Roman" w:eastAsia="Times New Roman" w:hAnsi="Times New Roman" w:cs="Times New Roman"/>
                <w:color w:val="000000" w:themeColor="text1"/>
                <w:sz w:val="28"/>
                <w:szCs w:val="28"/>
              </w:rPr>
              <w:t xml:space="preserve">, in </w:t>
            </w:r>
            <w:proofErr w:type="spellStart"/>
            <w:r w:rsidRPr="154C121A">
              <w:rPr>
                <w:rFonts w:ascii="Times New Roman" w:eastAsia="Times New Roman" w:hAnsi="Times New Roman" w:cs="Times New Roman"/>
                <w:color w:val="000000" w:themeColor="text1"/>
                <w:sz w:val="28"/>
                <w:szCs w:val="28"/>
              </w:rPr>
              <w:t>đơn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p>
        </w:tc>
        <w:tc>
          <w:tcPr>
            <w:tcW w:w="5160" w:type="dxa"/>
          </w:tcPr>
          <w:p w14:paraId="4920A1ED" w14:textId="126A5F57" w:rsidR="4BE4979A" w:rsidRDefault="4BE4979A" w:rsidP="4BE4979A">
            <w:pPr>
              <w:spacing w:before="360" w:after="120" w:line="360" w:lineRule="auto"/>
              <w:jc w:val="both"/>
              <w:rPr>
                <w:rFonts w:ascii="Times New Roman" w:eastAsia="Times New Roman" w:hAnsi="Times New Roman" w:cs="Times New Roman"/>
                <w:color w:val="000000" w:themeColor="text1"/>
                <w:sz w:val="28"/>
                <w:szCs w:val="28"/>
              </w:rPr>
            </w:pPr>
            <w:proofErr w:type="spellStart"/>
            <w:r w:rsidRPr="154C121A">
              <w:rPr>
                <w:rFonts w:ascii="Times New Roman" w:eastAsia="Times New Roman" w:hAnsi="Times New Roman" w:cs="Times New Roman"/>
                <w:color w:val="000000" w:themeColor="text1"/>
                <w:sz w:val="28"/>
                <w:szCs w:val="28"/>
              </w:rPr>
              <w:t>Chức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năng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hóa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đơn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giúp</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người</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dùng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kiểm</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tra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được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các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hóa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đơn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khách</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p>
        </w:tc>
      </w:tr>
      <w:tr w:rsidR="4BE4979A" w14:paraId="4A0680B5" w14:textId="77777777" w:rsidTr="7057D2BD">
        <w:trPr>
          <w:trHeight w:val="300"/>
        </w:trPr>
        <w:tc>
          <w:tcPr>
            <w:tcW w:w="1095" w:type="dxa"/>
          </w:tcPr>
          <w:p w14:paraId="659B437D" w14:textId="4DB2D1B0" w:rsidR="4BE4979A" w:rsidRDefault="4BE4979A" w:rsidP="4BE4979A">
            <w:pPr>
              <w:spacing w:before="720"/>
              <w:jc w:val="center"/>
              <w:rPr>
                <w:rFonts w:ascii="Times New Roman" w:eastAsia="Times New Roman" w:hAnsi="Times New Roman" w:cs="Times New Roman"/>
                <w:color w:val="000000" w:themeColor="text1"/>
                <w:sz w:val="28"/>
                <w:szCs w:val="28"/>
              </w:rPr>
            </w:pPr>
            <w:r w:rsidRPr="154C121A">
              <w:rPr>
                <w:rFonts w:ascii="Times New Roman" w:eastAsia="Times New Roman" w:hAnsi="Times New Roman" w:cs="Times New Roman"/>
                <w:color w:val="000000" w:themeColor="text1"/>
                <w:sz w:val="28"/>
                <w:szCs w:val="28"/>
              </w:rPr>
              <w:t>5</w:t>
            </w:r>
          </w:p>
        </w:tc>
        <w:tc>
          <w:tcPr>
            <w:tcW w:w="2805" w:type="dxa"/>
          </w:tcPr>
          <w:p w14:paraId="720EBAAE" w14:textId="49C7846B" w:rsidR="4BE4979A" w:rsidRDefault="4BE4979A" w:rsidP="3B727F93">
            <w:pPr>
              <w:spacing w:before="720" w:line="360" w:lineRule="auto"/>
              <w:jc w:val="center"/>
              <w:rPr>
                <w:rFonts w:ascii="Times New Roman" w:eastAsia="Times New Roman" w:hAnsi="Times New Roman" w:cs="Times New Roman"/>
                <w:color w:val="000000" w:themeColor="text1"/>
                <w:sz w:val="28"/>
                <w:szCs w:val="28"/>
              </w:rPr>
            </w:pPr>
            <w:proofErr w:type="spellStart"/>
            <w:r w:rsidRPr="154C121A">
              <w:rPr>
                <w:rFonts w:ascii="Times New Roman" w:eastAsia="Times New Roman" w:hAnsi="Times New Roman" w:cs="Times New Roman"/>
                <w:color w:val="000000" w:themeColor="text1"/>
                <w:sz w:val="28"/>
                <w:szCs w:val="28"/>
              </w:rPr>
              <w:t>Hỗ</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trợ</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nền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tảng</w:t>
            </w:r>
            <w:proofErr w:type="spellEnd"/>
          </w:p>
        </w:tc>
        <w:tc>
          <w:tcPr>
            <w:tcW w:w="5160" w:type="dxa"/>
          </w:tcPr>
          <w:p w14:paraId="79CB0063" w14:textId="59697FEE" w:rsidR="4BE4979A" w:rsidRDefault="4BE4979A" w:rsidP="4BE4979A">
            <w:pPr>
              <w:spacing w:before="360" w:line="360" w:lineRule="auto"/>
              <w:jc w:val="both"/>
              <w:rPr>
                <w:rFonts w:ascii="Times New Roman" w:eastAsia="Times New Roman" w:hAnsi="Times New Roman" w:cs="Times New Roman"/>
                <w:color w:val="000000" w:themeColor="text1"/>
                <w:sz w:val="28"/>
                <w:szCs w:val="28"/>
              </w:rPr>
            </w:pPr>
            <w:proofErr w:type="spellStart"/>
            <w:r w:rsidRPr="154C121A">
              <w:rPr>
                <w:rFonts w:ascii="Times New Roman" w:eastAsia="Times New Roman" w:hAnsi="Times New Roman" w:cs="Times New Roman"/>
                <w:color w:val="000000" w:themeColor="text1"/>
                <w:sz w:val="28"/>
                <w:szCs w:val="28"/>
              </w:rPr>
              <w:t>Có</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thể</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kết</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nối</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với</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những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kênh</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bán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đa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dạng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hiện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tại</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như</w:t>
            </w:r>
            <w:proofErr w:type="spellEnd"/>
            <w:r w:rsidRPr="154C121A">
              <w:rPr>
                <w:rFonts w:ascii="Times New Roman" w:eastAsia="Times New Roman" w:hAnsi="Times New Roman" w:cs="Times New Roman"/>
                <w:color w:val="000000" w:themeColor="text1"/>
                <w:sz w:val="28"/>
                <w:szCs w:val="28"/>
              </w:rPr>
              <w:t xml:space="preserve"> Tiki, shoppe, </w:t>
            </w:r>
            <w:proofErr w:type="spellStart"/>
            <w:r w:rsidRPr="154C121A">
              <w:rPr>
                <w:rFonts w:ascii="Times New Roman" w:eastAsia="Times New Roman" w:hAnsi="Times New Roman" w:cs="Times New Roman"/>
                <w:color w:val="000000" w:themeColor="text1"/>
                <w:sz w:val="28"/>
                <w:szCs w:val="28"/>
              </w:rPr>
              <w:t>lazada</w:t>
            </w:r>
            <w:proofErr w:type="spellEnd"/>
            <w:r w:rsidRPr="154C121A">
              <w:rPr>
                <w:rFonts w:ascii="Times New Roman" w:eastAsia="Times New Roman" w:hAnsi="Times New Roman" w:cs="Times New Roman"/>
                <w:color w:val="000000" w:themeColor="text1"/>
                <w:sz w:val="28"/>
                <w:szCs w:val="28"/>
              </w:rPr>
              <w:t>…</w:t>
            </w:r>
          </w:p>
        </w:tc>
      </w:tr>
      <w:tr w:rsidR="4BE4979A" w14:paraId="25F3E3AE" w14:textId="77777777" w:rsidTr="7057D2BD">
        <w:trPr>
          <w:trHeight w:val="300"/>
        </w:trPr>
        <w:tc>
          <w:tcPr>
            <w:tcW w:w="1095" w:type="dxa"/>
          </w:tcPr>
          <w:p w14:paraId="44266EE6" w14:textId="01B1648C" w:rsidR="4BE4979A" w:rsidRDefault="4BE4979A" w:rsidP="4BE4979A">
            <w:pPr>
              <w:spacing w:before="720"/>
              <w:jc w:val="center"/>
              <w:rPr>
                <w:rFonts w:ascii="Times New Roman" w:eastAsia="Times New Roman" w:hAnsi="Times New Roman" w:cs="Times New Roman"/>
                <w:color w:val="000000" w:themeColor="text1"/>
                <w:sz w:val="28"/>
                <w:szCs w:val="28"/>
              </w:rPr>
            </w:pPr>
            <w:r w:rsidRPr="154C121A">
              <w:rPr>
                <w:rFonts w:ascii="Times New Roman" w:eastAsia="Times New Roman" w:hAnsi="Times New Roman" w:cs="Times New Roman"/>
                <w:color w:val="000000" w:themeColor="text1"/>
                <w:sz w:val="28"/>
                <w:szCs w:val="28"/>
              </w:rPr>
              <w:t>6</w:t>
            </w:r>
          </w:p>
        </w:tc>
        <w:tc>
          <w:tcPr>
            <w:tcW w:w="2805" w:type="dxa"/>
          </w:tcPr>
          <w:p w14:paraId="71EDFD3D" w14:textId="2F7072CB" w:rsidR="4BE4979A" w:rsidRDefault="4BE4979A" w:rsidP="3B727F93">
            <w:pPr>
              <w:spacing w:before="720" w:line="360" w:lineRule="auto"/>
              <w:jc w:val="center"/>
              <w:rPr>
                <w:rFonts w:ascii="Times New Roman" w:eastAsia="Times New Roman" w:hAnsi="Times New Roman" w:cs="Times New Roman"/>
                <w:color w:val="000000" w:themeColor="text1"/>
                <w:sz w:val="28"/>
                <w:szCs w:val="28"/>
              </w:rPr>
            </w:pPr>
            <w:proofErr w:type="spellStart"/>
            <w:r w:rsidRPr="154C121A">
              <w:rPr>
                <w:rFonts w:ascii="Times New Roman" w:eastAsia="Times New Roman" w:hAnsi="Times New Roman" w:cs="Times New Roman"/>
                <w:color w:val="000000" w:themeColor="text1"/>
                <w:sz w:val="28"/>
                <w:szCs w:val="28"/>
              </w:rPr>
              <w:t>Thống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kê</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báo</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cáo</w:t>
            </w:r>
            <w:proofErr w:type="spellEnd"/>
          </w:p>
        </w:tc>
        <w:tc>
          <w:tcPr>
            <w:tcW w:w="5160" w:type="dxa"/>
          </w:tcPr>
          <w:p w14:paraId="050F0CEF" w14:textId="35323689" w:rsidR="4BE4979A" w:rsidRDefault="4BE4979A" w:rsidP="4BE4979A">
            <w:pPr>
              <w:spacing w:before="159" w:line="360" w:lineRule="auto"/>
              <w:jc w:val="both"/>
              <w:rPr>
                <w:rFonts w:ascii="Times New Roman" w:eastAsia="Times New Roman" w:hAnsi="Times New Roman" w:cs="Times New Roman"/>
                <w:color w:val="000000" w:themeColor="text1"/>
                <w:sz w:val="28"/>
                <w:szCs w:val="28"/>
              </w:rPr>
            </w:pPr>
            <w:proofErr w:type="spellStart"/>
            <w:r w:rsidRPr="154C121A">
              <w:rPr>
                <w:rFonts w:ascii="Times New Roman" w:eastAsia="Times New Roman" w:hAnsi="Times New Roman" w:cs="Times New Roman"/>
                <w:color w:val="000000" w:themeColor="text1"/>
                <w:sz w:val="28"/>
                <w:szCs w:val="28"/>
              </w:rPr>
              <w:t>Thống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kê</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theo</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ngày</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tháng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thống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kê</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theo</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từng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nhân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viên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trong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tháng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giúp</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việc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bán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trực</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quan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hơn</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nhằm</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tối</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ưu</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doanh</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thu</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của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cửa</w:t>
            </w:r>
            <w:proofErr w:type="spellEnd"/>
            <w:r w:rsidRPr="154C121A">
              <w:rPr>
                <w:rFonts w:ascii="Times New Roman" w:eastAsia="Times New Roman" w:hAnsi="Times New Roman" w:cs="Times New Roman"/>
                <w:color w:val="000000" w:themeColor="text1"/>
                <w:sz w:val="28"/>
                <w:szCs w:val="28"/>
              </w:rPr>
              <w:t xml:space="preserve"> </w:t>
            </w:r>
            <w:proofErr w:type="spellStart"/>
            <w:r w:rsidRPr="154C121A">
              <w:rPr>
                <w:rFonts w:ascii="Times New Roman" w:eastAsia="Times New Roman" w:hAnsi="Times New Roman" w:cs="Times New Roman"/>
                <w:color w:val="000000" w:themeColor="text1"/>
                <w:sz w:val="28"/>
                <w:szCs w:val="28"/>
              </w:rPr>
              <w:t>hàng</w:t>
            </w:r>
            <w:proofErr w:type="spellEnd"/>
          </w:p>
        </w:tc>
      </w:tr>
    </w:tbl>
    <w:p w14:paraId="04ECA834" w14:textId="79E38629" w:rsidR="678A1EB4" w:rsidRPr="00A05977" w:rsidRDefault="00A97DA9" w:rsidP="00474A61">
      <w:pPr>
        <w:tabs>
          <w:tab w:val="left" w:pos="360"/>
          <w:tab w:val="left" w:pos="851"/>
        </w:tabs>
        <w:spacing w:after="0" w:line="360" w:lineRule="auto"/>
        <w:outlineLvl w:val="1"/>
        <w:rPr>
          <w:rFonts w:ascii="Times New Roman" w:eastAsia="Times New Roman" w:hAnsi="Times New Roman" w:cs="Times New Roman"/>
          <w:b/>
          <w:bCs/>
          <w:sz w:val="28"/>
          <w:szCs w:val="28"/>
        </w:rPr>
      </w:pPr>
      <w:r>
        <w:br/>
      </w:r>
      <w:r w:rsidR="2AD857A0" w:rsidRPr="55712293">
        <w:rPr>
          <w:rFonts w:ascii="Times New Roman" w:eastAsia="Times New Roman" w:hAnsi="Times New Roman" w:cs="Times New Roman"/>
          <w:b/>
          <w:sz w:val="28"/>
          <w:szCs w:val="28"/>
        </w:rPr>
        <w:t xml:space="preserve">c. </w:t>
      </w:r>
      <w:proofErr w:type="spellStart"/>
      <w:r w:rsidR="3A67C04D" w:rsidRPr="3A67C04D">
        <w:rPr>
          <w:rFonts w:ascii="Times New Roman" w:eastAsia="Times New Roman" w:hAnsi="Times New Roman" w:cs="Times New Roman"/>
          <w:b/>
          <w:bCs/>
          <w:sz w:val="28"/>
          <w:szCs w:val="28"/>
        </w:rPr>
        <w:t>Khảo</w:t>
      </w:r>
      <w:proofErr w:type="spellEnd"/>
      <w:r w:rsidR="3A67C04D" w:rsidRPr="3A67C04D">
        <w:rPr>
          <w:rFonts w:ascii="Times New Roman" w:eastAsia="Times New Roman" w:hAnsi="Times New Roman" w:cs="Times New Roman"/>
          <w:b/>
          <w:bCs/>
          <w:sz w:val="28"/>
          <w:szCs w:val="28"/>
        </w:rPr>
        <w:t xml:space="preserve"> </w:t>
      </w:r>
      <w:proofErr w:type="spellStart"/>
      <w:r w:rsidR="3A67C04D" w:rsidRPr="3A67C04D">
        <w:rPr>
          <w:rFonts w:ascii="Times New Roman" w:eastAsia="Times New Roman" w:hAnsi="Times New Roman" w:cs="Times New Roman"/>
          <w:b/>
          <w:bCs/>
          <w:sz w:val="28"/>
          <w:szCs w:val="28"/>
        </w:rPr>
        <w:t>sát</w:t>
      </w:r>
      <w:proofErr w:type="spellEnd"/>
      <w:r w:rsidR="3A67C04D" w:rsidRPr="3A67C04D">
        <w:rPr>
          <w:rFonts w:ascii="Times New Roman" w:eastAsia="Times New Roman" w:hAnsi="Times New Roman" w:cs="Times New Roman"/>
          <w:b/>
          <w:bCs/>
          <w:sz w:val="28"/>
          <w:szCs w:val="28"/>
        </w:rPr>
        <w:t xml:space="preserve"> </w:t>
      </w:r>
      <w:proofErr w:type="spellStart"/>
      <w:r w:rsidR="23DCFE2A" w:rsidRPr="23DCFE2A">
        <w:rPr>
          <w:rFonts w:ascii="Times New Roman" w:eastAsia="Times New Roman" w:hAnsi="Times New Roman" w:cs="Times New Roman"/>
          <w:b/>
          <w:bCs/>
          <w:sz w:val="28"/>
          <w:szCs w:val="28"/>
        </w:rPr>
        <w:t>cửa</w:t>
      </w:r>
      <w:proofErr w:type="spellEnd"/>
      <w:r w:rsidR="23DCFE2A" w:rsidRPr="23DCFE2A">
        <w:rPr>
          <w:rFonts w:ascii="Times New Roman" w:eastAsia="Times New Roman" w:hAnsi="Times New Roman" w:cs="Times New Roman"/>
          <w:b/>
          <w:bCs/>
          <w:sz w:val="28"/>
          <w:szCs w:val="28"/>
        </w:rPr>
        <w:t xml:space="preserve"> </w:t>
      </w:r>
      <w:proofErr w:type="spellStart"/>
      <w:r w:rsidR="23DCFE2A" w:rsidRPr="23DCFE2A">
        <w:rPr>
          <w:rFonts w:ascii="Times New Roman" w:eastAsia="Times New Roman" w:hAnsi="Times New Roman" w:cs="Times New Roman"/>
          <w:b/>
          <w:bCs/>
          <w:sz w:val="28"/>
          <w:szCs w:val="28"/>
        </w:rPr>
        <w:t>hàng</w:t>
      </w:r>
      <w:proofErr w:type="spellEnd"/>
      <w:r w:rsidR="23DCFE2A" w:rsidRPr="23DCFE2A">
        <w:rPr>
          <w:rFonts w:ascii="Times New Roman" w:eastAsia="Times New Roman" w:hAnsi="Times New Roman" w:cs="Times New Roman"/>
          <w:b/>
          <w:bCs/>
          <w:sz w:val="28"/>
          <w:szCs w:val="28"/>
        </w:rPr>
        <w:t xml:space="preserve"> </w:t>
      </w:r>
      <w:r w:rsidR="666969D2" w:rsidRPr="666969D2">
        <w:rPr>
          <w:rFonts w:ascii="Times New Roman" w:eastAsia="Times New Roman" w:hAnsi="Times New Roman" w:cs="Times New Roman"/>
          <w:b/>
          <w:bCs/>
          <w:sz w:val="28"/>
          <w:szCs w:val="28"/>
        </w:rPr>
        <w:t>VNB Sports</w:t>
      </w:r>
      <w:r w:rsidR="00C11CAE">
        <w:rPr>
          <w:rFonts w:ascii="Times New Roman" w:eastAsia="Times New Roman" w:hAnsi="Times New Roman" w:cs="Times New Roman"/>
          <w:sz w:val="28"/>
          <w:szCs w:val="28"/>
        </w:rPr>
        <w:br/>
        <w:t>-</w:t>
      </w:r>
      <w:r w:rsidR="00C11CAE">
        <w:rPr>
          <w:rFonts w:ascii="Times New Roman" w:eastAsia="Times New Roman" w:hAnsi="Times New Roman" w:cs="Times New Roman"/>
          <w:sz w:val="28"/>
          <w:szCs w:val="28"/>
        </w:rPr>
        <w:tab/>
      </w:r>
      <w:proofErr w:type="spellStart"/>
      <w:r w:rsidR="57D128AF" w:rsidRPr="00A05977">
        <w:rPr>
          <w:rFonts w:ascii="Times New Roman" w:eastAsia="Times New Roman" w:hAnsi="Times New Roman" w:cs="Times New Roman"/>
          <w:sz w:val="28"/>
          <w:szCs w:val="28"/>
        </w:rPr>
        <w:t>Địa</w:t>
      </w:r>
      <w:proofErr w:type="spellEnd"/>
      <w:r w:rsidR="57D128AF" w:rsidRPr="00A05977">
        <w:rPr>
          <w:rFonts w:ascii="Times New Roman" w:eastAsia="Times New Roman" w:hAnsi="Times New Roman" w:cs="Times New Roman"/>
          <w:sz w:val="28"/>
          <w:szCs w:val="28"/>
        </w:rPr>
        <w:t xml:space="preserve"> </w:t>
      </w:r>
      <w:proofErr w:type="spellStart"/>
      <w:r w:rsidR="57D128AF" w:rsidRPr="00A05977">
        <w:rPr>
          <w:rFonts w:ascii="Times New Roman" w:eastAsia="Times New Roman" w:hAnsi="Times New Roman" w:cs="Times New Roman"/>
          <w:sz w:val="28"/>
          <w:szCs w:val="28"/>
        </w:rPr>
        <w:t>chỉ</w:t>
      </w:r>
      <w:proofErr w:type="spellEnd"/>
      <w:r w:rsidR="57D128AF" w:rsidRPr="00A05977">
        <w:rPr>
          <w:rFonts w:ascii="Times New Roman" w:eastAsia="Times New Roman" w:hAnsi="Times New Roman" w:cs="Times New Roman"/>
          <w:sz w:val="28"/>
          <w:szCs w:val="28"/>
        </w:rPr>
        <w:t xml:space="preserve">: </w:t>
      </w:r>
      <w:proofErr w:type="spellStart"/>
      <w:proofErr w:type="gramStart"/>
      <w:r w:rsidR="57D128AF" w:rsidRPr="00A05977">
        <w:rPr>
          <w:rFonts w:ascii="Times New Roman" w:eastAsia="Times New Roman" w:hAnsi="Times New Roman" w:cs="Times New Roman"/>
          <w:sz w:val="28"/>
          <w:szCs w:val="28"/>
        </w:rPr>
        <w:t>P.Khâm</w:t>
      </w:r>
      <w:proofErr w:type="spellEnd"/>
      <w:proofErr w:type="gramEnd"/>
      <w:r w:rsidR="57D128AF" w:rsidRPr="00A05977">
        <w:rPr>
          <w:rFonts w:ascii="Times New Roman" w:eastAsia="Times New Roman" w:hAnsi="Times New Roman" w:cs="Times New Roman"/>
          <w:sz w:val="28"/>
          <w:szCs w:val="28"/>
        </w:rPr>
        <w:t xml:space="preserve"> Thiên, </w:t>
      </w:r>
      <w:proofErr w:type="spellStart"/>
      <w:r w:rsidR="57D128AF" w:rsidRPr="00A05977">
        <w:rPr>
          <w:rFonts w:ascii="Times New Roman" w:eastAsia="Times New Roman" w:hAnsi="Times New Roman" w:cs="Times New Roman"/>
          <w:sz w:val="28"/>
          <w:szCs w:val="28"/>
        </w:rPr>
        <w:t>Thổ</w:t>
      </w:r>
      <w:proofErr w:type="spellEnd"/>
      <w:r w:rsidR="57D128AF" w:rsidRPr="00A05977">
        <w:rPr>
          <w:rFonts w:ascii="Times New Roman" w:eastAsia="Times New Roman" w:hAnsi="Times New Roman" w:cs="Times New Roman"/>
          <w:sz w:val="28"/>
          <w:szCs w:val="28"/>
        </w:rPr>
        <w:t xml:space="preserve"> Quan, </w:t>
      </w:r>
      <w:proofErr w:type="spellStart"/>
      <w:r w:rsidR="57D128AF" w:rsidRPr="00A05977">
        <w:rPr>
          <w:rFonts w:ascii="Times New Roman" w:eastAsia="Times New Roman" w:hAnsi="Times New Roman" w:cs="Times New Roman"/>
          <w:sz w:val="28"/>
          <w:szCs w:val="28"/>
        </w:rPr>
        <w:t>Đống</w:t>
      </w:r>
      <w:proofErr w:type="spellEnd"/>
      <w:r w:rsidR="57D128AF" w:rsidRPr="00A05977">
        <w:rPr>
          <w:rFonts w:ascii="Times New Roman" w:eastAsia="Times New Roman" w:hAnsi="Times New Roman" w:cs="Times New Roman"/>
          <w:sz w:val="28"/>
          <w:szCs w:val="28"/>
        </w:rPr>
        <w:t xml:space="preserve"> </w:t>
      </w:r>
      <w:proofErr w:type="spellStart"/>
      <w:r w:rsidR="57D128AF" w:rsidRPr="00A05977">
        <w:rPr>
          <w:rFonts w:ascii="Times New Roman" w:eastAsia="Times New Roman" w:hAnsi="Times New Roman" w:cs="Times New Roman"/>
          <w:sz w:val="28"/>
          <w:szCs w:val="28"/>
        </w:rPr>
        <w:t>Đa</w:t>
      </w:r>
      <w:proofErr w:type="spellEnd"/>
      <w:r w:rsidR="57D128AF" w:rsidRPr="00A05977">
        <w:rPr>
          <w:rFonts w:ascii="Times New Roman" w:eastAsia="Times New Roman" w:hAnsi="Times New Roman" w:cs="Times New Roman"/>
          <w:sz w:val="28"/>
          <w:szCs w:val="28"/>
        </w:rPr>
        <w:t xml:space="preserve">, Hà </w:t>
      </w:r>
      <w:proofErr w:type="spellStart"/>
      <w:r w:rsidR="57D128AF" w:rsidRPr="00A05977">
        <w:rPr>
          <w:rFonts w:ascii="Times New Roman" w:eastAsia="Times New Roman" w:hAnsi="Times New Roman" w:cs="Times New Roman"/>
          <w:sz w:val="28"/>
          <w:szCs w:val="28"/>
        </w:rPr>
        <w:t>Nội</w:t>
      </w:r>
      <w:proofErr w:type="spellEnd"/>
      <w:r w:rsidR="00A05977" w:rsidRPr="00A05977">
        <w:rPr>
          <w:rFonts w:ascii="Times New Roman" w:eastAsia="Times New Roman" w:hAnsi="Times New Roman" w:cs="Times New Roman"/>
          <w:sz w:val="28"/>
          <w:szCs w:val="28"/>
        </w:rPr>
        <w:br/>
      </w:r>
      <w:r w:rsidR="00D27759">
        <w:rPr>
          <w:rFonts w:ascii="Times New Roman" w:eastAsia="Times New Roman" w:hAnsi="Times New Roman" w:cs="Times New Roman"/>
          <w:sz w:val="28"/>
          <w:szCs w:val="28"/>
        </w:rPr>
        <w:t>-</w:t>
      </w:r>
      <w:r w:rsidR="00D27759">
        <w:rPr>
          <w:rFonts w:ascii="Times New Roman" w:eastAsia="Times New Roman" w:hAnsi="Times New Roman" w:cs="Times New Roman"/>
          <w:sz w:val="28"/>
          <w:szCs w:val="28"/>
        </w:rPr>
        <w:tab/>
      </w:r>
      <w:proofErr w:type="spellStart"/>
      <w:r w:rsidR="05560719" w:rsidRPr="00A05977">
        <w:rPr>
          <w:rFonts w:ascii="Times New Roman" w:eastAsia="Times New Roman" w:hAnsi="Times New Roman" w:cs="Times New Roman"/>
          <w:sz w:val="28"/>
          <w:szCs w:val="28"/>
        </w:rPr>
        <w:t>Cách</w:t>
      </w:r>
      <w:proofErr w:type="spellEnd"/>
      <w:r w:rsidR="05560719" w:rsidRPr="00A05977">
        <w:rPr>
          <w:rFonts w:ascii="Times New Roman" w:eastAsia="Times New Roman" w:hAnsi="Times New Roman" w:cs="Times New Roman"/>
          <w:sz w:val="28"/>
          <w:szCs w:val="28"/>
        </w:rPr>
        <w:t xml:space="preserve"> </w:t>
      </w:r>
      <w:proofErr w:type="spellStart"/>
      <w:r w:rsidR="05560719" w:rsidRPr="00A05977">
        <w:rPr>
          <w:rFonts w:ascii="Times New Roman" w:eastAsia="Times New Roman" w:hAnsi="Times New Roman" w:cs="Times New Roman"/>
          <w:sz w:val="28"/>
          <w:szCs w:val="28"/>
        </w:rPr>
        <w:t>quản</w:t>
      </w:r>
      <w:proofErr w:type="spellEnd"/>
      <w:r w:rsidR="05560719" w:rsidRPr="00A05977">
        <w:rPr>
          <w:rFonts w:ascii="Times New Roman" w:eastAsia="Times New Roman" w:hAnsi="Times New Roman" w:cs="Times New Roman"/>
          <w:sz w:val="28"/>
          <w:szCs w:val="28"/>
        </w:rPr>
        <w:t xml:space="preserve"> </w:t>
      </w:r>
      <w:proofErr w:type="spellStart"/>
      <w:r w:rsidR="05560719" w:rsidRPr="00A05977">
        <w:rPr>
          <w:rFonts w:ascii="Times New Roman" w:eastAsia="Times New Roman" w:hAnsi="Times New Roman" w:cs="Times New Roman"/>
          <w:sz w:val="28"/>
          <w:szCs w:val="28"/>
        </w:rPr>
        <w:t>lý</w:t>
      </w:r>
      <w:proofErr w:type="spellEnd"/>
      <w:r w:rsidR="05560719" w:rsidRPr="00A05977">
        <w:rPr>
          <w:rFonts w:ascii="Times New Roman" w:eastAsia="Times New Roman" w:hAnsi="Times New Roman" w:cs="Times New Roman"/>
          <w:sz w:val="28"/>
          <w:szCs w:val="28"/>
        </w:rPr>
        <w:t xml:space="preserve"> </w:t>
      </w:r>
      <w:proofErr w:type="spellStart"/>
      <w:r w:rsidR="05560719" w:rsidRPr="00A05977">
        <w:rPr>
          <w:rFonts w:ascii="Times New Roman" w:eastAsia="Times New Roman" w:hAnsi="Times New Roman" w:cs="Times New Roman"/>
          <w:sz w:val="28"/>
          <w:szCs w:val="28"/>
        </w:rPr>
        <w:t>nhân</w:t>
      </w:r>
      <w:proofErr w:type="spellEnd"/>
      <w:r w:rsidR="05560719" w:rsidRPr="00A05977">
        <w:rPr>
          <w:rFonts w:ascii="Times New Roman" w:eastAsia="Times New Roman" w:hAnsi="Times New Roman" w:cs="Times New Roman"/>
          <w:sz w:val="28"/>
          <w:szCs w:val="28"/>
        </w:rPr>
        <w:t xml:space="preserve"> </w:t>
      </w:r>
      <w:proofErr w:type="spellStart"/>
      <w:r w:rsidR="05560719" w:rsidRPr="00A05977">
        <w:rPr>
          <w:rFonts w:ascii="Times New Roman" w:eastAsia="Times New Roman" w:hAnsi="Times New Roman" w:cs="Times New Roman"/>
          <w:sz w:val="28"/>
          <w:szCs w:val="28"/>
        </w:rPr>
        <w:t>viên</w:t>
      </w:r>
      <w:proofErr w:type="spellEnd"/>
      <w:r w:rsidR="05560719" w:rsidRPr="00A05977">
        <w:rPr>
          <w:rFonts w:ascii="Times New Roman" w:eastAsia="Times New Roman" w:hAnsi="Times New Roman" w:cs="Times New Roman"/>
          <w:sz w:val="28"/>
          <w:szCs w:val="28"/>
        </w:rPr>
        <w:t xml:space="preserve"> </w:t>
      </w:r>
      <w:proofErr w:type="spellStart"/>
      <w:r w:rsidR="05560719" w:rsidRPr="00A05977">
        <w:rPr>
          <w:rFonts w:ascii="Times New Roman" w:eastAsia="Times New Roman" w:hAnsi="Times New Roman" w:cs="Times New Roman"/>
          <w:sz w:val="28"/>
          <w:szCs w:val="28"/>
        </w:rPr>
        <w:t>tại</w:t>
      </w:r>
      <w:proofErr w:type="spellEnd"/>
      <w:r w:rsidR="05560719" w:rsidRPr="00A05977">
        <w:rPr>
          <w:rFonts w:ascii="Times New Roman" w:eastAsia="Times New Roman" w:hAnsi="Times New Roman" w:cs="Times New Roman"/>
          <w:sz w:val="28"/>
          <w:szCs w:val="28"/>
        </w:rPr>
        <w:t xml:space="preserve"> </w:t>
      </w:r>
      <w:proofErr w:type="spellStart"/>
      <w:r w:rsidR="05560719" w:rsidRPr="00A05977">
        <w:rPr>
          <w:rFonts w:ascii="Times New Roman" w:eastAsia="Times New Roman" w:hAnsi="Times New Roman" w:cs="Times New Roman"/>
          <w:sz w:val="28"/>
          <w:szCs w:val="28"/>
        </w:rPr>
        <w:t>cửa</w:t>
      </w:r>
      <w:proofErr w:type="spellEnd"/>
      <w:r w:rsidR="05560719" w:rsidRPr="00A05977">
        <w:rPr>
          <w:rFonts w:ascii="Times New Roman" w:eastAsia="Times New Roman" w:hAnsi="Times New Roman" w:cs="Times New Roman"/>
          <w:sz w:val="28"/>
          <w:szCs w:val="28"/>
        </w:rPr>
        <w:t xml:space="preserve"> </w:t>
      </w:r>
      <w:proofErr w:type="spellStart"/>
      <w:r w:rsidR="05560719" w:rsidRPr="00A05977">
        <w:rPr>
          <w:rFonts w:ascii="Times New Roman" w:eastAsia="Times New Roman" w:hAnsi="Times New Roman" w:cs="Times New Roman"/>
          <w:sz w:val="28"/>
          <w:szCs w:val="28"/>
        </w:rPr>
        <w:t>hàng</w:t>
      </w:r>
      <w:proofErr w:type="spellEnd"/>
      <w:r w:rsidR="05560719" w:rsidRPr="00A05977">
        <w:rPr>
          <w:rFonts w:ascii="Times New Roman" w:eastAsia="Times New Roman" w:hAnsi="Times New Roman" w:cs="Times New Roman"/>
          <w:sz w:val="28"/>
          <w:szCs w:val="28"/>
        </w:rPr>
        <w:t>?</w:t>
      </w:r>
    </w:p>
    <w:p w14:paraId="56BC847C" w14:textId="58C997A9"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proofErr w:type="spellStart"/>
      <w:r w:rsidRPr="13A8B9D5">
        <w:rPr>
          <w:rFonts w:ascii="Times New Roman" w:eastAsia="Times New Roman" w:hAnsi="Times New Roman" w:cs="Times New Roman"/>
          <w:sz w:val="28"/>
          <w:szCs w:val="28"/>
        </w:rPr>
        <w:t>Cách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quản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viên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tại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cửa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bao </w:t>
      </w:r>
      <w:proofErr w:type="spellStart"/>
      <w:r w:rsidRPr="13A8B9D5">
        <w:rPr>
          <w:rFonts w:ascii="Times New Roman" w:eastAsia="Times New Roman" w:hAnsi="Times New Roman" w:cs="Times New Roman"/>
          <w:sz w:val="28"/>
          <w:szCs w:val="28"/>
        </w:rPr>
        <w:t>gồm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việc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thiết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lập</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quy</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tắc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quy</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định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như</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giờ</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giấc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làm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việc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thái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độ</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phục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vụ</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trung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thực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trong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Rủi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ro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không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quản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tốt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viên</w:t>
      </w:r>
      <w:proofErr w:type="spellEnd"/>
      <w:r w:rsidRPr="13A8B9D5">
        <w:rPr>
          <w:rFonts w:ascii="Times New Roman" w:eastAsia="Times New Roman" w:hAnsi="Times New Roman" w:cs="Times New Roman"/>
          <w:sz w:val="28"/>
          <w:szCs w:val="28"/>
        </w:rPr>
        <w:t xml:space="preserve"> bao </w:t>
      </w:r>
      <w:proofErr w:type="spellStart"/>
      <w:r w:rsidRPr="13A8B9D5">
        <w:rPr>
          <w:rFonts w:ascii="Times New Roman" w:eastAsia="Times New Roman" w:hAnsi="Times New Roman" w:cs="Times New Roman"/>
          <w:sz w:val="28"/>
          <w:szCs w:val="28"/>
        </w:rPr>
        <w:t>gồm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thất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thoát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hóa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gian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lận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giá</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tư</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vấn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sai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thông</w:t>
      </w:r>
      <w:proofErr w:type="spellEnd"/>
      <w:r w:rsidRPr="13A8B9D5">
        <w:rPr>
          <w:rFonts w:ascii="Times New Roman" w:eastAsia="Times New Roman" w:hAnsi="Times New Roman" w:cs="Times New Roman"/>
          <w:sz w:val="28"/>
          <w:szCs w:val="28"/>
        </w:rPr>
        <w:t xml:space="preserve"> tin </w:t>
      </w:r>
      <w:proofErr w:type="spellStart"/>
      <w:r w:rsidRPr="13A8B9D5">
        <w:rPr>
          <w:rFonts w:ascii="Times New Roman" w:eastAsia="Times New Roman" w:hAnsi="Times New Roman" w:cs="Times New Roman"/>
          <w:sz w:val="28"/>
          <w:szCs w:val="28"/>
        </w:rPr>
        <w:t>và</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việc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không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tuân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thủ</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thời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gian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làm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việc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Điều</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này</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nhấn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mạnh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sự</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quan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trọng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của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quản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viên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để</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đảm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bảo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hoạt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động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cửa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suôn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sẻ</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w:t>
      </w:r>
      <w:proofErr w:type="spellEnd"/>
      <w:r w:rsidRPr="13A8B9D5">
        <w:rPr>
          <w:rFonts w:ascii="Times New Roman" w:eastAsia="Times New Roman" w:hAnsi="Times New Roman" w:cs="Times New Roman"/>
          <w:sz w:val="28"/>
          <w:szCs w:val="28"/>
        </w:rPr>
        <w:t xml:space="preserve"> tin </w:t>
      </w:r>
      <w:proofErr w:type="spellStart"/>
      <w:r w:rsidRPr="13A8B9D5">
        <w:rPr>
          <w:rFonts w:ascii="Times New Roman" w:eastAsia="Times New Roman" w:hAnsi="Times New Roman" w:cs="Times New Roman"/>
          <w:sz w:val="28"/>
          <w:szCs w:val="28"/>
        </w:rPr>
        <w:t>cậy</w:t>
      </w:r>
      <w:proofErr w:type="spellEnd"/>
      <w:r w:rsidRPr="13A8B9D5">
        <w:rPr>
          <w:rFonts w:ascii="Times New Roman" w:eastAsia="Times New Roman" w:hAnsi="Times New Roman" w:cs="Times New Roman"/>
          <w:sz w:val="28"/>
          <w:szCs w:val="28"/>
        </w:rPr>
        <w:t>.</w:t>
      </w:r>
    </w:p>
    <w:p w14:paraId="7B82979B" w14:textId="23974DC6" w:rsidR="678A1EB4" w:rsidRDefault="05560719" w:rsidP="001655A8">
      <w:pPr>
        <w:pStyle w:val="ListParagraph"/>
        <w:numPr>
          <w:ilvl w:val="0"/>
          <w:numId w:val="36"/>
        </w:num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 xml:space="preserve">Quy </w:t>
      </w:r>
      <w:proofErr w:type="spellStart"/>
      <w:r w:rsidRPr="13A8B9D5">
        <w:rPr>
          <w:rFonts w:ascii="Times New Roman" w:eastAsia="Times New Roman" w:hAnsi="Times New Roman" w:cs="Times New Roman"/>
          <w:sz w:val="28"/>
          <w:szCs w:val="28"/>
        </w:rPr>
        <w:t>trình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của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cửa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p>
    <w:p w14:paraId="2193A46C" w14:textId="570CF1C1"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proofErr w:type="spellStart"/>
      <w:r w:rsidRPr="13A8B9D5">
        <w:rPr>
          <w:rFonts w:ascii="Times New Roman" w:eastAsia="Times New Roman" w:hAnsi="Times New Roman" w:cs="Times New Roman"/>
          <w:sz w:val="28"/>
          <w:szCs w:val="28"/>
        </w:rPr>
        <w:t>Có</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kế</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hoạch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là</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buôn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theo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dự</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lẻ</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Ngoài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ra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có</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hai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phương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thức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w:t>
      </w:r>
    </w:p>
    <w:p w14:paraId="0E2639C2" w14:textId="0C721775"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Bán hàng trực tiếp: Khách hàng đến cửa hàng để mua hàng. Nhân viên bán hàng sẽ tư vấn về sản phẩm, sau đó khách hàng chọn sản phẩm và tiếp tục gặp nhân viên thu ngân để thanh toán và nhận phiếu. Sau khi hàng xuất kho, nhân viên bán hàng sẽ cung cấp bảo hành kèm hóa đơn cho khách hàng. Hóa đơn được viết và lưu trữ bởi phòng kế toán.</w:t>
      </w:r>
    </w:p>
    <w:p w14:paraId="6D2A83FE" w14:textId="7AA7A24F"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Bán hàng trực tuyến: Quản lý đăng thông tin sản phẩm, bao gồm thông số kỹ thuật, thông tin khuyến mãi, tình trạng, số lượng và giá cả, trên các kênh bán hàng trực tuyến. Khách hàng lựa chọn sản phẩm và thêm vào giỏ hàng sau khi xem xét thông số kỹ thuật. Sau đó, khách hàng sẽ đăng nhập và chọn phương thức thanh toán, bao gồm chuyển khoản hoặc thanh toán trực tuyến.</w:t>
      </w:r>
    </w:p>
    <w:p w14:paraId="5545C2C2" w14:textId="17A780B3" w:rsidR="678A1EB4" w:rsidRDefault="05560719" w:rsidP="001655A8">
      <w:pPr>
        <w:pStyle w:val="ListParagraph"/>
        <w:numPr>
          <w:ilvl w:val="0"/>
          <w:numId w:val="37"/>
        </w:num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 xml:space="preserve">Thu </w:t>
      </w:r>
      <w:proofErr w:type="spellStart"/>
      <w:r w:rsidRPr="13A8B9D5">
        <w:rPr>
          <w:rFonts w:ascii="Times New Roman" w:eastAsia="Times New Roman" w:hAnsi="Times New Roman" w:cs="Times New Roman"/>
          <w:sz w:val="28"/>
          <w:szCs w:val="28"/>
        </w:rPr>
        <w:t>thập</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thông</w:t>
      </w:r>
      <w:proofErr w:type="spellEnd"/>
      <w:r w:rsidRPr="13A8B9D5">
        <w:rPr>
          <w:rFonts w:ascii="Times New Roman" w:eastAsia="Times New Roman" w:hAnsi="Times New Roman" w:cs="Times New Roman"/>
          <w:sz w:val="28"/>
          <w:szCs w:val="28"/>
        </w:rPr>
        <w:t xml:space="preserve"> tin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w:t>
      </w:r>
    </w:p>
    <w:p w14:paraId="3827088B" w14:textId="17C876B6"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 xml:space="preserve">Khi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đặt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họ</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cung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cấp</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thông</w:t>
      </w:r>
      <w:proofErr w:type="spellEnd"/>
      <w:r w:rsidRPr="13A8B9D5">
        <w:rPr>
          <w:rFonts w:ascii="Times New Roman" w:eastAsia="Times New Roman" w:hAnsi="Times New Roman" w:cs="Times New Roman"/>
          <w:sz w:val="28"/>
          <w:szCs w:val="28"/>
        </w:rPr>
        <w:t xml:space="preserve"> tin </w:t>
      </w:r>
      <w:proofErr w:type="spellStart"/>
      <w:r w:rsidRPr="13A8B9D5">
        <w:rPr>
          <w:rFonts w:ascii="Times New Roman" w:eastAsia="Times New Roman" w:hAnsi="Times New Roman" w:cs="Times New Roman"/>
          <w:sz w:val="28"/>
          <w:szCs w:val="28"/>
        </w:rPr>
        <w:t>địa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chỉ</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nhận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số</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điện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thoại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trong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đặt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Sau </w:t>
      </w:r>
      <w:proofErr w:type="spellStart"/>
      <w:r w:rsidRPr="13A8B9D5">
        <w:rPr>
          <w:rFonts w:ascii="Times New Roman" w:eastAsia="Times New Roman" w:hAnsi="Times New Roman" w:cs="Times New Roman"/>
          <w:sz w:val="28"/>
          <w:szCs w:val="28"/>
        </w:rPr>
        <w:t>khi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xác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nhận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thanh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toán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của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cửa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tiến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giao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Tùy</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thuộc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vùng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địa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có</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thể</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áp</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dụng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các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phí</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vận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chuyển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nhau</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hoặc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không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thu</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phí</w:t>
      </w:r>
      <w:proofErr w:type="spellEnd"/>
      <w:r w:rsidRPr="13A8B9D5">
        <w:rPr>
          <w:rFonts w:ascii="Times New Roman" w:eastAsia="Times New Roman" w:hAnsi="Times New Roman" w:cs="Times New Roman"/>
          <w:sz w:val="28"/>
          <w:szCs w:val="28"/>
        </w:rPr>
        <w:t>.</w:t>
      </w:r>
    </w:p>
    <w:p w14:paraId="1BAECB93" w14:textId="1BE01E3A"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proofErr w:type="spellStart"/>
      <w:r w:rsidRPr="13A8B9D5">
        <w:rPr>
          <w:rFonts w:ascii="Times New Roman" w:eastAsia="Times New Roman" w:hAnsi="Times New Roman" w:cs="Times New Roman"/>
          <w:sz w:val="28"/>
          <w:szCs w:val="28"/>
        </w:rPr>
        <w:t>Hóa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được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cung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cấp</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phòng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kế</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toán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giữ</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lại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một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sao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để</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lưu</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trữ</w:t>
      </w:r>
      <w:proofErr w:type="spellEnd"/>
      <w:r w:rsidRPr="13A8B9D5">
        <w:rPr>
          <w:rFonts w:ascii="Times New Roman" w:eastAsia="Times New Roman" w:hAnsi="Times New Roman" w:cs="Times New Roman"/>
          <w:sz w:val="28"/>
          <w:szCs w:val="28"/>
        </w:rPr>
        <w:t xml:space="preserve">. Thông tin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được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cập</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nhật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hệ</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thống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quản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của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công</w:t>
      </w:r>
      <w:proofErr w:type="spellEnd"/>
      <w:r w:rsidRPr="13A8B9D5">
        <w:rPr>
          <w:rFonts w:ascii="Times New Roman" w:eastAsia="Times New Roman" w:hAnsi="Times New Roman" w:cs="Times New Roman"/>
          <w:sz w:val="28"/>
          <w:szCs w:val="28"/>
        </w:rPr>
        <w:t xml:space="preserve"> ty </w:t>
      </w:r>
      <w:proofErr w:type="spellStart"/>
      <w:r w:rsidRPr="13A8B9D5">
        <w:rPr>
          <w:rFonts w:ascii="Times New Roman" w:eastAsia="Times New Roman" w:hAnsi="Times New Roman" w:cs="Times New Roman"/>
          <w:sz w:val="28"/>
          <w:szCs w:val="28"/>
        </w:rPr>
        <w:t>để</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dễ</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dàng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chăm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sóc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trong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tương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lai</w:t>
      </w:r>
      <w:proofErr w:type="spellEnd"/>
      <w:r w:rsidRPr="13A8B9D5">
        <w:rPr>
          <w:rFonts w:ascii="Times New Roman" w:eastAsia="Times New Roman" w:hAnsi="Times New Roman" w:cs="Times New Roman"/>
          <w:sz w:val="28"/>
          <w:szCs w:val="28"/>
        </w:rPr>
        <w:t>.</w:t>
      </w:r>
    </w:p>
    <w:p w14:paraId="59FEDE16" w14:textId="04CEDDB5" w:rsidR="678A1EB4" w:rsidRDefault="05560719" w:rsidP="001655A8">
      <w:pPr>
        <w:pStyle w:val="ListParagraph"/>
        <w:numPr>
          <w:ilvl w:val="0"/>
          <w:numId w:val="39"/>
        </w:numPr>
        <w:tabs>
          <w:tab w:val="left" w:pos="360"/>
          <w:tab w:val="left" w:pos="851"/>
        </w:tabs>
        <w:spacing w:after="0" w:line="360" w:lineRule="auto"/>
        <w:jc w:val="both"/>
        <w:rPr>
          <w:rFonts w:ascii="Times New Roman" w:eastAsia="Times New Roman" w:hAnsi="Times New Roman" w:cs="Times New Roman"/>
          <w:sz w:val="28"/>
          <w:szCs w:val="28"/>
        </w:rPr>
      </w:pPr>
      <w:proofErr w:type="spellStart"/>
      <w:r w:rsidRPr="13A8B9D5">
        <w:rPr>
          <w:rFonts w:ascii="Times New Roman" w:eastAsia="Times New Roman" w:hAnsi="Times New Roman" w:cs="Times New Roman"/>
          <w:sz w:val="28"/>
          <w:szCs w:val="28"/>
        </w:rPr>
        <w:t>Thống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kê</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p>
    <w:p w14:paraId="03351717" w14:textId="7C898C5B"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proofErr w:type="spellStart"/>
      <w:r w:rsidRPr="13A8B9D5">
        <w:rPr>
          <w:rFonts w:ascii="Times New Roman" w:eastAsia="Times New Roman" w:hAnsi="Times New Roman" w:cs="Times New Roman"/>
          <w:sz w:val="28"/>
          <w:szCs w:val="28"/>
        </w:rPr>
        <w:t>Quá</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trình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này</w:t>
      </w:r>
      <w:proofErr w:type="spellEnd"/>
      <w:r w:rsidRPr="13A8B9D5">
        <w:rPr>
          <w:rFonts w:ascii="Times New Roman" w:eastAsia="Times New Roman" w:hAnsi="Times New Roman" w:cs="Times New Roman"/>
          <w:sz w:val="28"/>
          <w:szCs w:val="28"/>
        </w:rPr>
        <w:t xml:space="preserve"> do </w:t>
      </w:r>
      <w:proofErr w:type="spellStart"/>
      <w:r w:rsidRPr="13A8B9D5">
        <w:rPr>
          <w:rFonts w:ascii="Times New Roman" w:eastAsia="Times New Roman" w:hAnsi="Times New Roman" w:cs="Times New Roman"/>
          <w:sz w:val="28"/>
          <w:szCs w:val="28"/>
        </w:rPr>
        <w:t>kế</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toán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thống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kê</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phẩm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ra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trong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ngày</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trong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tháng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trong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năm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thực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hiện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việc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thống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kê</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giúp</w:t>
      </w:r>
      <w:proofErr w:type="spellEnd"/>
      <w:r w:rsidRPr="13A8B9D5">
        <w:rPr>
          <w:rFonts w:ascii="Times New Roman" w:eastAsia="Times New Roman" w:hAnsi="Times New Roman" w:cs="Times New Roman"/>
          <w:sz w:val="28"/>
          <w:szCs w:val="28"/>
        </w:rPr>
        <w:t>:</w:t>
      </w:r>
    </w:p>
    <w:p w14:paraId="482A9ED9" w14:textId="17F15AE7"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Đánh giá Lãi - Lỗ: Thông qua việc thống kê sản phẩm bán ra trong ngày, tháng hoặc năm, kế toán bán hàng có thể đánh giá lãi - lỗ của cửa hàng. Bằng cách so sánh doanh thu với chi phí và các khoản chi khác, kế toán bán hàng xác định được mức lợi nhuận hoặc tổn thất kinh doanh, từ đó giúp đánh giá hiệu suất kinh doanh của cửa hàng.</w:t>
      </w:r>
    </w:p>
    <w:p w14:paraId="7AAD1369" w14:textId="4E4510A8"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Quản lý đơn: Thống kê bán hàng giúp kế toán bán hàng quản lý đơn hàng một cách hiệu quả. Bằng cách ghi lại và theo dõi thông tin về đơn hàng, kế toán bán hàng có thể kiểm tra trạng thái của đơn hàng, theo dõi tiến trình giao hàng và xác nhận thanh toán. Điều này giúp duy trì sự tổ chức và chính xác trong quá trình xử lý đơn hàng của cửa hàng.</w:t>
      </w:r>
    </w:p>
    <w:p w14:paraId="124083FD" w14:textId="2C782C30"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Quản lý dòng tiền: Kế toán bán hàng đóng vai trò quan trọng trong việc quản lý dòng tiền của cửa hàng. Bằng cách theo dõi các khoản thu và chi liên quan đến bán hàng, kế toán bán hàng giúp đảm bảo rằng luồng tiền vào và ra được kiểm soát một cách hiệu quả. Điều này giúp đảm bảo cửa hàng có đủ tài chính để vận hành và đáp ứng các nhu cầu kinh doanh.</w:t>
      </w:r>
    </w:p>
    <w:p w14:paraId="20B40CC8" w14:textId="0C2EAD0C"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Xác định sản phẩm bán chạy: Thông qua quá trình thống kê bán hàng, kế toán bán hàng có thể xác định được những sản phẩm bán chạy trong cửa hàng. Bằng cách theo dõi số lượng và doanh thu của từng sản phẩm, kế toán bán hàng cung cấp thông tin quan trọng cho việc quản lý tồn kho, dự đoán nhu cầu và đưa ra các quyết định liên quan đến việc quản lý sản phẩm trong cửa hàng.</w:t>
      </w:r>
    </w:p>
    <w:p w14:paraId="4F8B10CF" w14:textId="77777777" w:rsidR="00474A61" w:rsidRDefault="05560719" w:rsidP="001655A8">
      <w:pPr>
        <w:pStyle w:val="ListParagraph"/>
        <w:numPr>
          <w:ilvl w:val="0"/>
          <w:numId w:val="41"/>
        </w:numPr>
        <w:tabs>
          <w:tab w:val="left" w:pos="360"/>
          <w:tab w:val="left" w:pos="851"/>
        </w:tabs>
        <w:spacing w:after="0" w:line="360" w:lineRule="auto"/>
        <w:jc w:val="both"/>
        <w:rPr>
          <w:rFonts w:ascii="Times New Roman" w:eastAsia="Times New Roman" w:hAnsi="Times New Roman" w:cs="Times New Roman"/>
          <w:sz w:val="28"/>
          <w:szCs w:val="28"/>
        </w:rPr>
      </w:pPr>
      <w:proofErr w:type="spellStart"/>
      <w:r w:rsidRPr="13A8B9D5">
        <w:rPr>
          <w:rFonts w:ascii="Times New Roman" w:eastAsia="Times New Roman" w:hAnsi="Times New Roman" w:cs="Times New Roman"/>
          <w:sz w:val="28"/>
          <w:szCs w:val="28"/>
        </w:rPr>
        <w:t>Tư</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vấn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chăm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sóc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001655A8">
        <w:rPr>
          <w:rFonts w:ascii="Times New Roman" w:eastAsia="Times New Roman" w:hAnsi="Times New Roman" w:cs="Times New Roman"/>
          <w:sz w:val="28"/>
          <w:szCs w:val="28"/>
        </w:rPr>
        <w:t>.</w:t>
      </w:r>
    </w:p>
    <w:p w14:paraId="6BC5FA66" w14:textId="2E5FB39C" w:rsidR="678A1EB4" w:rsidRPr="00474A61" w:rsidRDefault="05560719" w:rsidP="00474A61">
      <w:pPr>
        <w:tabs>
          <w:tab w:val="left" w:pos="360"/>
          <w:tab w:val="left" w:pos="851"/>
        </w:tabs>
        <w:spacing w:after="0" w:line="360" w:lineRule="auto"/>
        <w:jc w:val="both"/>
        <w:rPr>
          <w:rFonts w:ascii="Times New Roman" w:eastAsia="Times New Roman" w:hAnsi="Times New Roman" w:cs="Times New Roman"/>
          <w:sz w:val="28"/>
          <w:szCs w:val="28"/>
        </w:rPr>
      </w:pPr>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Chúng</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em</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cung</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cấp</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hỗ</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trợ</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trực</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tiếp</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thông</w:t>
      </w:r>
      <w:proofErr w:type="spellEnd"/>
      <w:r w:rsidRPr="00474A61">
        <w:rPr>
          <w:rFonts w:ascii="Times New Roman" w:eastAsia="Times New Roman" w:hAnsi="Times New Roman" w:cs="Times New Roman"/>
          <w:sz w:val="28"/>
          <w:szCs w:val="28"/>
        </w:rPr>
        <w:t xml:space="preserve"> qua </w:t>
      </w:r>
      <w:proofErr w:type="spellStart"/>
      <w:r w:rsidRPr="00474A61">
        <w:rPr>
          <w:rFonts w:ascii="Times New Roman" w:eastAsia="Times New Roman" w:hAnsi="Times New Roman" w:cs="Times New Roman"/>
          <w:sz w:val="28"/>
          <w:szCs w:val="28"/>
        </w:rPr>
        <w:t>điện</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thoại</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và</w:t>
      </w:r>
      <w:proofErr w:type="spellEnd"/>
      <w:r w:rsidRPr="00474A61">
        <w:rPr>
          <w:rFonts w:ascii="Times New Roman" w:eastAsia="Times New Roman" w:hAnsi="Times New Roman" w:cs="Times New Roman"/>
          <w:sz w:val="28"/>
          <w:szCs w:val="28"/>
        </w:rPr>
        <w:t xml:space="preserve"> email </w:t>
      </w:r>
      <w:proofErr w:type="spellStart"/>
      <w:r w:rsidRPr="00474A61">
        <w:rPr>
          <w:rFonts w:ascii="Times New Roman" w:eastAsia="Times New Roman" w:hAnsi="Times New Roman" w:cs="Times New Roman"/>
          <w:sz w:val="28"/>
          <w:szCs w:val="28"/>
        </w:rPr>
        <w:t>để</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đảm</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bảo</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sự</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tiện</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lợi</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và</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linh</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hoạt</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cho</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khách</w:t>
      </w:r>
      <w:proofErr w:type="spellEnd"/>
      <w:r w:rsidRPr="00474A61">
        <w:rPr>
          <w:rFonts w:ascii="Times New Roman" w:eastAsia="Times New Roman" w:hAnsi="Times New Roman" w:cs="Times New Roman"/>
          <w:sz w:val="28"/>
          <w:szCs w:val="28"/>
        </w:rPr>
        <w:t xml:space="preserve"> </w:t>
      </w:r>
      <w:proofErr w:type="spellStart"/>
      <w:r w:rsidRPr="00474A61">
        <w:rPr>
          <w:rFonts w:ascii="Times New Roman" w:eastAsia="Times New Roman" w:hAnsi="Times New Roman" w:cs="Times New Roman"/>
          <w:sz w:val="28"/>
          <w:szCs w:val="28"/>
        </w:rPr>
        <w:t>hàng</w:t>
      </w:r>
      <w:proofErr w:type="spellEnd"/>
      <w:r w:rsidRPr="00474A61">
        <w:rPr>
          <w:rFonts w:ascii="Times New Roman" w:eastAsia="Times New Roman" w:hAnsi="Times New Roman" w:cs="Times New Roman"/>
          <w:sz w:val="28"/>
          <w:szCs w:val="28"/>
        </w:rPr>
        <w:t>.</w:t>
      </w:r>
    </w:p>
    <w:p w14:paraId="19BDF0FC" w14:textId="52428E6B"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proofErr w:type="spellStart"/>
      <w:r w:rsidRPr="13A8B9D5">
        <w:rPr>
          <w:rFonts w:ascii="Times New Roman" w:eastAsia="Times New Roman" w:hAnsi="Times New Roman" w:cs="Times New Roman"/>
          <w:sz w:val="28"/>
          <w:szCs w:val="28"/>
        </w:rPr>
        <w:t>Hỗ</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trợ</w:t>
      </w:r>
      <w:proofErr w:type="spellEnd"/>
      <w:r w:rsidRPr="13A8B9D5">
        <w:rPr>
          <w:rFonts w:ascii="Times New Roman" w:eastAsia="Times New Roman" w:hAnsi="Times New Roman" w:cs="Times New Roman"/>
          <w:sz w:val="28"/>
          <w:szCs w:val="28"/>
        </w:rPr>
        <w:t xml:space="preserve"> qua </w:t>
      </w:r>
      <w:proofErr w:type="spellStart"/>
      <w:r w:rsidRPr="13A8B9D5">
        <w:rPr>
          <w:rFonts w:ascii="Times New Roman" w:eastAsia="Times New Roman" w:hAnsi="Times New Roman" w:cs="Times New Roman"/>
          <w:sz w:val="28"/>
          <w:szCs w:val="28"/>
        </w:rPr>
        <w:t>điện</w:t>
      </w:r>
      <w:proofErr w:type="spellEnd"/>
      <w:r w:rsidRPr="13A8B9D5">
        <w:rPr>
          <w:rFonts w:ascii="Times New Roman" w:eastAsia="Times New Roman" w:hAnsi="Times New Roman" w:cs="Times New Roman"/>
          <w:sz w:val="28"/>
          <w:szCs w:val="28"/>
        </w:rPr>
        <w:t xml:space="preserve"> thoại: Khách hàng có thể liên hệ trực tiếp với chúng em thông qua số điện thoại hỗ trợ khách hàng. Đội ngũ nhân viên chuyên nghiệp và thân thiện của chúng em sẽ sẵn sàng trả lời mọi câu hỏi, cung cấp thông tin sản phẩm, giải đáp vấn đề kỹ thuật và hỗ trợ trong quá trình mua hàng.</w:t>
      </w:r>
    </w:p>
    <w:p w14:paraId="34207068" w14:textId="0383F2EF"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Hỗ trợ qua email: Khách hàng cũng có thể liên hệ với chúng em qua email. Bằng cách gửi câu hỏi, yêu cầu hỗ trợ hoặc thông tin cần thiết, chúng em sẽ nhanh chóng phản hồi và cung cấp sự hỗ trợ tận tâm.</w:t>
      </w:r>
    </w:p>
    <w:p w14:paraId="0DC662C5" w14:textId="04A751FD" w:rsidR="678A1EB4" w:rsidRDefault="05560719" w:rsidP="001655A8">
      <w:pPr>
        <w:pStyle w:val="ListParagraph"/>
        <w:numPr>
          <w:ilvl w:val="0"/>
          <w:numId w:val="42"/>
        </w:num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 xml:space="preserve">Phương </w:t>
      </w:r>
      <w:proofErr w:type="spellStart"/>
      <w:r w:rsidRPr="13A8B9D5">
        <w:rPr>
          <w:rFonts w:ascii="Times New Roman" w:eastAsia="Times New Roman" w:hAnsi="Times New Roman" w:cs="Times New Roman"/>
          <w:sz w:val="28"/>
          <w:szCs w:val="28"/>
        </w:rPr>
        <w:t>thức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thanh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toán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tại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cửa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p>
    <w:p w14:paraId="72C7A68F" w14:textId="14A21344"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Thanh toán tiền mặt tại quầy: Khách hàng có thể thanh toán trực tiếp bằng tiền mặt tại quầy của chúng em khi nhận hàng. Đây là phương thức thanh toán truyền thống và thuận tiện cho những người muốn thanh toán ngay tại điểm mua hàng.</w:t>
      </w:r>
    </w:p>
    <w:p w14:paraId="4774F791" w14:textId="171C2E89"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 xml:space="preserve">-   Thanh </w:t>
      </w:r>
      <w:proofErr w:type="spellStart"/>
      <w:r w:rsidRPr="13A8B9D5">
        <w:rPr>
          <w:rFonts w:ascii="Times New Roman" w:eastAsia="Times New Roman" w:hAnsi="Times New Roman" w:cs="Times New Roman"/>
          <w:sz w:val="28"/>
          <w:szCs w:val="28"/>
        </w:rPr>
        <w:t>toán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bằng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thẻ</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ngân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Chúng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em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chấp</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nhận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thanh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toán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bằng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thẻ</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ngân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bao</w:t>
      </w:r>
      <w:r w:rsidR="00B53DD4">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gồm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các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loại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thẻ</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ghi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nợ</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thẻ</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tín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dụng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có</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thể</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sử</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dụng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thẻ</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của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mình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để</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thanh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toán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một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thuận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tiện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và</w:t>
      </w:r>
      <w:proofErr w:type="spellEnd"/>
      <w:r w:rsidRPr="13A8B9D5">
        <w:rPr>
          <w:rFonts w:ascii="Times New Roman" w:eastAsia="Times New Roman" w:hAnsi="Times New Roman" w:cs="Times New Roman"/>
          <w:sz w:val="28"/>
          <w:szCs w:val="28"/>
        </w:rPr>
        <w:t xml:space="preserve"> an </w:t>
      </w:r>
      <w:proofErr w:type="spellStart"/>
      <w:r w:rsidRPr="13A8B9D5">
        <w:rPr>
          <w:rFonts w:ascii="Times New Roman" w:eastAsia="Times New Roman" w:hAnsi="Times New Roman" w:cs="Times New Roman"/>
          <w:sz w:val="28"/>
          <w:szCs w:val="28"/>
        </w:rPr>
        <w:t>toàn</w:t>
      </w:r>
      <w:proofErr w:type="spellEnd"/>
      <w:r w:rsidRPr="13A8B9D5">
        <w:rPr>
          <w:rFonts w:ascii="Times New Roman" w:eastAsia="Times New Roman" w:hAnsi="Times New Roman" w:cs="Times New Roman"/>
          <w:sz w:val="28"/>
          <w:szCs w:val="28"/>
        </w:rPr>
        <w:t>.</w:t>
      </w:r>
    </w:p>
    <w:p w14:paraId="3692FFA8" w14:textId="1863CE21" w:rsidR="678A1EB4"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Chuyển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khoản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ngân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Chúng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em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cung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cấp</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thông</w:t>
      </w:r>
      <w:proofErr w:type="spellEnd"/>
      <w:r w:rsidRPr="13A8B9D5">
        <w:rPr>
          <w:rFonts w:ascii="Times New Roman" w:eastAsia="Times New Roman" w:hAnsi="Times New Roman" w:cs="Times New Roman"/>
          <w:sz w:val="28"/>
          <w:szCs w:val="28"/>
        </w:rPr>
        <w:t xml:space="preserve"> tin </w:t>
      </w:r>
      <w:proofErr w:type="spellStart"/>
      <w:r w:rsidRPr="13A8B9D5">
        <w:rPr>
          <w:rFonts w:ascii="Times New Roman" w:eastAsia="Times New Roman" w:hAnsi="Times New Roman" w:cs="Times New Roman"/>
          <w:sz w:val="28"/>
          <w:szCs w:val="28"/>
        </w:rPr>
        <w:t>tài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khoản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ngân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để</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có</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thể</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chuyển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khoản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trực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tiếp</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từ</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tài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khoản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ngân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của</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mình</w:t>
      </w:r>
      <w:proofErr w:type="spellEnd"/>
      <w:r w:rsidRPr="13A8B9D5">
        <w:rPr>
          <w:rFonts w:ascii="Times New Roman" w:eastAsia="Times New Roman" w:hAnsi="Times New Roman" w:cs="Times New Roman"/>
          <w:sz w:val="28"/>
          <w:szCs w:val="28"/>
        </w:rPr>
        <w:t xml:space="preserve">. Sau </w:t>
      </w:r>
      <w:proofErr w:type="spellStart"/>
      <w:r w:rsidRPr="13A8B9D5">
        <w:rPr>
          <w:rFonts w:ascii="Times New Roman" w:eastAsia="Times New Roman" w:hAnsi="Times New Roman" w:cs="Times New Roman"/>
          <w:sz w:val="28"/>
          <w:szCs w:val="28"/>
        </w:rPr>
        <w:t>khi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xác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nhận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thanh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toán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chúng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em</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tiến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giao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w:t>
      </w:r>
    </w:p>
    <w:p w14:paraId="7711B19A" w14:textId="517248D8" w:rsidR="53A255CB" w:rsidRPr="00103880" w:rsidRDefault="05560719" w:rsidP="001655A8">
      <w:pPr>
        <w:tabs>
          <w:tab w:val="left" w:pos="360"/>
          <w:tab w:val="left" w:pos="851"/>
        </w:tabs>
        <w:spacing w:after="0" w:line="360" w:lineRule="auto"/>
        <w:jc w:val="both"/>
        <w:rPr>
          <w:rFonts w:ascii="Times New Roman" w:eastAsia="Times New Roman" w:hAnsi="Times New Roman" w:cs="Times New Roman"/>
          <w:sz w:val="28"/>
          <w:szCs w:val="28"/>
        </w:rPr>
      </w:pPr>
      <w:r w:rsidRPr="13A8B9D5">
        <w:rPr>
          <w:rFonts w:ascii="Times New Roman" w:eastAsia="Times New Roman" w:hAnsi="Times New Roman" w:cs="Times New Roman"/>
          <w:sz w:val="28"/>
          <w:szCs w:val="28"/>
        </w:rPr>
        <w:t xml:space="preserve">- Ship COD (Giao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thu</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tiền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hộ</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có</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thể</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chọn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phương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thức</w:t>
      </w:r>
      <w:proofErr w:type="spellEnd"/>
      <w:r w:rsidRPr="13A8B9D5">
        <w:rPr>
          <w:rFonts w:ascii="Times New Roman" w:eastAsia="Times New Roman" w:hAnsi="Times New Roman" w:cs="Times New Roman"/>
          <w:sz w:val="28"/>
          <w:szCs w:val="28"/>
        </w:rPr>
        <w:t xml:space="preserve"> Ship COD, </w:t>
      </w:r>
      <w:proofErr w:type="spellStart"/>
      <w:r w:rsidRPr="13A8B9D5">
        <w:rPr>
          <w:rFonts w:ascii="Times New Roman" w:eastAsia="Times New Roman" w:hAnsi="Times New Roman" w:cs="Times New Roman"/>
          <w:sz w:val="28"/>
          <w:szCs w:val="28"/>
        </w:rPr>
        <w:t>tức</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là</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thanh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toán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nhận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Nhân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viên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giao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sẽ</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thu</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tiền</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mặt</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từ</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khách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khi</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giao</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hàng</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thành</w:t>
      </w:r>
      <w:proofErr w:type="spellEnd"/>
      <w:r w:rsidRPr="13A8B9D5">
        <w:rPr>
          <w:rFonts w:ascii="Times New Roman" w:eastAsia="Times New Roman" w:hAnsi="Times New Roman" w:cs="Times New Roman"/>
          <w:sz w:val="28"/>
          <w:szCs w:val="28"/>
        </w:rPr>
        <w:t xml:space="preserve"> </w:t>
      </w:r>
      <w:proofErr w:type="spellStart"/>
      <w:r w:rsidRPr="13A8B9D5">
        <w:rPr>
          <w:rFonts w:ascii="Times New Roman" w:eastAsia="Times New Roman" w:hAnsi="Times New Roman" w:cs="Times New Roman"/>
          <w:sz w:val="28"/>
          <w:szCs w:val="28"/>
        </w:rPr>
        <w:t>công</w:t>
      </w:r>
      <w:proofErr w:type="spellEnd"/>
      <w:r w:rsidRPr="13A8B9D5">
        <w:rPr>
          <w:rFonts w:ascii="Times New Roman" w:eastAsia="Times New Roman" w:hAnsi="Times New Roman" w:cs="Times New Roman"/>
          <w:sz w:val="28"/>
          <w:szCs w:val="28"/>
        </w:rPr>
        <w:t>.</w:t>
      </w:r>
    </w:p>
    <w:p w14:paraId="1AA54ACE" w14:textId="2AABE9D6" w:rsidR="01F4C1D9" w:rsidRPr="005448B8" w:rsidRDefault="005448B8" w:rsidP="01F4C1D9">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720B0C33" w14:textId="744B86B0" w:rsidR="008137A7" w:rsidRDefault="008A4FAA" w:rsidP="00BD2003">
      <w:pPr>
        <w:pStyle w:val="Heading1"/>
        <w:tabs>
          <w:tab w:val="left" w:pos="360"/>
        </w:tabs>
        <w:spacing w:before="0" w:line="360" w:lineRule="auto"/>
        <w:jc w:val="center"/>
        <w:rPr>
          <w:rFonts w:ascii="Times New Roman" w:eastAsia="Times New Roman" w:hAnsi="Times New Roman" w:cs="Times New Roman"/>
          <w:b/>
          <w:color w:val="auto"/>
          <w:sz w:val="36"/>
          <w:szCs w:val="36"/>
        </w:rPr>
      </w:pPr>
      <w:bookmarkStart w:id="172" w:name="_Toc153441382"/>
      <w:r w:rsidRPr="10EA46D3">
        <w:rPr>
          <w:rFonts w:ascii="Times New Roman" w:eastAsia="Times New Roman" w:hAnsi="Times New Roman" w:cs="Times New Roman"/>
          <w:b/>
          <w:color w:val="auto"/>
          <w:sz w:val="36"/>
          <w:szCs w:val="36"/>
        </w:rPr>
        <w:t xml:space="preserve">PHẦN 2. </w:t>
      </w:r>
      <w:r w:rsidR="00247815" w:rsidRPr="10EA46D3">
        <w:rPr>
          <w:rFonts w:ascii="Times New Roman" w:eastAsia="Times New Roman" w:hAnsi="Times New Roman" w:cs="Times New Roman"/>
          <w:b/>
          <w:color w:val="auto"/>
          <w:sz w:val="36"/>
          <w:szCs w:val="36"/>
        </w:rPr>
        <w:t>PHÂN TÍCH</w:t>
      </w:r>
      <w:bookmarkEnd w:id="172"/>
    </w:p>
    <w:p w14:paraId="30087D95" w14:textId="0AFBD387" w:rsidR="008A4FAA" w:rsidRPr="008137A7" w:rsidRDefault="008137A7" w:rsidP="008137A7">
      <w:pP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br w:type="page"/>
      </w:r>
    </w:p>
    <w:p w14:paraId="3332DDF4" w14:textId="145D200C" w:rsidR="00174E8B" w:rsidRDefault="00174E8B" w:rsidP="00EB3AF1">
      <w:pPr>
        <w:pStyle w:val="ListParagraph"/>
        <w:numPr>
          <w:ilvl w:val="0"/>
          <w:numId w:val="6"/>
        </w:numPr>
        <w:tabs>
          <w:tab w:val="left" w:pos="360"/>
        </w:tabs>
        <w:spacing w:after="0" w:line="360" w:lineRule="auto"/>
        <w:outlineLvl w:val="1"/>
        <w:rPr>
          <w:rFonts w:ascii="Times New Roman" w:eastAsia="Times New Roman" w:hAnsi="Times New Roman" w:cs="Times New Roman"/>
          <w:b/>
          <w:sz w:val="28"/>
          <w:szCs w:val="28"/>
        </w:rPr>
      </w:pPr>
      <w:bookmarkStart w:id="173" w:name="_Toc153441383"/>
      <w:proofErr w:type="spellStart"/>
      <w:r w:rsidRPr="10EA46D3">
        <w:rPr>
          <w:rFonts w:ascii="Times New Roman" w:eastAsia="Times New Roman" w:hAnsi="Times New Roman" w:cs="Times New Roman"/>
          <w:b/>
          <w:sz w:val="28"/>
          <w:szCs w:val="28"/>
        </w:rPr>
        <w:t>Yêu</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cầu</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người</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dùng</w:t>
      </w:r>
      <w:bookmarkEnd w:id="173"/>
      <w:proofErr w:type="spellEnd"/>
    </w:p>
    <w:tbl>
      <w:tblPr>
        <w:tblStyle w:val="TableGrid"/>
        <w:tblW w:w="0" w:type="auto"/>
        <w:tblInd w:w="108" w:type="dxa"/>
        <w:tblLook w:val="04A0" w:firstRow="1" w:lastRow="0" w:firstColumn="1" w:lastColumn="0" w:noHBand="0" w:noVBand="1"/>
      </w:tblPr>
      <w:tblGrid>
        <w:gridCol w:w="746"/>
        <w:gridCol w:w="2044"/>
        <w:gridCol w:w="3060"/>
        <w:gridCol w:w="2906"/>
      </w:tblGrid>
      <w:tr w:rsidR="00BA4F6C" w14:paraId="3A55C61F" w14:textId="77777777" w:rsidTr="1AE4BDD7">
        <w:tc>
          <w:tcPr>
            <w:tcW w:w="746" w:type="dxa"/>
            <w:shd w:val="clear" w:color="auto" w:fill="ED7D31" w:themeFill="accent2"/>
          </w:tcPr>
          <w:p w14:paraId="1F5E4926" w14:textId="5B50E9CF" w:rsidR="00680411" w:rsidRDefault="00680411" w:rsidP="00BD2003">
            <w:pPr>
              <w:pStyle w:val="ListParagraph"/>
              <w:tabs>
                <w:tab w:val="left" w:pos="360"/>
              </w:tabs>
              <w:spacing w:line="360"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STT</w:t>
            </w:r>
          </w:p>
        </w:tc>
        <w:tc>
          <w:tcPr>
            <w:tcW w:w="2044" w:type="dxa"/>
            <w:shd w:val="clear" w:color="auto" w:fill="ED7D31" w:themeFill="accent2"/>
          </w:tcPr>
          <w:p w14:paraId="7F28F2D2" w14:textId="54848063" w:rsidR="00680411" w:rsidRDefault="00680411" w:rsidP="00BD2003">
            <w:pPr>
              <w:pStyle w:val="ListParagraph"/>
              <w:tabs>
                <w:tab w:val="left" w:pos="360"/>
              </w:tabs>
              <w:spacing w:line="360" w:lineRule="auto"/>
              <w:ind w:left="0"/>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Là</w:t>
            </w:r>
            <w:proofErr w:type="spellEnd"/>
            <w:proofErr w:type="gramStart"/>
            <w:r w:rsidRPr="10EA46D3">
              <w:rPr>
                <w:rFonts w:ascii="Times New Roman" w:eastAsia="Times New Roman" w:hAnsi="Times New Roman"/>
                <w:b/>
                <w:sz w:val="28"/>
                <w:szCs w:val="28"/>
              </w:rPr>
              <w:t>… ,</w:t>
            </w:r>
            <w:proofErr w:type="gramEnd"/>
          </w:p>
        </w:tc>
        <w:tc>
          <w:tcPr>
            <w:tcW w:w="3060" w:type="dxa"/>
            <w:shd w:val="clear" w:color="auto" w:fill="ED7D31" w:themeFill="accent2"/>
          </w:tcPr>
          <w:p w14:paraId="60F84F15" w14:textId="64854938" w:rsidR="00680411" w:rsidRDefault="00C254C6" w:rsidP="00BD2003">
            <w:pPr>
              <w:pStyle w:val="ListParagraph"/>
              <w:tabs>
                <w:tab w:val="left" w:pos="360"/>
              </w:tabs>
              <w:spacing w:line="360" w:lineRule="auto"/>
              <w:ind w:left="0"/>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w:t>
            </w:r>
            <w:r w:rsidR="00680411" w:rsidRPr="10EA46D3">
              <w:rPr>
                <w:rFonts w:ascii="Times New Roman" w:eastAsia="Times New Roman" w:hAnsi="Times New Roman"/>
                <w:b/>
                <w:sz w:val="28"/>
                <w:szCs w:val="28"/>
              </w:rPr>
              <w:t>ôi</w:t>
            </w:r>
            <w:proofErr w:type="spellEnd"/>
            <w:r w:rsidR="00680411" w:rsidRPr="10EA46D3">
              <w:rPr>
                <w:rFonts w:ascii="Times New Roman" w:eastAsia="Times New Roman" w:hAnsi="Times New Roman"/>
                <w:b/>
                <w:sz w:val="28"/>
                <w:szCs w:val="28"/>
              </w:rPr>
              <w:t xml:space="preserve"> </w:t>
            </w:r>
            <w:proofErr w:type="spellStart"/>
            <w:r w:rsidR="00680411" w:rsidRPr="10EA46D3">
              <w:rPr>
                <w:rFonts w:ascii="Times New Roman" w:eastAsia="Times New Roman" w:hAnsi="Times New Roman"/>
                <w:b/>
                <w:sz w:val="28"/>
                <w:szCs w:val="28"/>
              </w:rPr>
              <w:t>muốn</w:t>
            </w:r>
            <w:proofErr w:type="spellEnd"/>
            <w:proofErr w:type="gramStart"/>
            <w:r w:rsidR="00680411" w:rsidRPr="10EA46D3">
              <w:rPr>
                <w:rFonts w:ascii="Times New Roman" w:eastAsia="Times New Roman" w:hAnsi="Times New Roman"/>
                <w:b/>
                <w:sz w:val="28"/>
                <w:szCs w:val="28"/>
              </w:rPr>
              <w:t>… ,</w:t>
            </w:r>
            <w:proofErr w:type="gramEnd"/>
          </w:p>
        </w:tc>
        <w:tc>
          <w:tcPr>
            <w:tcW w:w="2906" w:type="dxa"/>
            <w:shd w:val="clear" w:color="auto" w:fill="ED7D31" w:themeFill="accent2"/>
          </w:tcPr>
          <w:p w14:paraId="30FECEF1" w14:textId="137FD11C" w:rsidR="00680411" w:rsidRDefault="009378EC" w:rsidP="00BD2003">
            <w:pPr>
              <w:pStyle w:val="ListParagraph"/>
              <w:tabs>
                <w:tab w:val="left" w:pos="360"/>
              </w:tabs>
              <w:spacing w:line="360" w:lineRule="auto"/>
              <w:ind w:left="0"/>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Đ</w:t>
            </w:r>
            <w:r w:rsidR="4722D2C1" w:rsidRPr="10EA46D3">
              <w:rPr>
                <w:rFonts w:ascii="Times New Roman" w:eastAsia="Times New Roman" w:hAnsi="Times New Roman"/>
                <w:b/>
                <w:sz w:val="28"/>
                <w:szCs w:val="28"/>
              </w:rPr>
              <w:t>ể</w:t>
            </w:r>
            <w:proofErr w:type="spellEnd"/>
            <w:proofErr w:type="gramStart"/>
            <w:r w:rsidR="4722D2C1" w:rsidRPr="10EA46D3">
              <w:rPr>
                <w:rFonts w:ascii="Times New Roman" w:eastAsia="Times New Roman" w:hAnsi="Times New Roman"/>
                <w:b/>
                <w:sz w:val="28"/>
                <w:szCs w:val="28"/>
              </w:rPr>
              <w:t>… ,</w:t>
            </w:r>
            <w:proofErr w:type="gramEnd"/>
          </w:p>
        </w:tc>
      </w:tr>
      <w:tr w:rsidR="00BA4F6C" w14:paraId="70D930A8" w14:textId="77777777" w:rsidTr="1AE4BDD7">
        <w:tc>
          <w:tcPr>
            <w:tcW w:w="746" w:type="dxa"/>
          </w:tcPr>
          <w:p w14:paraId="079E738C" w14:textId="5C0EFC56" w:rsidR="00680411" w:rsidRPr="00F50090" w:rsidRDefault="004F18D6" w:rsidP="00BD2003">
            <w:pPr>
              <w:pStyle w:val="ListParagraph"/>
              <w:tabs>
                <w:tab w:val="left" w:pos="360"/>
              </w:tabs>
              <w:spacing w:line="360"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1</w:t>
            </w:r>
          </w:p>
        </w:tc>
        <w:tc>
          <w:tcPr>
            <w:tcW w:w="2044" w:type="dxa"/>
          </w:tcPr>
          <w:p w14:paraId="64C384FE" w14:textId="51BC282E"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N</w:t>
            </w:r>
            <w:r w:rsidR="004F18D6" w:rsidRPr="10EA46D3">
              <w:rPr>
                <w:rFonts w:ascii="Times New Roman" w:eastAsia="Times New Roman" w:hAnsi="Times New Roman"/>
                <w:sz w:val="28"/>
                <w:szCs w:val="28"/>
              </w:rPr>
              <w:t>gười</w:t>
            </w:r>
            <w:proofErr w:type="spellEnd"/>
            <w:r w:rsidR="004F18D6" w:rsidRPr="10EA46D3">
              <w:rPr>
                <w:rFonts w:ascii="Times New Roman" w:eastAsia="Times New Roman" w:hAnsi="Times New Roman"/>
                <w:sz w:val="28"/>
                <w:szCs w:val="28"/>
              </w:rPr>
              <w:t xml:space="preserve"> </w:t>
            </w:r>
            <w:proofErr w:type="spellStart"/>
            <w:r w:rsidR="004F18D6" w:rsidRPr="10EA46D3">
              <w:rPr>
                <w:rFonts w:ascii="Times New Roman" w:eastAsia="Times New Roman" w:hAnsi="Times New Roman"/>
                <w:sz w:val="28"/>
                <w:szCs w:val="28"/>
              </w:rPr>
              <w:t>đam</w:t>
            </w:r>
            <w:proofErr w:type="spellEnd"/>
            <w:r w:rsidR="004F18D6" w:rsidRPr="10EA46D3">
              <w:rPr>
                <w:rFonts w:ascii="Times New Roman" w:eastAsia="Times New Roman" w:hAnsi="Times New Roman"/>
                <w:sz w:val="28"/>
                <w:szCs w:val="28"/>
              </w:rPr>
              <w:t xml:space="preserve"> </w:t>
            </w:r>
            <w:proofErr w:type="spellStart"/>
            <w:r w:rsidR="004F18D6" w:rsidRPr="10EA46D3">
              <w:rPr>
                <w:rFonts w:ascii="Times New Roman" w:eastAsia="Times New Roman" w:hAnsi="Times New Roman"/>
                <w:sz w:val="28"/>
                <w:szCs w:val="28"/>
              </w:rPr>
              <w:t>mê</w:t>
            </w:r>
            <w:proofErr w:type="spellEnd"/>
            <w:r w:rsidR="004F18D6" w:rsidRPr="10EA46D3">
              <w:rPr>
                <w:rFonts w:ascii="Times New Roman" w:eastAsia="Times New Roman" w:hAnsi="Times New Roman"/>
                <w:sz w:val="28"/>
                <w:szCs w:val="28"/>
              </w:rPr>
              <w:t xml:space="preserve"> </w:t>
            </w:r>
            <w:proofErr w:type="spellStart"/>
            <w:r w:rsidR="004F18D6" w:rsidRPr="10EA46D3">
              <w:rPr>
                <w:rFonts w:ascii="Times New Roman" w:eastAsia="Times New Roman" w:hAnsi="Times New Roman"/>
                <w:sz w:val="28"/>
                <w:szCs w:val="28"/>
              </w:rPr>
              <w:t>thời</w:t>
            </w:r>
            <w:proofErr w:type="spellEnd"/>
            <w:r w:rsidR="004F18D6" w:rsidRPr="10EA46D3">
              <w:rPr>
                <w:rFonts w:ascii="Times New Roman" w:eastAsia="Times New Roman" w:hAnsi="Times New Roman"/>
                <w:sz w:val="28"/>
                <w:szCs w:val="28"/>
              </w:rPr>
              <w:t xml:space="preserve"> </w:t>
            </w:r>
            <w:proofErr w:type="spellStart"/>
            <w:r w:rsidR="004F18D6" w:rsidRPr="10EA46D3">
              <w:rPr>
                <w:rFonts w:ascii="Times New Roman" w:eastAsia="Times New Roman" w:hAnsi="Times New Roman"/>
                <w:sz w:val="28"/>
                <w:szCs w:val="28"/>
              </w:rPr>
              <w:t>trang</w:t>
            </w:r>
            <w:proofErr w:type="spellEnd"/>
          </w:p>
        </w:tc>
        <w:tc>
          <w:tcPr>
            <w:tcW w:w="3060" w:type="dxa"/>
          </w:tcPr>
          <w:p w14:paraId="3BD1FAE3" w14:textId="32AD338F" w:rsidR="00680411" w:rsidRPr="00E0385C" w:rsidRDefault="1AE4BDD7" w:rsidP="00BD2003">
            <w:pPr>
              <w:pStyle w:val="ListParagraph"/>
              <w:tabs>
                <w:tab w:val="left" w:pos="360"/>
              </w:tabs>
              <w:spacing w:line="360" w:lineRule="auto"/>
              <w:ind w:left="0"/>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Tìm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kiếm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khám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các</w:t>
            </w:r>
            <w:proofErr w:type="spellEnd"/>
            <w:r w:rsidRPr="10EA46D3">
              <w:rPr>
                <w:rFonts w:ascii="Times New Roman" w:eastAsia="Times New Roman" w:hAnsi="Times New Roman"/>
                <w:sz w:val="28"/>
                <w:szCs w:val="28"/>
              </w:rPr>
              <w:t xml:space="preserve"> style </w:t>
            </w:r>
            <w:proofErr w:type="spellStart"/>
            <w:r w:rsidRPr="10EA46D3">
              <w:rPr>
                <w:rFonts w:ascii="Times New Roman" w:eastAsia="Times New Roman" w:hAnsi="Times New Roman"/>
                <w:sz w:val="28"/>
                <w:szCs w:val="28"/>
              </w:rPr>
              <w:t>thời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trang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nhau</w:t>
            </w:r>
            <w:proofErr w:type="spellEnd"/>
          </w:p>
        </w:tc>
        <w:tc>
          <w:tcPr>
            <w:tcW w:w="2906" w:type="dxa"/>
          </w:tcPr>
          <w:p w14:paraId="01929E8D" w14:textId="40829513"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T</w:t>
            </w:r>
            <w:r w:rsidR="002E7095" w:rsidRPr="10EA46D3">
              <w:rPr>
                <w:rFonts w:ascii="Times New Roman" w:eastAsia="Times New Roman" w:hAnsi="Times New Roman"/>
                <w:sz w:val="28"/>
                <w:szCs w:val="28"/>
              </w:rPr>
              <w:t>hử</w:t>
            </w:r>
            <w:proofErr w:type="spellEnd"/>
            <w:r w:rsidR="002E7095" w:rsidRPr="10EA46D3">
              <w:rPr>
                <w:rFonts w:ascii="Times New Roman" w:eastAsia="Times New Roman" w:hAnsi="Times New Roman"/>
                <w:sz w:val="28"/>
                <w:szCs w:val="28"/>
              </w:rPr>
              <w:t xml:space="preserve"> </w:t>
            </w:r>
            <w:proofErr w:type="spellStart"/>
            <w:r w:rsidR="002E7095" w:rsidRPr="10EA46D3">
              <w:rPr>
                <w:rFonts w:ascii="Times New Roman" w:eastAsia="Times New Roman" w:hAnsi="Times New Roman"/>
                <w:sz w:val="28"/>
                <w:szCs w:val="28"/>
              </w:rPr>
              <w:t>xem</w:t>
            </w:r>
            <w:proofErr w:type="spellEnd"/>
            <w:r w:rsidR="002E7095" w:rsidRPr="10EA46D3">
              <w:rPr>
                <w:rFonts w:ascii="Times New Roman" w:eastAsia="Times New Roman" w:hAnsi="Times New Roman"/>
                <w:sz w:val="28"/>
                <w:szCs w:val="28"/>
              </w:rPr>
              <w:t xml:space="preserve"> </w:t>
            </w:r>
            <w:proofErr w:type="spellStart"/>
            <w:r w:rsidR="002E7095" w:rsidRPr="10EA46D3">
              <w:rPr>
                <w:rFonts w:ascii="Times New Roman" w:eastAsia="Times New Roman" w:hAnsi="Times New Roman"/>
                <w:sz w:val="28"/>
                <w:szCs w:val="28"/>
              </w:rPr>
              <w:t>mình</w:t>
            </w:r>
            <w:proofErr w:type="spellEnd"/>
            <w:r w:rsidR="002E7095" w:rsidRPr="10EA46D3">
              <w:rPr>
                <w:rFonts w:ascii="Times New Roman" w:eastAsia="Times New Roman" w:hAnsi="Times New Roman"/>
                <w:sz w:val="28"/>
                <w:szCs w:val="28"/>
              </w:rPr>
              <w:t xml:space="preserve"> </w:t>
            </w:r>
            <w:proofErr w:type="spellStart"/>
            <w:r w:rsidR="002E7095" w:rsidRPr="10EA46D3">
              <w:rPr>
                <w:rFonts w:ascii="Times New Roman" w:eastAsia="Times New Roman" w:hAnsi="Times New Roman"/>
                <w:sz w:val="28"/>
                <w:szCs w:val="28"/>
              </w:rPr>
              <w:t>hợp</w:t>
            </w:r>
            <w:proofErr w:type="spellEnd"/>
            <w:r w:rsidR="002E7095" w:rsidRPr="10EA46D3">
              <w:rPr>
                <w:rFonts w:ascii="Times New Roman" w:eastAsia="Times New Roman" w:hAnsi="Times New Roman"/>
                <w:sz w:val="28"/>
                <w:szCs w:val="28"/>
              </w:rPr>
              <w:t xml:space="preserve"> </w:t>
            </w:r>
            <w:proofErr w:type="spellStart"/>
            <w:r w:rsidR="002E7095" w:rsidRPr="10EA46D3">
              <w:rPr>
                <w:rFonts w:ascii="Times New Roman" w:eastAsia="Times New Roman" w:hAnsi="Times New Roman"/>
                <w:sz w:val="28"/>
                <w:szCs w:val="28"/>
              </w:rPr>
              <w:t>với</w:t>
            </w:r>
            <w:proofErr w:type="spellEnd"/>
            <w:r w:rsidR="002E7095" w:rsidRPr="10EA46D3">
              <w:rPr>
                <w:rFonts w:ascii="Times New Roman" w:eastAsia="Times New Roman" w:hAnsi="Times New Roman"/>
                <w:sz w:val="28"/>
                <w:szCs w:val="28"/>
              </w:rPr>
              <w:t xml:space="preserve"> style </w:t>
            </w:r>
            <w:proofErr w:type="spellStart"/>
            <w:r w:rsidR="002E7095" w:rsidRPr="10EA46D3">
              <w:rPr>
                <w:rFonts w:ascii="Times New Roman" w:eastAsia="Times New Roman" w:hAnsi="Times New Roman"/>
                <w:sz w:val="28"/>
                <w:szCs w:val="28"/>
              </w:rPr>
              <w:t>nào</w:t>
            </w:r>
            <w:proofErr w:type="spellEnd"/>
            <w:r w:rsidR="002E7095" w:rsidRPr="10EA46D3">
              <w:rPr>
                <w:rFonts w:ascii="Times New Roman" w:eastAsia="Times New Roman" w:hAnsi="Times New Roman"/>
                <w:sz w:val="28"/>
                <w:szCs w:val="28"/>
              </w:rPr>
              <w:t xml:space="preserve"> </w:t>
            </w:r>
            <w:proofErr w:type="spellStart"/>
            <w:r w:rsidR="002E7095" w:rsidRPr="10EA46D3">
              <w:rPr>
                <w:rFonts w:ascii="Times New Roman" w:eastAsia="Times New Roman" w:hAnsi="Times New Roman"/>
                <w:sz w:val="28"/>
                <w:szCs w:val="28"/>
              </w:rPr>
              <w:t>nhất</w:t>
            </w:r>
            <w:proofErr w:type="spellEnd"/>
            <w:r w:rsidR="002E7095" w:rsidRPr="10EA46D3">
              <w:rPr>
                <w:rFonts w:ascii="Times New Roman" w:eastAsia="Times New Roman" w:hAnsi="Times New Roman"/>
                <w:sz w:val="28"/>
                <w:szCs w:val="28"/>
              </w:rPr>
              <w:t>.</w:t>
            </w:r>
          </w:p>
        </w:tc>
      </w:tr>
      <w:tr w:rsidR="00BA4F6C" w14:paraId="4C9DFA7B" w14:textId="77777777" w:rsidTr="1AE4BDD7">
        <w:tc>
          <w:tcPr>
            <w:tcW w:w="746" w:type="dxa"/>
          </w:tcPr>
          <w:p w14:paraId="572C8807" w14:textId="45F34E97" w:rsidR="00680411" w:rsidRPr="00F50090" w:rsidRDefault="004F18D6" w:rsidP="00BD2003">
            <w:pPr>
              <w:pStyle w:val="ListParagraph"/>
              <w:tabs>
                <w:tab w:val="left" w:pos="360"/>
              </w:tabs>
              <w:spacing w:line="360"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2</w:t>
            </w:r>
          </w:p>
        </w:tc>
        <w:tc>
          <w:tcPr>
            <w:tcW w:w="2044" w:type="dxa"/>
          </w:tcPr>
          <w:p w14:paraId="626B689B" w14:textId="51321973"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C</w:t>
            </w:r>
            <w:r w:rsidR="00BA4F6C" w:rsidRPr="10EA46D3">
              <w:rPr>
                <w:rFonts w:ascii="Times New Roman" w:eastAsia="Times New Roman" w:hAnsi="Times New Roman"/>
                <w:sz w:val="28"/>
                <w:szCs w:val="28"/>
              </w:rPr>
              <w:t>hủ</w:t>
            </w:r>
            <w:proofErr w:type="spellEnd"/>
            <w:r w:rsidR="00BA4F6C" w:rsidRPr="10EA46D3">
              <w:rPr>
                <w:rFonts w:ascii="Times New Roman" w:eastAsia="Times New Roman" w:hAnsi="Times New Roman"/>
                <w:sz w:val="28"/>
                <w:szCs w:val="28"/>
              </w:rPr>
              <w:t xml:space="preserve"> shop </w:t>
            </w:r>
            <w:proofErr w:type="spellStart"/>
            <w:r w:rsidR="00BA4F6C" w:rsidRPr="10EA46D3">
              <w:rPr>
                <w:rFonts w:ascii="Times New Roman" w:eastAsia="Times New Roman" w:hAnsi="Times New Roman"/>
                <w:sz w:val="28"/>
                <w:szCs w:val="28"/>
              </w:rPr>
              <w:t>quần</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áo</w:t>
            </w:r>
            <w:proofErr w:type="spellEnd"/>
          </w:p>
        </w:tc>
        <w:tc>
          <w:tcPr>
            <w:tcW w:w="3060" w:type="dxa"/>
          </w:tcPr>
          <w:p w14:paraId="4D98EA02" w14:textId="67C80915"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Đ</w:t>
            </w:r>
            <w:r w:rsidR="00BA4F6C" w:rsidRPr="10EA46D3">
              <w:rPr>
                <w:rFonts w:ascii="Times New Roman" w:eastAsia="Times New Roman" w:hAnsi="Times New Roman"/>
                <w:sz w:val="28"/>
                <w:szCs w:val="28"/>
              </w:rPr>
              <w:t>ăng</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tải</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những</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sản</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phẩm</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của</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cửa</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hàng</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mình</w:t>
            </w:r>
            <w:proofErr w:type="spellEnd"/>
          </w:p>
        </w:tc>
        <w:tc>
          <w:tcPr>
            <w:tcW w:w="2906" w:type="dxa"/>
          </w:tcPr>
          <w:p w14:paraId="7E56378C" w14:textId="7D977447"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T</w:t>
            </w:r>
            <w:r w:rsidR="00BA4F6C" w:rsidRPr="10EA46D3">
              <w:rPr>
                <w:rFonts w:ascii="Times New Roman" w:eastAsia="Times New Roman" w:hAnsi="Times New Roman"/>
                <w:sz w:val="28"/>
                <w:szCs w:val="28"/>
              </w:rPr>
              <w:t>iếp</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cận</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tới</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nhiều</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người</w:t>
            </w:r>
            <w:proofErr w:type="spellEnd"/>
            <w:r w:rsidR="00BA4F6C" w:rsidRPr="10EA46D3">
              <w:rPr>
                <w:rFonts w:ascii="Times New Roman" w:eastAsia="Times New Roman" w:hAnsi="Times New Roman"/>
                <w:sz w:val="28"/>
                <w:szCs w:val="28"/>
              </w:rPr>
              <w:t xml:space="preserve"> </w:t>
            </w:r>
            <w:proofErr w:type="spellStart"/>
            <w:r w:rsidR="00BA4F6C" w:rsidRPr="10EA46D3">
              <w:rPr>
                <w:rFonts w:ascii="Times New Roman" w:eastAsia="Times New Roman" w:hAnsi="Times New Roman"/>
                <w:sz w:val="28"/>
                <w:szCs w:val="28"/>
              </w:rPr>
              <w:t>hơn</w:t>
            </w:r>
            <w:proofErr w:type="spellEnd"/>
            <w:r w:rsidR="00BA4F6C" w:rsidRPr="10EA46D3">
              <w:rPr>
                <w:rFonts w:ascii="Times New Roman" w:eastAsia="Times New Roman" w:hAnsi="Times New Roman"/>
                <w:sz w:val="28"/>
                <w:szCs w:val="28"/>
              </w:rPr>
              <w:t>.</w:t>
            </w:r>
          </w:p>
        </w:tc>
      </w:tr>
      <w:tr w:rsidR="00BA4F6C" w14:paraId="58027BFB" w14:textId="77777777" w:rsidTr="1AE4BDD7">
        <w:tc>
          <w:tcPr>
            <w:tcW w:w="746" w:type="dxa"/>
          </w:tcPr>
          <w:p w14:paraId="639F2E01" w14:textId="221AC2D6" w:rsidR="00680411" w:rsidRPr="00F50090" w:rsidRDefault="004F18D6" w:rsidP="00BD2003">
            <w:pPr>
              <w:pStyle w:val="ListParagraph"/>
              <w:tabs>
                <w:tab w:val="left" w:pos="360"/>
              </w:tabs>
              <w:spacing w:line="360"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3</w:t>
            </w:r>
          </w:p>
        </w:tc>
        <w:tc>
          <w:tcPr>
            <w:tcW w:w="2044" w:type="dxa"/>
          </w:tcPr>
          <w:p w14:paraId="6CB4B6B9" w14:textId="51455232"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N</w:t>
            </w:r>
            <w:r w:rsidR="00654682" w:rsidRPr="10EA46D3">
              <w:rPr>
                <w:rFonts w:ascii="Times New Roman" w:eastAsia="Times New Roman" w:hAnsi="Times New Roman"/>
                <w:sz w:val="28"/>
                <w:szCs w:val="28"/>
              </w:rPr>
              <w:t>hà</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thiết</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kế</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thời</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trang</w:t>
            </w:r>
            <w:proofErr w:type="spellEnd"/>
          </w:p>
        </w:tc>
        <w:tc>
          <w:tcPr>
            <w:tcW w:w="3060" w:type="dxa"/>
          </w:tcPr>
          <w:p w14:paraId="6BD2D9A8" w14:textId="32591167"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T</w:t>
            </w:r>
            <w:r w:rsidR="00654682" w:rsidRPr="10EA46D3">
              <w:rPr>
                <w:rFonts w:ascii="Times New Roman" w:eastAsia="Times New Roman" w:hAnsi="Times New Roman"/>
                <w:sz w:val="28"/>
                <w:szCs w:val="28"/>
              </w:rPr>
              <w:t>ìm</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kiếm</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những</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mẫu</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thời</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trang</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mới</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mẻ</w:t>
            </w:r>
            <w:proofErr w:type="spellEnd"/>
          </w:p>
        </w:tc>
        <w:tc>
          <w:tcPr>
            <w:tcW w:w="2906" w:type="dxa"/>
          </w:tcPr>
          <w:p w14:paraId="12F4E504" w14:textId="29626B29" w:rsidR="00680411" w:rsidRPr="00E0385C" w:rsidRDefault="00C254C6"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T</w:t>
            </w:r>
            <w:r w:rsidR="00654682" w:rsidRPr="10EA46D3">
              <w:rPr>
                <w:rFonts w:ascii="Times New Roman" w:eastAsia="Times New Roman" w:hAnsi="Times New Roman"/>
                <w:sz w:val="28"/>
                <w:szCs w:val="28"/>
              </w:rPr>
              <w:t>ạo</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cảm</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hứng</w:t>
            </w:r>
            <w:proofErr w:type="spellEnd"/>
            <w:r w:rsidR="00654682" w:rsidRPr="10EA46D3">
              <w:rPr>
                <w:rFonts w:ascii="Times New Roman" w:eastAsia="Times New Roman" w:hAnsi="Times New Roman"/>
                <w:sz w:val="28"/>
                <w:szCs w:val="28"/>
              </w:rPr>
              <w:t xml:space="preserve"> </w:t>
            </w:r>
            <w:proofErr w:type="spellStart"/>
            <w:r w:rsidR="00654682" w:rsidRPr="10EA46D3">
              <w:rPr>
                <w:rFonts w:ascii="Times New Roman" w:eastAsia="Times New Roman" w:hAnsi="Times New Roman"/>
                <w:sz w:val="28"/>
                <w:szCs w:val="28"/>
              </w:rPr>
              <w:t>cho</w:t>
            </w:r>
            <w:proofErr w:type="spellEnd"/>
            <w:r w:rsidR="0065468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những</w:t>
            </w:r>
            <w:proofErr w:type="spellEnd"/>
            <w:r w:rsidR="00F06EF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mẫu</w:t>
            </w:r>
            <w:proofErr w:type="spellEnd"/>
            <w:r w:rsidR="00F06EF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thiết</w:t>
            </w:r>
            <w:proofErr w:type="spellEnd"/>
            <w:r w:rsidR="00F06EF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kế</w:t>
            </w:r>
            <w:proofErr w:type="spellEnd"/>
            <w:r w:rsidR="00F06EF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tiếp</w:t>
            </w:r>
            <w:proofErr w:type="spellEnd"/>
            <w:r w:rsidR="00F06EF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theo</w:t>
            </w:r>
            <w:r w:rsidR="00CE59F1" w:rsidRPr="10EA46D3">
              <w:rPr>
                <w:rFonts w:ascii="Times New Roman" w:eastAsia="Times New Roman" w:hAnsi="Times New Roman"/>
                <w:sz w:val="28"/>
                <w:szCs w:val="28"/>
              </w:rPr>
              <w:t>.</w:t>
            </w:r>
            <w:proofErr w:type="spellEnd"/>
          </w:p>
        </w:tc>
      </w:tr>
      <w:tr w:rsidR="00BA4F6C" w14:paraId="45CCF0AA" w14:textId="77777777" w:rsidTr="1AE4BDD7">
        <w:tc>
          <w:tcPr>
            <w:tcW w:w="746" w:type="dxa"/>
          </w:tcPr>
          <w:p w14:paraId="725B287E" w14:textId="77B14642" w:rsidR="00680411" w:rsidRPr="00F50090" w:rsidRDefault="004F18D6" w:rsidP="00BD2003">
            <w:pPr>
              <w:pStyle w:val="ListParagraph"/>
              <w:tabs>
                <w:tab w:val="left" w:pos="360"/>
              </w:tabs>
              <w:spacing w:line="360"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4</w:t>
            </w:r>
          </w:p>
        </w:tc>
        <w:tc>
          <w:tcPr>
            <w:tcW w:w="2044" w:type="dxa"/>
          </w:tcPr>
          <w:p w14:paraId="2E2D6196" w14:textId="15234C08" w:rsidR="00680411" w:rsidRPr="00E0385C" w:rsidRDefault="00F06EF2" w:rsidP="00BD2003">
            <w:pPr>
              <w:pStyle w:val="ListParagraph"/>
              <w:tabs>
                <w:tab w:val="left" w:pos="360"/>
              </w:tabs>
              <w:spacing w:line="360" w:lineRule="auto"/>
              <w:ind w:left="0"/>
              <w:rPr>
                <w:rFonts w:ascii="Times New Roman" w:eastAsia="Times New Roman" w:hAnsi="Times New Roman"/>
                <w:sz w:val="28"/>
                <w:szCs w:val="28"/>
              </w:rPr>
            </w:pPr>
            <w:r w:rsidRPr="10EA46D3">
              <w:rPr>
                <w:rFonts w:ascii="Times New Roman" w:eastAsia="Times New Roman" w:hAnsi="Times New Roman"/>
                <w:sz w:val="28"/>
                <w:szCs w:val="28"/>
              </w:rPr>
              <w:t xml:space="preserve">KOL </w:t>
            </w:r>
            <w:proofErr w:type="spellStart"/>
            <w:r w:rsidRPr="10EA46D3">
              <w:rPr>
                <w:rFonts w:ascii="Times New Roman" w:eastAsia="Times New Roman" w:hAnsi="Times New Roman"/>
                <w:sz w:val="28"/>
                <w:szCs w:val="28"/>
              </w:rPr>
              <w:t>trên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tiktok</w:t>
            </w:r>
            <w:proofErr w:type="spellEnd"/>
          </w:p>
        </w:tc>
        <w:tc>
          <w:tcPr>
            <w:tcW w:w="3060" w:type="dxa"/>
          </w:tcPr>
          <w:p w14:paraId="1E057C0E" w14:textId="3B046CBA"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T</w:t>
            </w:r>
            <w:r w:rsidR="00CE59F1" w:rsidRPr="10EA46D3">
              <w:rPr>
                <w:rFonts w:ascii="Times New Roman" w:eastAsia="Times New Roman" w:hAnsi="Times New Roman"/>
                <w:sz w:val="28"/>
                <w:szCs w:val="28"/>
              </w:rPr>
              <w:t>hử</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sức</w:t>
            </w:r>
            <w:proofErr w:type="spellEnd"/>
            <w:r w:rsidR="00F06EF2"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với</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nhiều</w:t>
            </w:r>
            <w:proofErr w:type="spellEnd"/>
            <w:r w:rsidR="00F06EF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phong</w:t>
            </w:r>
            <w:proofErr w:type="spellEnd"/>
            <w:r w:rsidR="00F06EF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cách</w:t>
            </w:r>
            <w:proofErr w:type="spellEnd"/>
            <w:r w:rsidR="00F06EF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thời</w:t>
            </w:r>
            <w:proofErr w:type="spellEnd"/>
            <w:r w:rsidR="00F06EF2" w:rsidRPr="10EA46D3">
              <w:rPr>
                <w:rFonts w:ascii="Times New Roman" w:eastAsia="Times New Roman" w:hAnsi="Times New Roman"/>
                <w:sz w:val="28"/>
                <w:szCs w:val="28"/>
              </w:rPr>
              <w:t xml:space="preserve"> </w:t>
            </w:r>
            <w:proofErr w:type="spellStart"/>
            <w:r w:rsidR="00F06EF2" w:rsidRPr="10EA46D3">
              <w:rPr>
                <w:rFonts w:ascii="Times New Roman" w:eastAsia="Times New Roman" w:hAnsi="Times New Roman"/>
                <w:sz w:val="28"/>
                <w:szCs w:val="28"/>
              </w:rPr>
              <w:t>trang</w:t>
            </w:r>
            <w:proofErr w:type="spellEnd"/>
          </w:p>
        </w:tc>
        <w:tc>
          <w:tcPr>
            <w:tcW w:w="2906" w:type="dxa"/>
          </w:tcPr>
          <w:p w14:paraId="5374E047" w14:textId="28B3ADBD" w:rsidR="00680411" w:rsidRPr="00E0385C" w:rsidRDefault="00C254C6"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H</w:t>
            </w:r>
            <w:r w:rsidR="00CE59F1" w:rsidRPr="10EA46D3">
              <w:rPr>
                <w:rFonts w:ascii="Times New Roman" w:eastAsia="Times New Roman" w:hAnsi="Times New Roman"/>
                <w:sz w:val="28"/>
                <w:szCs w:val="28"/>
              </w:rPr>
              <w:t>iến</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mình</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luôn</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mới</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mẻ</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không</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bị</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nhàm</w:t>
            </w:r>
            <w:proofErr w:type="spellEnd"/>
            <w:r w:rsidR="00CE59F1" w:rsidRPr="10EA46D3">
              <w:rPr>
                <w:rFonts w:ascii="Times New Roman" w:eastAsia="Times New Roman" w:hAnsi="Times New Roman"/>
                <w:sz w:val="28"/>
                <w:szCs w:val="28"/>
              </w:rPr>
              <w:t xml:space="preserve"> </w:t>
            </w:r>
            <w:proofErr w:type="spellStart"/>
            <w:r w:rsidR="00CE59F1" w:rsidRPr="10EA46D3">
              <w:rPr>
                <w:rFonts w:ascii="Times New Roman" w:eastAsia="Times New Roman" w:hAnsi="Times New Roman"/>
                <w:sz w:val="28"/>
                <w:szCs w:val="28"/>
              </w:rPr>
              <w:t>chán</w:t>
            </w:r>
            <w:proofErr w:type="spellEnd"/>
            <w:r w:rsidR="00CE59F1" w:rsidRPr="10EA46D3">
              <w:rPr>
                <w:rFonts w:ascii="Times New Roman" w:eastAsia="Times New Roman" w:hAnsi="Times New Roman"/>
                <w:sz w:val="28"/>
                <w:szCs w:val="28"/>
              </w:rPr>
              <w:t>.</w:t>
            </w:r>
          </w:p>
        </w:tc>
      </w:tr>
      <w:tr w:rsidR="00BA4F6C" w14:paraId="0A5A7E39" w14:textId="77777777" w:rsidTr="1AE4BDD7">
        <w:tc>
          <w:tcPr>
            <w:tcW w:w="746" w:type="dxa"/>
          </w:tcPr>
          <w:p w14:paraId="623980AC" w14:textId="66E14CDB" w:rsidR="00680411" w:rsidRPr="00F50090" w:rsidRDefault="004F18D6" w:rsidP="00BD2003">
            <w:pPr>
              <w:pStyle w:val="ListParagraph"/>
              <w:tabs>
                <w:tab w:val="left" w:pos="360"/>
              </w:tabs>
              <w:spacing w:line="360"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5</w:t>
            </w:r>
          </w:p>
        </w:tc>
        <w:tc>
          <w:tcPr>
            <w:tcW w:w="2044" w:type="dxa"/>
          </w:tcPr>
          <w:p w14:paraId="530A3B4C" w14:textId="251E8802"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r w:rsidRPr="10EA46D3">
              <w:rPr>
                <w:rFonts w:ascii="Times New Roman" w:eastAsia="Times New Roman" w:hAnsi="Times New Roman"/>
                <w:sz w:val="28"/>
                <w:szCs w:val="28"/>
              </w:rPr>
              <w:t>S</w:t>
            </w:r>
            <w:r w:rsidR="00852A83" w:rsidRPr="10EA46D3">
              <w:rPr>
                <w:rFonts w:ascii="Times New Roman" w:eastAsia="Times New Roman" w:hAnsi="Times New Roman"/>
                <w:sz w:val="28"/>
                <w:szCs w:val="28"/>
              </w:rPr>
              <w:t xml:space="preserve">inh </w:t>
            </w:r>
            <w:proofErr w:type="spellStart"/>
            <w:r w:rsidR="00852A83" w:rsidRPr="10EA46D3">
              <w:rPr>
                <w:rFonts w:ascii="Times New Roman" w:eastAsia="Times New Roman" w:hAnsi="Times New Roman"/>
                <w:sz w:val="28"/>
                <w:szCs w:val="28"/>
              </w:rPr>
              <w:t>viên</w:t>
            </w:r>
            <w:proofErr w:type="spellEnd"/>
          </w:p>
        </w:tc>
        <w:tc>
          <w:tcPr>
            <w:tcW w:w="3060" w:type="dxa"/>
          </w:tcPr>
          <w:p w14:paraId="4A91B344" w14:textId="04A15F65" w:rsidR="00680411" w:rsidRPr="00E0385C" w:rsidRDefault="00A21654" w:rsidP="00BD2003">
            <w:pPr>
              <w:pStyle w:val="ListParagraph"/>
              <w:tabs>
                <w:tab w:val="left" w:pos="360"/>
              </w:tabs>
              <w:spacing w:line="360"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T</w:t>
            </w:r>
            <w:r w:rsidR="00852A83" w:rsidRPr="10EA46D3">
              <w:rPr>
                <w:rFonts w:ascii="Times New Roman" w:eastAsia="Times New Roman" w:hAnsi="Times New Roman"/>
                <w:sz w:val="28"/>
                <w:szCs w:val="28"/>
              </w:rPr>
              <w:t>ìm</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những</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món</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đồ</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phù</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hợp</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với</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túi</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tiền</w:t>
            </w:r>
            <w:proofErr w:type="spellEnd"/>
          </w:p>
        </w:tc>
        <w:tc>
          <w:tcPr>
            <w:tcW w:w="2906" w:type="dxa"/>
          </w:tcPr>
          <w:p w14:paraId="1F5D8328" w14:textId="77777777" w:rsidR="00680411" w:rsidRDefault="00C254C6" w:rsidP="00BD2003">
            <w:pPr>
              <w:pStyle w:val="ListParagraph"/>
              <w:tabs>
                <w:tab w:val="left" w:pos="360"/>
              </w:tabs>
              <w:spacing w:line="360" w:lineRule="auto"/>
              <w:ind w:left="0"/>
              <w:rPr>
                <w:rFonts w:ascii="Times New Roman" w:eastAsia="Times New Roman" w:hAnsi="Times New Roman"/>
                <w:sz w:val="28"/>
                <w:szCs w:val="28"/>
              </w:rPr>
            </w:pPr>
            <w:r w:rsidRPr="10EA46D3">
              <w:rPr>
                <w:rFonts w:ascii="Times New Roman" w:eastAsia="Times New Roman" w:hAnsi="Times New Roman"/>
                <w:sz w:val="28"/>
                <w:szCs w:val="28"/>
              </w:rPr>
              <w:t>C</w:t>
            </w:r>
            <w:r w:rsidR="00852A83" w:rsidRPr="10EA46D3">
              <w:rPr>
                <w:rFonts w:ascii="Times New Roman" w:eastAsia="Times New Roman" w:hAnsi="Times New Roman"/>
                <w:sz w:val="28"/>
                <w:szCs w:val="28"/>
              </w:rPr>
              <w:t xml:space="preserve">hi </w:t>
            </w:r>
            <w:proofErr w:type="spellStart"/>
            <w:r w:rsidR="00852A83" w:rsidRPr="10EA46D3">
              <w:rPr>
                <w:rFonts w:ascii="Times New Roman" w:eastAsia="Times New Roman" w:hAnsi="Times New Roman"/>
                <w:sz w:val="28"/>
                <w:szCs w:val="28"/>
              </w:rPr>
              <w:t>tiêu</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hợp</w:t>
            </w:r>
            <w:proofErr w:type="spellEnd"/>
            <w:r w:rsidR="00852A83" w:rsidRPr="10EA46D3">
              <w:rPr>
                <w:rFonts w:ascii="Times New Roman" w:eastAsia="Times New Roman" w:hAnsi="Times New Roman"/>
                <w:sz w:val="28"/>
                <w:szCs w:val="28"/>
              </w:rPr>
              <w:t xml:space="preserve"> </w:t>
            </w:r>
            <w:proofErr w:type="spellStart"/>
            <w:r w:rsidR="00852A83" w:rsidRPr="10EA46D3">
              <w:rPr>
                <w:rFonts w:ascii="Times New Roman" w:eastAsia="Times New Roman" w:hAnsi="Times New Roman"/>
                <w:sz w:val="28"/>
                <w:szCs w:val="28"/>
              </w:rPr>
              <w:t>lý</w:t>
            </w:r>
            <w:proofErr w:type="spellEnd"/>
          </w:p>
          <w:p w14:paraId="52971DAE" w14:textId="3F35ED0D" w:rsidR="003558C8" w:rsidRPr="00E0385C" w:rsidRDefault="003558C8" w:rsidP="00BD2003">
            <w:pPr>
              <w:pStyle w:val="ListParagraph"/>
              <w:tabs>
                <w:tab w:val="left" w:pos="360"/>
              </w:tabs>
              <w:spacing w:line="360" w:lineRule="auto"/>
              <w:ind w:left="0"/>
              <w:rPr>
                <w:rFonts w:ascii="Times New Roman" w:eastAsia="Times New Roman" w:hAnsi="Times New Roman"/>
                <w:sz w:val="28"/>
                <w:szCs w:val="28"/>
              </w:rPr>
            </w:pPr>
          </w:p>
        </w:tc>
      </w:tr>
      <w:tr w:rsidR="005E21A0" w14:paraId="570E3342" w14:textId="77777777" w:rsidTr="1AE4BDD7">
        <w:tc>
          <w:tcPr>
            <w:tcW w:w="746" w:type="dxa"/>
          </w:tcPr>
          <w:p w14:paraId="54F66712" w14:textId="77777777" w:rsidR="005E21A0" w:rsidRPr="10EA46D3" w:rsidRDefault="005E21A0" w:rsidP="00BD2003">
            <w:pPr>
              <w:pStyle w:val="ListParagraph"/>
              <w:tabs>
                <w:tab w:val="left" w:pos="360"/>
              </w:tabs>
              <w:spacing w:line="360" w:lineRule="auto"/>
              <w:ind w:left="0"/>
              <w:jc w:val="center"/>
              <w:rPr>
                <w:rFonts w:ascii="Times New Roman" w:eastAsia="Times New Roman" w:hAnsi="Times New Roman"/>
                <w:b/>
                <w:sz w:val="28"/>
                <w:szCs w:val="28"/>
              </w:rPr>
            </w:pPr>
          </w:p>
        </w:tc>
        <w:tc>
          <w:tcPr>
            <w:tcW w:w="2044" w:type="dxa"/>
          </w:tcPr>
          <w:p w14:paraId="0BDD0146" w14:textId="77777777" w:rsidR="005E21A0" w:rsidRPr="10EA46D3" w:rsidRDefault="005E21A0" w:rsidP="00BD2003">
            <w:pPr>
              <w:pStyle w:val="ListParagraph"/>
              <w:tabs>
                <w:tab w:val="left" w:pos="360"/>
              </w:tabs>
              <w:spacing w:line="360" w:lineRule="auto"/>
              <w:ind w:left="0"/>
              <w:rPr>
                <w:rFonts w:ascii="Times New Roman" w:eastAsia="Times New Roman" w:hAnsi="Times New Roman"/>
                <w:sz w:val="28"/>
                <w:szCs w:val="28"/>
              </w:rPr>
            </w:pPr>
          </w:p>
        </w:tc>
        <w:tc>
          <w:tcPr>
            <w:tcW w:w="3060" w:type="dxa"/>
          </w:tcPr>
          <w:p w14:paraId="388684D7" w14:textId="77777777" w:rsidR="005E21A0" w:rsidRPr="10EA46D3" w:rsidRDefault="005E21A0" w:rsidP="00BD2003">
            <w:pPr>
              <w:pStyle w:val="ListParagraph"/>
              <w:tabs>
                <w:tab w:val="left" w:pos="360"/>
              </w:tabs>
              <w:spacing w:line="360" w:lineRule="auto"/>
              <w:ind w:left="0"/>
              <w:rPr>
                <w:rFonts w:ascii="Times New Roman" w:eastAsia="Times New Roman" w:hAnsi="Times New Roman"/>
                <w:sz w:val="28"/>
                <w:szCs w:val="28"/>
              </w:rPr>
            </w:pPr>
          </w:p>
        </w:tc>
        <w:tc>
          <w:tcPr>
            <w:tcW w:w="2906" w:type="dxa"/>
          </w:tcPr>
          <w:p w14:paraId="1BA2FE9B" w14:textId="77777777" w:rsidR="005E21A0" w:rsidRPr="10EA46D3" w:rsidRDefault="005E21A0" w:rsidP="00BD2003">
            <w:pPr>
              <w:pStyle w:val="ListParagraph"/>
              <w:tabs>
                <w:tab w:val="left" w:pos="360"/>
              </w:tabs>
              <w:spacing w:line="360" w:lineRule="auto"/>
              <w:ind w:left="0"/>
              <w:rPr>
                <w:rFonts w:ascii="Times New Roman" w:eastAsia="Times New Roman" w:hAnsi="Times New Roman"/>
                <w:sz w:val="28"/>
                <w:szCs w:val="28"/>
              </w:rPr>
            </w:pPr>
          </w:p>
        </w:tc>
      </w:tr>
    </w:tbl>
    <w:p w14:paraId="7094D048" w14:textId="5A9B05C0" w:rsidR="00174E8B" w:rsidRDefault="00174E8B" w:rsidP="00EB3AF1">
      <w:pPr>
        <w:pStyle w:val="ListParagraph"/>
        <w:numPr>
          <w:ilvl w:val="0"/>
          <w:numId w:val="6"/>
        </w:numPr>
        <w:tabs>
          <w:tab w:val="left" w:pos="360"/>
        </w:tabs>
        <w:spacing w:after="0" w:line="360" w:lineRule="auto"/>
        <w:outlineLvl w:val="1"/>
        <w:rPr>
          <w:rFonts w:ascii="Times New Roman" w:eastAsia="Times New Roman" w:hAnsi="Times New Roman" w:cs="Times New Roman"/>
          <w:b/>
          <w:sz w:val="28"/>
          <w:szCs w:val="28"/>
        </w:rPr>
      </w:pPr>
      <w:bookmarkStart w:id="174" w:name="_Toc153441384"/>
      <w:r w:rsidRPr="10EA46D3">
        <w:rPr>
          <w:rFonts w:ascii="Times New Roman" w:eastAsia="Times New Roman" w:hAnsi="Times New Roman" w:cs="Times New Roman"/>
          <w:b/>
          <w:sz w:val="28"/>
          <w:szCs w:val="28"/>
        </w:rPr>
        <w:t xml:space="preserve">Trường </w:t>
      </w:r>
      <w:proofErr w:type="spellStart"/>
      <w:r w:rsidRPr="10EA46D3">
        <w:rPr>
          <w:rFonts w:ascii="Times New Roman" w:eastAsia="Times New Roman" w:hAnsi="Times New Roman" w:cs="Times New Roman"/>
          <w:b/>
          <w:sz w:val="28"/>
          <w:szCs w:val="28"/>
        </w:rPr>
        <w:t>hợp</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sử</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dụng</w:t>
      </w:r>
      <w:bookmarkEnd w:id="174"/>
      <w:proofErr w:type="spellEnd"/>
    </w:p>
    <w:p w14:paraId="4B8BF7B2" w14:textId="389F4CA4" w:rsidR="00DE0854" w:rsidRPr="001A58D3" w:rsidRDefault="00DC7E2B" w:rsidP="00DE0854">
      <w:pPr>
        <w:pStyle w:val="ListParagraph"/>
        <w:numPr>
          <w:ilvl w:val="1"/>
          <w:numId w:val="6"/>
        </w:numPr>
        <w:tabs>
          <w:tab w:val="left" w:pos="360"/>
        </w:tabs>
        <w:spacing w:after="0" w:line="360" w:lineRule="auto"/>
        <w:outlineLvl w:val="2"/>
        <w:rPr>
          <w:rFonts w:ascii="Times New Roman" w:eastAsia="Times New Roman" w:hAnsi="Times New Roman" w:cs="Times New Roman"/>
          <w:b/>
          <w:i/>
          <w:sz w:val="28"/>
          <w:szCs w:val="28"/>
        </w:rPr>
      </w:pPr>
      <w:bookmarkStart w:id="175" w:name="_Toc153441385"/>
      <w:r w:rsidRPr="10EA46D3">
        <w:rPr>
          <w:rFonts w:ascii="Times New Roman" w:eastAsia="Times New Roman" w:hAnsi="Times New Roman" w:cs="Times New Roman"/>
          <w:b/>
          <w:i/>
          <w:sz w:val="28"/>
          <w:szCs w:val="28"/>
        </w:rPr>
        <w:t xml:space="preserve">Danh </w:t>
      </w:r>
      <w:proofErr w:type="spellStart"/>
      <w:r w:rsidRPr="10EA46D3">
        <w:rPr>
          <w:rFonts w:ascii="Times New Roman" w:eastAsia="Times New Roman" w:hAnsi="Times New Roman" w:cs="Times New Roman"/>
          <w:b/>
          <w:i/>
          <w:sz w:val="28"/>
          <w:szCs w:val="28"/>
        </w:rPr>
        <w:t>sách</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tác</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nhân</w:t>
      </w:r>
      <w:bookmarkEnd w:id="175"/>
      <w:proofErr w:type="spellEnd"/>
    </w:p>
    <w:tbl>
      <w:tblPr>
        <w:tblStyle w:val="TableGrid"/>
        <w:tblW w:w="0" w:type="auto"/>
        <w:tblInd w:w="108" w:type="dxa"/>
        <w:tblLook w:val="04A0" w:firstRow="1" w:lastRow="0" w:firstColumn="1" w:lastColumn="0" w:noHBand="0" w:noVBand="1"/>
      </w:tblPr>
      <w:tblGrid>
        <w:gridCol w:w="746"/>
        <w:gridCol w:w="1864"/>
        <w:gridCol w:w="6127"/>
      </w:tblGrid>
      <w:tr w:rsidR="00D44140" w14:paraId="2BF49FB8" w14:textId="77777777" w:rsidTr="1AE4BDD7">
        <w:tc>
          <w:tcPr>
            <w:tcW w:w="746" w:type="dxa"/>
            <w:shd w:val="clear" w:color="auto" w:fill="ED7D31" w:themeFill="accent2"/>
          </w:tcPr>
          <w:p w14:paraId="3A254766" w14:textId="760A2BAD" w:rsidR="00D44140" w:rsidRDefault="00D44140" w:rsidP="00BD2003">
            <w:pPr>
              <w:pStyle w:val="ListParagraph"/>
              <w:tabs>
                <w:tab w:val="left" w:pos="360"/>
              </w:tabs>
              <w:spacing w:line="288" w:lineRule="auto"/>
              <w:ind w:left="0"/>
              <w:jc w:val="center"/>
              <w:rPr>
                <w:rFonts w:ascii="Times New Roman" w:eastAsia="Times New Roman" w:hAnsi="Times New Roman"/>
                <w:b/>
                <w:sz w:val="28"/>
                <w:szCs w:val="28"/>
              </w:rPr>
            </w:pPr>
            <w:r w:rsidRPr="10EA46D3">
              <w:rPr>
                <w:rFonts w:ascii="Times New Roman" w:eastAsia="Times New Roman" w:hAnsi="Times New Roman"/>
                <w:b/>
                <w:sz w:val="28"/>
                <w:szCs w:val="28"/>
              </w:rPr>
              <w:t>STT</w:t>
            </w:r>
          </w:p>
        </w:tc>
        <w:tc>
          <w:tcPr>
            <w:tcW w:w="1864" w:type="dxa"/>
            <w:shd w:val="clear" w:color="auto" w:fill="ED7D31" w:themeFill="accent2"/>
          </w:tcPr>
          <w:p w14:paraId="4330E653" w14:textId="319F93E2" w:rsidR="00D44140" w:rsidRDefault="00D44140" w:rsidP="00BD2003">
            <w:pPr>
              <w:pStyle w:val="ListParagraph"/>
              <w:tabs>
                <w:tab w:val="left" w:pos="360"/>
              </w:tabs>
              <w:spacing w:line="288" w:lineRule="auto"/>
              <w:ind w:left="0"/>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tác</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nhân</w:t>
            </w:r>
            <w:proofErr w:type="spellEnd"/>
          </w:p>
        </w:tc>
        <w:tc>
          <w:tcPr>
            <w:tcW w:w="6127" w:type="dxa"/>
            <w:shd w:val="clear" w:color="auto" w:fill="ED7D31" w:themeFill="accent2"/>
          </w:tcPr>
          <w:p w14:paraId="4600E8ED" w14:textId="5FA54C4B" w:rsidR="00D44140" w:rsidRDefault="00D44140" w:rsidP="00BD2003">
            <w:pPr>
              <w:pStyle w:val="ListParagraph"/>
              <w:tabs>
                <w:tab w:val="left" w:pos="360"/>
              </w:tabs>
              <w:spacing w:line="288" w:lineRule="auto"/>
              <w:ind w:left="0"/>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proofErr w:type="spellEnd"/>
          </w:p>
        </w:tc>
      </w:tr>
      <w:tr w:rsidR="00D44140" w14:paraId="01AD8403" w14:textId="77777777" w:rsidTr="1AE4BDD7">
        <w:tc>
          <w:tcPr>
            <w:tcW w:w="746" w:type="dxa"/>
          </w:tcPr>
          <w:p w14:paraId="62A02497" w14:textId="670EA6E9" w:rsidR="00D44140" w:rsidRPr="00FA328C" w:rsidRDefault="00FA328C" w:rsidP="00BD2003">
            <w:pPr>
              <w:pStyle w:val="ListParagraph"/>
              <w:tabs>
                <w:tab w:val="left" w:pos="360"/>
              </w:tabs>
              <w:spacing w:line="288" w:lineRule="auto"/>
              <w:ind w:left="0"/>
              <w:jc w:val="center"/>
              <w:rPr>
                <w:rFonts w:ascii="Times New Roman" w:eastAsia="Times New Roman" w:hAnsi="Times New Roman"/>
                <w:sz w:val="28"/>
                <w:szCs w:val="28"/>
              </w:rPr>
            </w:pPr>
            <w:r w:rsidRPr="10EA46D3">
              <w:rPr>
                <w:rFonts w:ascii="Times New Roman" w:eastAsia="Times New Roman" w:hAnsi="Times New Roman"/>
                <w:sz w:val="28"/>
                <w:szCs w:val="28"/>
              </w:rPr>
              <w:t>1</w:t>
            </w:r>
          </w:p>
        </w:tc>
        <w:tc>
          <w:tcPr>
            <w:tcW w:w="1864" w:type="dxa"/>
          </w:tcPr>
          <w:p w14:paraId="34A8B163" w14:textId="1586110F" w:rsidR="00D44140" w:rsidRPr="003130AD" w:rsidRDefault="00FA328C" w:rsidP="00BD2003">
            <w:pPr>
              <w:pStyle w:val="ListParagraph"/>
              <w:tabs>
                <w:tab w:val="left" w:pos="360"/>
              </w:tabs>
              <w:spacing w:line="288" w:lineRule="auto"/>
              <w:ind w:left="0"/>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Khách</w:t>
            </w:r>
            <w:proofErr w:type="spellEnd"/>
          </w:p>
        </w:tc>
        <w:tc>
          <w:tcPr>
            <w:tcW w:w="6127" w:type="dxa"/>
          </w:tcPr>
          <w:p w14:paraId="46A9F875" w14:textId="5145FF33" w:rsidR="00D44140" w:rsidRPr="00A06542" w:rsidRDefault="003130AD" w:rsidP="00BD2003">
            <w:pPr>
              <w:pStyle w:val="ListParagraph"/>
              <w:tabs>
                <w:tab w:val="left" w:pos="360"/>
              </w:tabs>
              <w:spacing w:line="288"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đối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dụng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00003C94" w:rsidRPr="10EA46D3">
              <w:rPr>
                <w:rFonts w:ascii="Times New Roman" w:eastAsia="Times New Roman" w:hAnsi="Times New Roman"/>
                <w:sz w:val="28"/>
                <w:szCs w:val="28"/>
              </w:rPr>
              <w:t xml:space="preserve"> </w:t>
            </w:r>
            <w:proofErr w:type="spellStart"/>
            <w:r w:rsidR="00003C94" w:rsidRPr="10EA46D3">
              <w:rPr>
                <w:rFonts w:ascii="Times New Roman" w:eastAsia="Times New Roman" w:hAnsi="Times New Roman"/>
                <w:sz w:val="28"/>
                <w:szCs w:val="28"/>
              </w:rPr>
              <w:t>sau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proofErr w:type="gramStart"/>
            <w:r w:rsidRPr="10EA46D3">
              <w:rPr>
                <w:rFonts w:ascii="Times New Roman" w:eastAsia="Times New Roman" w:hAnsi="Times New Roman"/>
                <w:sz w:val="28"/>
                <w:szCs w:val="28"/>
              </w:rPr>
              <w:t>nhập</w:t>
            </w:r>
            <w:proofErr w:type="spellEnd"/>
            <w:r w:rsidR="00003C94" w:rsidRPr="10EA46D3">
              <w:rPr>
                <w:rFonts w:ascii="Times New Roman" w:eastAsia="Times New Roman" w:hAnsi="Times New Roman"/>
                <w:sz w:val="28"/>
                <w:szCs w:val="28"/>
              </w:rPr>
              <w:t>(</w:t>
            </w:r>
            <w:proofErr w:type="spellStart"/>
            <w:proofErr w:type="gramEnd"/>
            <w:r w:rsidR="00003C94" w:rsidRPr="10EA46D3">
              <w:rPr>
                <w:rFonts w:ascii="Times New Roman" w:eastAsia="Times New Roman" w:hAnsi="Times New Roman"/>
                <w:sz w:val="28"/>
                <w:szCs w:val="28"/>
              </w:rPr>
              <w:t>có</w:t>
            </w:r>
            <w:proofErr w:type="spellEnd"/>
            <w:r w:rsidR="00003C94" w:rsidRPr="10EA46D3">
              <w:rPr>
                <w:rFonts w:ascii="Times New Roman" w:eastAsia="Times New Roman" w:hAnsi="Times New Roman"/>
                <w:sz w:val="28"/>
                <w:szCs w:val="28"/>
              </w:rPr>
              <w:t xml:space="preserve"> </w:t>
            </w:r>
            <w:proofErr w:type="spellStart"/>
            <w:r w:rsidR="00003C94" w:rsidRPr="10EA46D3">
              <w:rPr>
                <w:rFonts w:ascii="Times New Roman" w:eastAsia="Times New Roman" w:hAnsi="Times New Roman"/>
                <w:sz w:val="28"/>
                <w:szCs w:val="28"/>
              </w:rPr>
              <w:t>thể</w:t>
            </w:r>
            <w:proofErr w:type="spellEnd"/>
            <w:r w:rsidR="00003C94" w:rsidRPr="10EA46D3">
              <w:rPr>
                <w:rFonts w:ascii="Times New Roman" w:eastAsia="Times New Roman" w:hAnsi="Times New Roman"/>
                <w:sz w:val="28"/>
                <w:szCs w:val="28"/>
              </w:rPr>
              <w:t xml:space="preserve"> </w:t>
            </w:r>
            <w:proofErr w:type="spellStart"/>
            <w:r w:rsidR="00003C94" w:rsidRPr="10EA46D3">
              <w:rPr>
                <w:rFonts w:ascii="Times New Roman" w:eastAsia="Times New Roman" w:hAnsi="Times New Roman"/>
                <w:sz w:val="28"/>
                <w:szCs w:val="28"/>
              </w:rPr>
              <w:t>mua</w:t>
            </w:r>
            <w:proofErr w:type="spellEnd"/>
            <w:r w:rsidR="00003C94" w:rsidRPr="10EA46D3">
              <w:rPr>
                <w:rFonts w:ascii="Times New Roman" w:eastAsia="Times New Roman" w:hAnsi="Times New Roman"/>
                <w:sz w:val="28"/>
                <w:szCs w:val="28"/>
              </w:rPr>
              <w:t xml:space="preserve"> </w:t>
            </w:r>
            <w:proofErr w:type="spellStart"/>
            <w:r w:rsidR="00003C94" w:rsidRPr="10EA46D3">
              <w:rPr>
                <w:rFonts w:ascii="Times New Roman" w:eastAsia="Times New Roman" w:hAnsi="Times New Roman"/>
                <w:sz w:val="28"/>
                <w:szCs w:val="28"/>
              </w:rPr>
              <w:t>hàng</w:t>
            </w:r>
            <w:proofErr w:type="spellEnd"/>
            <w:r w:rsidR="00003C94" w:rsidRPr="10EA46D3">
              <w:rPr>
                <w:rFonts w:ascii="Times New Roman" w:eastAsia="Times New Roman" w:hAnsi="Times New Roman"/>
                <w:sz w:val="28"/>
                <w:szCs w:val="28"/>
              </w:rPr>
              <w:t xml:space="preserve"> </w:t>
            </w:r>
            <w:proofErr w:type="spellStart"/>
            <w:r w:rsidR="00003C94" w:rsidRPr="10EA46D3">
              <w:rPr>
                <w:rFonts w:ascii="Times New Roman" w:eastAsia="Times New Roman" w:hAnsi="Times New Roman"/>
                <w:sz w:val="28"/>
                <w:szCs w:val="28"/>
              </w:rPr>
              <w:t>khi</w:t>
            </w:r>
            <w:proofErr w:type="spellEnd"/>
            <w:r w:rsidR="00003C94" w:rsidRPr="10EA46D3">
              <w:rPr>
                <w:rFonts w:ascii="Times New Roman" w:eastAsia="Times New Roman" w:hAnsi="Times New Roman"/>
                <w:sz w:val="28"/>
                <w:szCs w:val="28"/>
              </w:rPr>
              <w:t xml:space="preserve"> </w:t>
            </w:r>
            <w:proofErr w:type="spellStart"/>
            <w:r w:rsidR="00003C94" w:rsidRPr="10EA46D3">
              <w:rPr>
                <w:rFonts w:ascii="Times New Roman" w:eastAsia="Times New Roman" w:hAnsi="Times New Roman"/>
                <w:sz w:val="28"/>
                <w:szCs w:val="28"/>
              </w:rPr>
              <w:t>chưa</w:t>
            </w:r>
            <w:proofErr w:type="spellEnd"/>
            <w:r w:rsidR="00003C94" w:rsidRPr="10EA46D3">
              <w:rPr>
                <w:rFonts w:ascii="Times New Roman" w:eastAsia="Times New Roman" w:hAnsi="Times New Roman"/>
                <w:sz w:val="28"/>
                <w:szCs w:val="28"/>
              </w:rPr>
              <w:t xml:space="preserve"> </w:t>
            </w:r>
            <w:proofErr w:type="spellStart"/>
            <w:r w:rsidR="00003C94" w:rsidRPr="10EA46D3">
              <w:rPr>
                <w:rFonts w:ascii="Times New Roman" w:eastAsia="Times New Roman" w:hAnsi="Times New Roman"/>
                <w:sz w:val="28"/>
                <w:szCs w:val="28"/>
              </w:rPr>
              <w:t>đăng</w:t>
            </w:r>
            <w:proofErr w:type="spellEnd"/>
            <w:r w:rsidR="00003C94" w:rsidRPr="10EA46D3">
              <w:rPr>
                <w:rFonts w:ascii="Times New Roman" w:eastAsia="Times New Roman" w:hAnsi="Times New Roman"/>
                <w:sz w:val="28"/>
                <w:szCs w:val="28"/>
              </w:rPr>
              <w:t xml:space="preserve"> </w:t>
            </w:r>
            <w:proofErr w:type="spellStart"/>
            <w:r w:rsidR="00003C94" w:rsidRPr="10EA46D3">
              <w:rPr>
                <w:rFonts w:ascii="Times New Roman" w:eastAsia="Times New Roman" w:hAnsi="Times New Roman"/>
                <w:sz w:val="28"/>
                <w:szCs w:val="28"/>
              </w:rPr>
              <w:t>nhập</w:t>
            </w:r>
            <w:proofErr w:type="spellEnd"/>
            <w:r w:rsidR="00003C94" w:rsidRPr="10EA46D3">
              <w:rPr>
                <w:rFonts w:ascii="Times New Roman" w:eastAsia="Times New Roman" w:hAnsi="Times New Roman"/>
                <w:sz w:val="28"/>
                <w:szCs w:val="28"/>
              </w:rPr>
              <w:t>)</w:t>
            </w:r>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Có</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thể</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mua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r w:rsidRPr="10EA46D3">
              <w:rPr>
                <w:rFonts w:ascii="Times New Roman" w:eastAsia="Times New Roman" w:hAnsi="Times New Roman"/>
                <w:sz w:val="28"/>
                <w:szCs w:val="28"/>
              </w:rPr>
              <w:t xml:space="preserve">, </w:t>
            </w:r>
            <w:proofErr w:type="spellStart"/>
            <w:r w:rsidR="00A06542" w:rsidRPr="10EA46D3">
              <w:rPr>
                <w:rFonts w:ascii="Times New Roman" w:eastAsia="Times New Roman" w:hAnsi="Times New Roman"/>
                <w:sz w:val="28"/>
                <w:szCs w:val="28"/>
              </w:rPr>
              <w:t>thêm</w:t>
            </w:r>
            <w:proofErr w:type="spellEnd"/>
            <w:r w:rsidR="00A06542" w:rsidRPr="10EA46D3">
              <w:rPr>
                <w:rFonts w:ascii="Times New Roman" w:eastAsia="Times New Roman" w:hAnsi="Times New Roman"/>
                <w:sz w:val="28"/>
                <w:szCs w:val="28"/>
              </w:rPr>
              <w:t xml:space="preserve"> </w:t>
            </w:r>
            <w:proofErr w:type="spellStart"/>
            <w:r w:rsidR="00A06542" w:rsidRPr="10EA46D3">
              <w:rPr>
                <w:rFonts w:ascii="Times New Roman" w:eastAsia="Times New Roman" w:hAnsi="Times New Roman"/>
                <w:sz w:val="28"/>
                <w:szCs w:val="28"/>
              </w:rPr>
              <w:t>sản</w:t>
            </w:r>
            <w:proofErr w:type="spellEnd"/>
            <w:r w:rsidR="00A06542" w:rsidRPr="10EA46D3">
              <w:rPr>
                <w:rFonts w:ascii="Times New Roman" w:eastAsia="Times New Roman" w:hAnsi="Times New Roman"/>
                <w:sz w:val="28"/>
                <w:szCs w:val="28"/>
              </w:rPr>
              <w:t xml:space="preserve"> </w:t>
            </w:r>
            <w:proofErr w:type="spellStart"/>
            <w:r w:rsidR="00A06542" w:rsidRPr="10EA46D3">
              <w:rPr>
                <w:rFonts w:ascii="Times New Roman" w:eastAsia="Times New Roman" w:hAnsi="Times New Roman"/>
                <w:sz w:val="28"/>
                <w:szCs w:val="28"/>
              </w:rPr>
              <w:t>phẩm</w:t>
            </w:r>
            <w:proofErr w:type="spellEnd"/>
            <w:r w:rsidR="00A06542" w:rsidRPr="10EA46D3">
              <w:rPr>
                <w:rFonts w:ascii="Times New Roman" w:eastAsia="Times New Roman" w:hAnsi="Times New Roman"/>
                <w:sz w:val="28"/>
                <w:szCs w:val="28"/>
              </w:rPr>
              <w:t xml:space="preserve"> </w:t>
            </w:r>
            <w:proofErr w:type="spellStart"/>
            <w:r w:rsidR="00A06542" w:rsidRPr="10EA46D3">
              <w:rPr>
                <w:rFonts w:ascii="Times New Roman" w:eastAsia="Times New Roman" w:hAnsi="Times New Roman"/>
                <w:sz w:val="28"/>
                <w:szCs w:val="28"/>
              </w:rPr>
              <w:t>vào</w:t>
            </w:r>
            <w:proofErr w:type="spellEnd"/>
            <w:r w:rsidR="00A06542" w:rsidRPr="10EA46D3">
              <w:rPr>
                <w:rFonts w:ascii="Times New Roman" w:eastAsia="Times New Roman" w:hAnsi="Times New Roman"/>
                <w:sz w:val="28"/>
                <w:szCs w:val="28"/>
              </w:rPr>
              <w:t xml:space="preserve"> </w:t>
            </w:r>
            <w:proofErr w:type="spellStart"/>
            <w:r w:rsidR="00A06542" w:rsidRPr="10EA46D3">
              <w:rPr>
                <w:rFonts w:ascii="Times New Roman" w:eastAsia="Times New Roman" w:hAnsi="Times New Roman"/>
                <w:sz w:val="28"/>
                <w:szCs w:val="28"/>
              </w:rPr>
              <w:t>giỏ</w:t>
            </w:r>
            <w:proofErr w:type="spellEnd"/>
            <w:r w:rsidR="00A06542" w:rsidRPr="10EA46D3">
              <w:rPr>
                <w:rFonts w:ascii="Times New Roman" w:eastAsia="Times New Roman" w:hAnsi="Times New Roman"/>
                <w:sz w:val="28"/>
                <w:szCs w:val="28"/>
              </w:rPr>
              <w:t xml:space="preserve"> </w:t>
            </w:r>
            <w:proofErr w:type="spellStart"/>
            <w:r w:rsidR="00A06542" w:rsidRPr="10EA46D3">
              <w:rPr>
                <w:rFonts w:ascii="Times New Roman" w:eastAsia="Times New Roman" w:hAnsi="Times New Roman"/>
                <w:sz w:val="28"/>
                <w:szCs w:val="28"/>
              </w:rPr>
              <w:t>hàng</w:t>
            </w:r>
            <w:proofErr w:type="spellEnd"/>
            <w:r w:rsidR="00A06542" w:rsidRPr="10EA46D3">
              <w:rPr>
                <w:rFonts w:ascii="Times New Roman" w:eastAsia="Times New Roman" w:hAnsi="Times New Roman"/>
                <w:sz w:val="28"/>
                <w:szCs w:val="28"/>
              </w:rPr>
              <w:t xml:space="preserve">, </w:t>
            </w:r>
            <w:proofErr w:type="spellStart"/>
            <w:r w:rsidR="00A06542" w:rsidRPr="10EA46D3">
              <w:rPr>
                <w:rFonts w:ascii="Times New Roman" w:eastAsia="Times New Roman" w:hAnsi="Times New Roman"/>
                <w:sz w:val="28"/>
                <w:szCs w:val="28"/>
              </w:rPr>
              <w:t>đăng</w:t>
            </w:r>
            <w:proofErr w:type="spellEnd"/>
            <w:r w:rsidR="00A06542" w:rsidRPr="10EA46D3">
              <w:rPr>
                <w:rFonts w:ascii="Times New Roman" w:eastAsia="Times New Roman" w:hAnsi="Times New Roman"/>
                <w:sz w:val="28"/>
                <w:szCs w:val="28"/>
              </w:rPr>
              <w:t xml:space="preserve"> </w:t>
            </w:r>
            <w:proofErr w:type="spellStart"/>
            <w:r w:rsidR="00A06542" w:rsidRPr="10EA46D3">
              <w:rPr>
                <w:rFonts w:ascii="Times New Roman" w:eastAsia="Times New Roman" w:hAnsi="Times New Roman"/>
                <w:sz w:val="28"/>
                <w:szCs w:val="28"/>
              </w:rPr>
              <w:t>ký</w:t>
            </w:r>
            <w:proofErr w:type="spellEnd"/>
            <w:r w:rsidR="00A06542"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nhập</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xuất</w:t>
            </w:r>
            <w:proofErr w:type="spellEnd"/>
            <w:r w:rsidRPr="10EA46D3">
              <w:rPr>
                <w:rFonts w:ascii="Times New Roman" w:eastAsia="Times New Roman" w:hAnsi="Times New Roman"/>
                <w:sz w:val="28"/>
                <w:szCs w:val="28"/>
              </w:rPr>
              <w:t>.</w:t>
            </w:r>
          </w:p>
        </w:tc>
      </w:tr>
      <w:tr w:rsidR="001F2627" w14:paraId="0C68971F" w14:textId="77777777" w:rsidTr="1AE4BDD7">
        <w:tc>
          <w:tcPr>
            <w:tcW w:w="746" w:type="dxa"/>
          </w:tcPr>
          <w:p w14:paraId="0CA9E8BC" w14:textId="794B03B5" w:rsidR="001F2627" w:rsidRPr="10EA46D3" w:rsidRDefault="001F2627" w:rsidP="001F2627">
            <w:pPr>
              <w:pStyle w:val="ListParagraph"/>
              <w:tabs>
                <w:tab w:val="left" w:pos="360"/>
              </w:tabs>
              <w:spacing w:line="288" w:lineRule="auto"/>
              <w:ind w:left="0"/>
              <w:jc w:val="center"/>
              <w:rPr>
                <w:rFonts w:ascii="Times New Roman" w:eastAsia="Times New Roman" w:hAnsi="Times New Roman"/>
                <w:sz w:val="28"/>
                <w:szCs w:val="28"/>
              </w:rPr>
            </w:pPr>
            <w:r>
              <w:rPr>
                <w:rFonts w:ascii="Times New Roman" w:eastAsia="Times New Roman" w:hAnsi="Times New Roman"/>
                <w:sz w:val="28"/>
                <w:szCs w:val="28"/>
              </w:rPr>
              <w:t>2</w:t>
            </w:r>
          </w:p>
        </w:tc>
        <w:tc>
          <w:tcPr>
            <w:tcW w:w="1864" w:type="dxa"/>
          </w:tcPr>
          <w:p w14:paraId="6D5232EF" w14:textId="40162FF9" w:rsidR="001F2627" w:rsidRPr="10EA46D3" w:rsidRDefault="001F2627" w:rsidP="001F2627">
            <w:pPr>
              <w:pStyle w:val="ListParagraph"/>
              <w:tabs>
                <w:tab w:val="left" w:pos="360"/>
              </w:tabs>
              <w:spacing w:line="288" w:lineRule="auto"/>
              <w:ind w:left="0"/>
              <w:jc w:val="center"/>
              <w:rPr>
                <w:rFonts w:ascii="Times New Roman" w:eastAsia="Times New Roman" w:hAnsi="Times New Roman"/>
                <w:sz w:val="28"/>
                <w:szCs w:val="28"/>
              </w:rPr>
            </w:pPr>
            <w:proofErr w:type="spellStart"/>
            <w:r>
              <w:rPr>
                <w:rFonts w:ascii="Times New Roman" w:eastAsia="Times New Roman" w:hAnsi="Times New Roman"/>
                <w:sz w:val="28"/>
                <w:szCs w:val="28"/>
              </w:rPr>
              <w:t>Khách</w:t>
            </w:r>
            <w:proofErr w:type="spellEnd"/>
            <w:r>
              <w:rPr>
                <w:rFonts w:ascii="Times New Roman" w:eastAsia="Times New Roman" w:hAnsi="Times New Roman"/>
                <w:sz w:val="28"/>
                <w:szCs w:val="28"/>
              </w:rPr>
              <w:t xml:space="preserve"> </w:t>
            </w:r>
            <w:proofErr w:type="spellStart"/>
            <w:r>
              <w:rPr>
                <w:rFonts w:ascii="Times New Roman" w:eastAsia="Times New Roman" w:hAnsi="Times New Roman"/>
                <w:sz w:val="28"/>
                <w:szCs w:val="28"/>
              </w:rPr>
              <w:t>Mới</w:t>
            </w:r>
            <w:proofErr w:type="spellEnd"/>
          </w:p>
        </w:tc>
        <w:tc>
          <w:tcPr>
            <w:tcW w:w="6127" w:type="dxa"/>
          </w:tcPr>
          <w:p w14:paraId="0578F556" w14:textId="2C4E856D" w:rsidR="001F2627" w:rsidRPr="001F2627" w:rsidRDefault="001F2627" w:rsidP="001F2627">
            <w:pPr>
              <w:pStyle w:val="ListParagraph"/>
              <w:tabs>
                <w:tab w:val="left" w:pos="360"/>
              </w:tabs>
              <w:spacing w:line="288" w:lineRule="auto"/>
              <w:ind w:left="0"/>
              <w:rPr>
                <w:rFonts w:ascii="Times New Roman" w:eastAsia="Times New Roman" w:hAnsi="Times New Roman"/>
                <w:sz w:val="28"/>
                <w:szCs w:val="28"/>
              </w:rPr>
            </w:pPr>
            <w:proofErr w:type="spellStart"/>
            <w:r w:rsidRPr="001F2627">
              <w:rPr>
                <w:rFonts w:ascii="Times New Roman" w:eastAsia="Times New Roman" w:hAnsi="Times New Roman" w:cs="Times New Roman"/>
                <w:sz w:val="28"/>
                <w:szCs w:val="28"/>
                <w:highlight w:val="white"/>
              </w:rPr>
              <w:t>Là</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đối</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tượng</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sử</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dụng</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hệ</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thống</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khi</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chưa</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đăng</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nhập</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vẫn</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có</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thể</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sử</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dụng</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trang</w:t>
            </w:r>
            <w:proofErr w:type="spellEnd"/>
            <w:r w:rsidRPr="001F2627">
              <w:rPr>
                <w:rFonts w:ascii="Times New Roman" w:eastAsia="Times New Roman" w:hAnsi="Times New Roman" w:cs="Times New Roman"/>
                <w:sz w:val="28"/>
                <w:szCs w:val="28"/>
                <w:highlight w:val="white"/>
              </w:rPr>
              <w:t xml:space="preserve"> website </w:t>
            </w:r>
            <w:proofErr w:type="spellStart"/>
            <w:r w:rsidRPr="001F2627">
              <w:rPr>
                <w:rFonts w:ascii="Times New Roman" w:eastAsia="Times New Roman" w:hAnsi="Times New Roman" w:cs="Times New Roman"/>
                <w:sz w:val="28"/>
                <w:szCs w:val="28"/>
                <w:highlight w:val="white"/>
              </w:rPr>
              <w:t>để</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xem</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tìm</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sản</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phẩm</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đặt</w:t>
            </w:r>
            <w:proofErr w:type="spellEnd"/>
            <w:r w:rsidRPr="001F2627">
              <w:rPr>
                <w:rFonts w:ascii="Times New Roman" w:eastAsia="Times New Roman" w:hAnsi="Times New Roman" w:cs="Times New Roman"/>
                <w:sz w:val="28"/>
                <w:szCs w:val="28"/>
                <w:highlight w:val="white"/>
              </w:rPr>
              <w:t xml:space="preserve"> </w:t>
            </w:r>
            <w:proofErr w:type="spellStart"/>
            <w:r w:rsidRPr="001F2627">
              <w:rPr>
                <w:rFonts w:ascii="Times New Roman" w:eastAsia="Times New Roman" w:hAnsi="Times New Roman" w:cs="Times New Roman"/>
                <w:sz w:val="28"/>
                <w:szCs w:val="28"/>
                <w:highlight w:val="white"/>
              </w:rPr>
              <w:t>hàng</w:t>
            </w:r>
            <w:proofErr w:type="spellEnd"/>
            <w:r w:rsidRPr="001F2627">
              <w:rPr>
                <w:rFonts w:ascii="Times New Roman" w:eastAsia="Times New Roman" w:hAnsi="Times New Roman" w:cs="Times New Roman"/>
                <w:sz w:val="28"/>
                <w:szCs w:val="28"/>
                <w:highlight w:val="white"/>
              </w:rPr>
              <w:t>.</w:t>
            </w:r>
          </w:p>
        </w:tc>
      </w:tr>
      <w:tr w:rsidR="001F2627" w14:paraId="5CB0774F" w14:textId="77777777" w:rsidTr="1AE4BDD7">
        <w:tc>
          <w:tcPr>
            <w:tcW w:w="746" w:type="dxa"/>
          </w:tcPr>
          <w:p w14:paraId="78AE22F4" w14:textId="0C1F18E1" w:rsidR="001F2627" w:rsidRPr="00FA328C" w:rsidRDefault="001F2627" w:rsidP="001F2627">
            <w:pPr>
              <w:pStyle w:val="ListParagraph"/>
              <w:tabs>
                <w:tab w:val="left" w:pos="360"/>
              </w:tabs>
              <w:spacing w:line="288" w:lineRule="auto"/>
              <w:ind w:left="0"/>
              <w:jc w:val="center"/>
              <w:rPr>
                <w:rFonts w:ascii="Times New Roman" w:eastAsia="Times New Roman" w:hAnsi="Times New Roman"/>
                <w:sz w:val="28"/>
                <w:szCs w:val="28"/>
              </w:rPr>
            </w:pPr>
            <w:r>
              <w:rPr>
                <w:rFonts w:ascii="Times New Roman" w:eastAsia="Times New Roman" w:hAnsi="Times New Roman"/>
                <w:sz w:val="28"/>
                <w:szCs w:val="28"/>
              </w:rPr>
              <w:t>3</w:t>
            </w:r>
          </w:p>
        </w:tc>
        <w:tc>
          <w:tcPr>
            <w:tcW w:w="1864" w:type="dxa"/>
          </w:tcPr>
          <w:p w14:paraId="4B7FEFDD" w14:textId="49C30D6F" w:rsidR="001F2627" w:rsidRPr="003130AD" w:rsidRDefault="001F2627" w:rsidP="001F2627">
            <w:pPr>
              <w:pStyle w:val="ListParagraph"/>
              <w:tabs>
                <w:tab w:val="left" w:pos="360"/>
              </w:tabs>
              <w:spacing w:line="288" w:lineRule="auto"/>
              <w:ind w:left="0"/>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p>
        </w:tc>
        <w:tc>
          <w:tcPr>
            <w:tcW w:w="6127" w:type="dxa"/>
          </w:tcPr>
          <w:p w14:paraId="0621E08F" w14:textId="0F6840A5" w:rsidR="001F2627" w:rsidRPr="0089579B" w:rsidRDefault="001F2627" w:rsidP="001F2627">
            <w:pPr>
              <w:pStyle w:val="ListParagraph"/>
              <w:tabs>
                <w:tab w:val="left" w:pos="360"/>
              </w:tabs>
              <w:spacing w:line="288" w:lineRule="auto"/>
              <w:ind w:left="0"/>
              <w:rPr>
                <w:rFonts w:ascii="Times New Roman" w:eastAsia="Times New Roman" w:hAnsi="Times New Roman"/>
                <w:sz w:val="28"/>
                <w:szCs w:val="28"/>
              </w:rPr>
            </w:pP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đối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nhập</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có</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vai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trò</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Có</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thể</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proofErr w:type="gramStart"/>
            <w:r w:rsidRPr="10EA46D3">
              <w:rPr>
                <w:rFonts w:ascii="Times New Roman" w:eastAsia="Times New Roman" w:hAnsi="Times New Roman"/>
                <w:sz w:val="28"/>
                <w:szCs w:val="28"/>
              </w:rPr>
              <w:t>đơn</w:t>
            </w:r>
            <w:proofErr w:type="spellEnd"/>
            <w:r w:rsidRPr="10EA46D3">
              <w:rPr>
                <w:rFonts w:ascii="Times New Roman" w:eastAsia="Times New Roman" w:hAnsi="Times New Roman"/>
                <w:sz w:val="28"/>
                <w:szCs w:val="28"/>
              </w:rPr>
              <w:t>,…</w:t>
            </w:r>
            <w:proofErr w:type="gramEnd"/>
          </w:p>
        </w:tc>
      </w:tr>
      <w:tr w:rsidR="001F2627" w14:paraId="6DD500AF" w14:textId="77777777" w:rsidTr="1AE4BDD7">
        <w:tc>
          <w:tcPr>
            <w:tcW w:w="746" w:type="dxa"/>
          </w:tcPr>
          <w:p w14:paraId="78DDF5BA" w14:textId="42966864" w:rsidR="001F2627" w:rsidRPr="00FA328C" w:rsidRDefault="001F2627" w:rsidP="001F2627">
            <w:pPr>
              <w:pStyle w:val="ListParagraph"/>
              <w:tabs>
                <w:tab w:val="left" w:pos="360"/>
              </w:tabs>
              <w:spacing w:line="288" w:lineRule="auto"/>
              <w:ind w:left="0"/>
              <w:jc w:val="center"/>
              <w:rPr>
                <w:rFonts w:ascii="Times New Roman" w:eastAsia="Times New Roman" w:hAnsi="Times New Roman"/>
                <w:sz w:val="28"/>
                <w:szCs w:val="28"/>
              </w:rPr>
            </w:pPr>
            <w:r>
              <w:rPr>
                <w:rFonts w:ascii="Times New Roman" w:eastAsia="Times New Roman" w:hAnsi="Times New Roman"/>
                <w:sz w:val="28"/>
                <w:szCs w:val="28"/>
              </w:rPr>
              <w:t>4</w:t>
            </w:r>
          </w:p>
        </w:tc>
        <w:tc>
          <w:tcPr>
            <w:tcW w:w="1864" w:type="dxa"/>
          </w:tcPr>
          <w:p w14:paraId="7628CD37" w14:textId="3905097B" w:rsidR="001F2627" w:rsidRPr="003130AD" w:rsidRDefault="001F2627" w:rsidP="001F2627">
            <w:pPr>
              <w:pStyle w:val="ListParagraph"/>
              <w:tabs>
                <w:tab w:val="left" w:pos="360"/>
              </w:tabs>
              <w:spacing w:line="288" w:lineRule="auto"/>
              <w:ind w:left="0"/>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p>
        </w:tc>
        <w:tc>
          <w:tcPr>
            <w:tcW w:w="6127" w:type="dxa"/>
          </w:tcPr>
          <w:p w14:paraId="16559F82" w14:textId="00E44D67" w:rsidR="001F2627" w:rsidRPr="004F29D4" w:rsidRDefault="001F2627" w:rsidP="001F2627">
            <w:pPr>
              <w:pStyle w:val="ListParagraph"/>
              <w:tabs>
                <w:tab w:val="left" w:pos="360"/>
              </w:tabs>
              <w:spacing w:line="288" w:lineRule="auto"/>
              <w:ind w:left="0"/>
              <w:rPr>
                <w:rFonts w:ascii="Times New Roman" w:eastAsia="Times New Roman" w:hAnsi="Times New Roman"/>
                <w:bCs/>
                <w:sz w:val="28"/>
                <w:szCs w:val="28"/>
              </w:rPr>
            </w:pPr>
            <w:proofErr w:type="spellStart"/>
            <w:r w:rsidRPr="004F29D4">
              <w:rPr>
                <w:rFonts w:ascii="Times New Roman" w:eastAsia="Times New Roman" w:hAnsi="Times New Roman"/>
                <w:bCs/>
                <w:sz w:val="28"/>
                <w:szCs w:val="28"/>
              </w:rPr>
              <w:t>Là</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đối</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tượng</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đã</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đăng</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nhập</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vào</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hệ</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thống</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có</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vai</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trò</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là</w:t>
            </w:r>
            <w:proofErr w:type="spellEnd"/>
            <w:r w:rsidRPr="004F29D4">
              <w:rPr>
                <w:rFonts w:ascii="Times New Roman" w:eastAsia="Times New Roman" w:hAnsi="Times New Roman"/>
                <w:bCs/>
                <w:sz w:val="28"/>
                <w:szCs w:val="28"/>
              </w:rPr>
              <w:t xml:space="preserve"> “Admin”. </w:t>
            </w:r>
            <w:proofErr w:type="spellStart"/>
            <w:r w:rsidRPr="004F29D4">
              <w:rPr>
                <w:rFonts w:ascii="Times New Roman" w:eastAsia="Times New Roman" w:hAnsi="Times New Roman"/>
                <w:bCs/>
                <w:sz w:val="28"/>
                <w:szCs w:val="28"/>
              </w:rPr>
              <w:t>Có</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thể</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tạo</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và</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quản</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lý</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tài</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khoản</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quản</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lý</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khách</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hàng</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quản</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lý</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hóa</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đơn</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quản</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lý</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sản</w:t>
            </w:r>
            <w:proofErr w:type="spellEnd"/>
            <w:r w:rsidRPr="004F29D4">
              <w:rPr>
                <w:rFonts w:ascii="Times New Roman" w:eastAsia="Times New Roman" w:hAnsi="Times New Roman"/>
                <w:bCs/>
                <w:sz w:val="28"/>
                <w:szCs w:val="28"/>
              </w:rPr>
              <w:t xml:space="preserve"> </w:t>
            </w:r>
            <w:proofErr w:type="spellStart"/>
            <w:r w:rsidRPr="004F29D4">
              <w:rPr>
                <w:rFonts w:ascii="Times New Roman" w:eastAsia="Times New Roman" w:hAnsi="Times New Roman"/>
                <w:bCs/>
                <w:sz w:val="28"/>
                <w:szCs w:val="28"/>
              </w:rPr>
              <w:t>phẩm</w:t>
            </w:r>
            <w:proofErr w:type="spellEnd"/>
            <w:r w:rsidRPr="004F29D4">
              <w:rPr>
                <w:rFonts w:ascii="Times New Roman" w:eastAsia="Times New Roman" w:hAnsi="Times New Roman"/>
                <w:bCs/>
                <w:sz w:val="28"/>
                <w:szCs w:val="28"/>
              </w:rPr>
              <w:t>.</w:t>
            </w:r>
          </w:p>
        </w:tc>
      </w:tr>
    </w:tbl>
    <w:p w14:paraId="4C926186" w14:textId="4F67817F" w:rsidR="00EF0AB0" w:rsidRDefault="00EF0AB0">
      <w:pPr>
        <w:rPr>
          <w:rFonts w:ascii="Times New Roman" w:eastAsia="Times New Roman" w:hAnsi="Times New Roman" w:cs="Times New Roman"/>
        </w:rPr>
      </w:pPr>
    </w:p>
    <w:p w14:paraId="23D63DDD" w14:textId="7F2B4F7E" w:rsidR="0015358C" w:rsidRDefault="00DC7E2B" w:rsidP="00EB3AF1">
      <w:pPr>
        <w:pStyle w:val="ListParagraph"/>
        <w:numPr>
          <w:ilvl w:val="1"/>
          <w:numId w:val="6"/>
        </w:numPr>
        <w:tabs>
          <w:tab w:val="left" w:pos="360"/>
        </w:tabs>
        <w:spacing w:after="0" w:line="288" w:lineRule="auto"/>
        <w:outlineLvl w:val="2"/>
        <w:rPr>
          <w:rFonts w:ascii="Times New Roman" w:eastAsia="Times New Roman" w:hAnsi="Times New Roman" w:cs="Times New Roman"/>
          <w:b/>
          <w:i/>
          <w:sz w:val="28"/>
          <w:szCs w:val="28"/>
        </w:rPr>
      </w:pPr>
      <w:bookmarkStart w:id="176" w:name="_Toc153441386"/>
      <w:r w:rsidRPr="10EA46D3">
        <w:rPr>
          <w:rFonts w:ascii="Times New Roman" w:eastAsia="Times New Roman" w:hAnsi="Times New Roman" w:cs="Times New Roman"/>
          <w:b/>
          <w:i/>
          <w:sz w:val="28"/>
          <w:szCs w:val="28"/>
        </w:rPr>
        <w:t xml:space="preserve">Danh </w:t>
      </w:r>
      <w:proofErr w:type="spellStart"/>
      <w:r w:rsidRPr="10EA46D3">
        <w:rPr>
          <w:rFonts w:ascii="Times New Roman" w:eastAsia="Times New Roman" w:hAnsi="Times New Roman" w:cs="Times New Roman"/>
          <w:b/>
          <w:i/>
          <w:sz w:val="28"/>
          <w:szCs w:val="28"/>
        </w:rPr>
        <w:t>sách</w:t>
      </w:r>
      <w:proofErr w:type="spellEnd"/>
      <w:r w:rsidRPr="10EA46D3">
        <w:rPr>
          <w:rFonts w:ascii="Times New Roman" w:eastAsia="Times New Roman" w:hAnsi="Times New Roman" w:cs="Times New Roman"/>
          <w:b/>
          <w:i/>
          <w:sz w:val="28"/>
          <w:szCs w:val="28"/>
        </w:rPr>
        <w:t xml:space="preserve"> Use Cas</w:t>
      </w:r>
      <w:r w:rsidR="0015358C" w:rsidRPr="10EA46D3">
        <w:rPr>
          <w:rFonts w:ascii="Times New Roman" w:eastAsia="Times New Roman" w:hAnsi="Times New Roman" w:cs="Times New Roman"/>
          <w:b/>
          <w:i/>
          <w:sz w:val="28"/>
          <w:szCs w:val="28"/>
        </w:rPr>
        <w:t>e</w:t>
      </w:r>
      <w:bookmarkEnd w:id="176"/>
    </w:p>
    <w:tbl>
      <w:tblPr>
        <w:tblStyle w:val="TableGrid"/>
        <w:tblW w:w="0" w:type="auto"/>
        <w:tblInd w:w="108" w:type="dxa"/>
        <w:tblLook w:val="04A0" w:firstRow="1" w:lastRow="0" w:firstColumn="1" w:lastColumn="0" w:noHBand="0" w:noVBand="1"/>
      </w:tblPr>
      <w:tblGrid>
        <w:gridCol w:w="810"/>
        <w:gridCol w:w="1260"/>
        <w:gridCol w:w="1620"/>
        <w:gridCol w:w="2340"/>
        <w:gridCol w:w="2700"/>
      </w:tblGrid>
      <w:tr w:rsidR="00923D5D" w:rsidRPr="0015358C" w14:paraId="32EB590B" w14:textId="77777777" w:rsidTr="1AE4BDD7">
        <w:tc>
          <w:tcPr>
            <w:tcW w:w="810" w:type="dxa"/>
            <w:shd w:val="clear" w:color="auto" w:fill="ED7D31" w:themeFill="accent2"/>
          </w:tcPr>
          <w:p w14:paraId="5979D6E5" w14:textId="6C8EEC32" w:rsidR="0015358C" w:rsidRPr="0015358C" w:rsidRDefault="0015358C"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STT</w:t>
            </w:r>
          </w:p>
        </w:tc>
        <w:tc>
          <w:tcPr>
            <w:tcW w:w="1260" w:type="dxa"/>
            <w:shd w:val="clear" w:color="auto" w:fill="ED7D31" w:themeFill="accent2"/>
          </w:tcPr>
          <w:p w14:paraId="3235F326" w14:textId="281B9B4D" w:rsidR="0015358C" w:rsidRPr="0015358C" w:rsidRDefault="0015358C" w:rsidP="00BD2003">
            <w:pPr>
              <w:tabs>
                <w:tab w:val="left" w:pos="360"/>
              </w:tabs>
              <w:spacing w:line="288"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Mã</w:t>
            </w:r>
            <w:proofErr w:type="spellEnd"/>
            <w:r w:rsidRPr="10EA46D3">
              <w:rPr>
                <w:rFonts w:ascii="Times New Roman" w:eastAsia="Times New Roman" w:hAnsi="Times New Roman"/>
                <w:b/>
                <w:sz w:val="28"/>
                <w:szCs w:val="28"/>
              </w:rPr>
              <w:t xml:space="preserve"> UC</w:t>
            </w:r>
          </w:p>
        </w:tc>
        <w:tc>
          <w:tcPr>
            <w:tcW w:w="1620" w:type="dxa"/>
            <w:shd w:val="clear" w:color="auto" w:fill="ED7D31" w:themeFill="accent2"/>
          </w:tcPr>
          <w:p w14:paraId="5ABDB81E" w14:textId="04F6039D" w:rsidR="0015358C" w:rsidRPr="0015358C" w:rsidRDefault="0015358C" w:rsidP="00BD2003">
            <w:pPr>
              <w:tabs>
                <w:tab w:val="left" w:pos="360"/>
              </w:tabs>
              <w:spacing w:line="288"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UC</w:t>
            </w:r>
          </w:p>
        </w:tc>
        <w:tc>
          <w:tcPr>
            <w:tcW w:w="2340" w:type="dxa"/>
            <w:shd w:val="clear" w:color="auto" w:fill="ED7D31" w:themeFill="accent2"/>
          </w:tcPr>
          <w:p w14:paraId="3B4D4365" w14:textId="0763416B" w:rsidR="0015358C" w:rsidRPr="0015358C" w:rsidRDefault="0015358C" w:rsidP="00BD2003">
            <w:pPr>
              <w:tabs>
                <w:tab w:val="left" w:pos="360"/>
              </w:tabs>
              <w:spacing w:line="288"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Tác</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nhân</w:t>
            </w:r>
            <w:proofErr w:type="spellEnd"/>
          </w:p>
        </w:tc>
        <w:tc>
          <w:tcPr>
            <w:tcW w:w="2700" w:type="dxa"/>
            <w:shd w:val="clear" w:color="auto" w:fill="ED7D31" w:themeFill="accent2"/>
          </w:tcPr>
          <w:p w14:paraId="1E1F5422" w14:textId="408B5DB3" w:rsidR="0015358C" w:rsidRPr="0015358C" w:rsidRDefault="0015358C" w:rsidP="00BD2003">
            <w:pPr>
              <w:tabs>
                <w:tab w:val="left" w:pos="360"/>
              </w:tabs>
              <w:spacing w:line="288"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Mục</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đích</w:t>
            </w:r>
            <w:proofErr w:type="spellEnd"/>
          </w:p>
        </w:tc>
      </w:tr>
      <w:tr w:rsidR="00923D5D" w14:paraId="61CC26B0" w14:textId="77777777" w:rsidTr="1AE4BDD7">
        <w:tc>
          <w:tcPr>
            <w:tcW w:w="810" w:type="dxa"/>
          </w:tcPr>
          <w:p w14:paraId="09C3D9C9" w14:textId="7FA1B735" w:rsidR="0015358C" w:rsidRPr="00037EA3" w:rsidRDefault="00037EA3"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w:t>
            </w:r>
          </w:p>
        </w:tc>
        <w:tc>
          <w:tcPr>
            <w:tcW w:w="1260" w:type="dxa"/>
          </w:tcPr>
          <w:p w14:paraId="39869EE1" w14:textId="57559478" w:rsidR="0015358C" w:rsidRPr="00037EA3" w:rsidRDefault="00037EA3"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UC-1.1</w:t>
            </w:r>
          </w:p>
        </w:tc>
        <w:tc>
          <w:tcPr>
            <w:tcW w:w="1620" w:type="dxa"/>
          </w:tcPr>
          <w:p w14:paraId="7C89F3AD" w14:textId="2F2DD491" w:rsidR="0015358C" w:rsidRPr="00037EA3" w:rsidRDefault="00037EA3"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xuất</w:t>
            </w:r>
            <w:proofErr w:type="spellEnd"/>
          </w:p>
        </w:tc>
        <w:tc>
          <w:tcPr>
            <w:tcW w:w="2340" w:type="dxa"/>
          </w:tcPr>
          <w:p w14:paraId="43F2FFE9" w14:textId="29BF3313" w:rsidR="00B114A3" w:rsidRDefault="00037EA3"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r w:rsidRPr="10EA46D3">
              <w:rPr>
                <w:rFonts w:ascii="Times New Roman" w:eastAsia="Times New Roman" w:hAnsi="Times New Roman"/>
                <w:sz w:val="28"/>
                <w:szCs w:val="28"/>
              </w:rPr>
              <w:t>,</w:t>
            </w:r>
          </w:p>
          <w:p w14:paraId="53564129" w14:textId="085870FB" w:rsidR="0015358C" w:rsidRPr="00037EA3" w:rsidRDefault="00037EA3"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r w:rsidR="00EF7765" w:rsidRPr="10EA46D3">
              <w:rPr>
                <w:rFonts w:ascii="Times New Roman" w:eastAsia="Times New Roman" w:hAnsi="Times New Roman"/>
                <w:sz w:val="28"/>
                <w:szCs w:val="28"/>
              </w:rPr>
              <w:t xml:space="preserve">, </w:t>
            </w:r>
            <w:proofErr w:type="spellStart"/>
            <w:r w:rsidR="00EF7765" w:rsidRPr="10EA46D3">
              <w:rPr>
                <w:rFonts w:ascii="Times New Roman" w:eastAsia="Times New Roman" w:hAnsi="Times New Roman"/>
                <w:sz w:val="28"/>
                <w:szCs w:val="28"/>
              </w:rPr>
              <w:t>quản</w:t>
            </w:r>
            <w:proofErr w:type="spellEnd"/>
            <w:r w:rsidR="00EF7765" w:rsidRPr="10EA46D3">
              <w:rPr>
                <w:rFonts w:ascii="Times New Roman" w:eastAsia="Times New Roman" w:hAnsi="Times New Roman"/>
                <w:sz w:val="28"/>
                <w:szCs w:val="28"/>
              </w:rPr>
              <w:t xml:space="preserve"> </w:t>
            </w:r>
            <w:proofErr w:type="spellStart"/>
            <w:r w:rsidR="00EF7765" w:rsidRPr="10EA46D3">
              <w:rPr>
                <w:rFonts w:ascii="Times New Roman" w:eastAsia="Times New Roman" w:hAnsi="Times New Roman"/>
                <w:sz w:val="28"/>
                <w:szCs w:val="28"/>
              </w:rPr>
              <w:t>lý</w:t>
            </w:r>
            <w:proofErr w:type="spellEnd"/>
          </w:p>
        </w:tc>
        <w:tc>
          <w:tcPr>
            <w:tcW w:w="2700" w:type="dxa"/>
          </w:tcPr>
          <w:p w14:paraId="2F0EB1EA" w14:textId="2DD77063" w:rsidR="0015358C" w:rsidRPr="00037EA3" w:rsidRDefault="00161ED1" w:rsidP="00BD2003">
            <w:pPr>
              <w:tabs>
                <w:tab w:val="left" w:pos="360"/>
              </w:tabs>
              <w:spacing w:line="288" w:lineRule="auto"/>
              <w:rPr>
                <w:rFonts w:ascii="Times New Roman" w:eastAsia="Times New Roman" w:hAnsi="Times New Roman"/>
                <w:sz w:val="28"/>
                <w:szCs w:val="28"/>
              </w:rPr>
            </w:pPr>
            <w:r w:rsidRPr="10EA46D3">
              <w:rPr>
                <w:rFonts w:ascii="Times New Roman" w:eastAsia="Times New Roman" w:hAnsi="Times New Roman"/>
                <w:sz w:val="28"/>
                <w:szCs w:val="28"/>
              </w:rPr>
              <w:t xml:space="preserve">Bảo </w:t>
            </w:r>
            <w:proofErr w:type="spellStart"/>
            <w:r w:rsidRPr="10EA46D3">
              <w:rPr>
                <w:rFonts w:ascii="Times New Roman" w:eastAsia="Times New Roman" w:hAnsi="Times New Roman"/>
                <w:sz w:val="28"/>
                <w:szCs w:val="28"/>
              </w:rPr>
              <w:t>mật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thông</w:t>
            </w:r>
            <w:proofErr w:type="spellEnd"/>
            <w:r w:rsidRPr="10EA46D3">
              <w:rPr>
                <w:rFonts w:ascii="Times New Roman" w:eastAsia="Times New Roman" w:hAnsi="Times New Roman"/>
                <w:sz w:val="28"/>
                <w:szCs w:val="28"/>
              </w:rPr>
              <w:t xml:space="preserve"> tin </w:t>
            </w:r>
            <w:proofErr w:type="spellStart"/>
            <w:r w:rsidR="0065390A"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0065390A" w:rsidRPr="10EA46D3">
              <w:rPr>
                <w:rFonts w:ascii="Times New Roman" w:eastAsia="Times New Roman" w:hAnsi="Times New Roman"/>
                <w:sz w:val="28"/>
                <w:szCs w:val="28"/>
              </w:rPr>
              <w:t>dùng</w:t>
            </w:r>
            <w:proofErr w:type="spellEnd"/>
          </w:p>
        </w:tc>
      </w:tr>
      <w:tr w:rsidR="00923D5D" w14:paraId="7C51E923" w14:textId="77777777" w:rsidTr="1AE4BDD7">
        <w:tc>
          <w:tcPr>
            <w:tcW w:w="810" w:type="dxa"/>
          </w:tcPr>
          <w:p w14:paraId="785818DD" w14:textId="77777777" w:rsidR="00E81F18" w:rsidRDefault="00E81F18" w:rsidP="00BD2003">
            <w:pPr>
              <w:tabs>
                <w:tab w:val="left" w:pos="360"/>
              </w:tabs>
              <w:spacing w:line="288" w:lineRule="auto"/>
              <w:jc w:val="center"/>
              <w:rPr>
                <w:rFonts w:ascii="Times New Roman" w:eastAsia="Times New Roman" w:hAnsi="Times New Roman"/>
                <w:b/>
                <w:sz w:val="28"/>
                <w:szCs w:val="28"/>
              </w:rPr>
            </w:pPr>
          </w:p>
          <w:p w14:paraId="6FF50F1E" w14:textId="5A61E341" w:rsidR="0015358C" w:rsidRPr="00037EA3" w:rsidRDefault="00037EA3"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w:t>
            </w:r>
          </w:p>
        </w:tc>
        <w:tc>
          <w:tcPr>
            <w:tcW w:w="1260" w:type="dxa"/>
          </w:tcPr>
          <w:p w14:paraId="2751E24B" w14:textId="55DABBD2" w:rsidR="0015358C" w:rsidRPr="00037EA3" w:rsidRDefault="00037EA3"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UC-1.2</w:t>
            </w:r>
          </w:p>
        </w:tc>
        <w:tc>
          <w:tcPr>
            <w:tcW w:w="1620" w:type="dxa"/>
          </w:tcPr>
          <w:p w14:paraId="0B631C69" w14:textId="4DD9875D" w:rsidR="0015358C" w:rsidRPr="00037EA3" w:rsidRDefault="00037EA3"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ký</w:t>
            </w:r>
            <w:proofErr w:type="spellEnd"/>
          </w:p>
        </w:tc>
        <w:tc>
          <w:tcPr>
            <w:tcW w:w="2340" w:type="dxa"/>
          </w:tcPr>
          <w:p w14:paraId="74458E5B" w14:textId="410C11CA" w:rsidR="0015358C" w:rsidRPr="00037EA3" w:rsidRDefault="00037EA3"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Khách</w:t>
            </w:r>
            <w:proofErr w:type="spellEnd"/>
          </w:p>
        </w:tc>
        <w:tc>
          <w:tcPr>
            <w:tcW w:w="2700" w:type="dxa"/>
          </w:tcPr>
          <w:p w14:paraId="2B732B53" w14:textId="646C5AC8" w:rsidR="0015358C" w:rsidRPr="00037EA3" w:rsidRDefault="00234C14" w:rsidP="00BD2003">
            <w:pPr>
              <w:tabs>
                <w:tab w:val="left" w:pos="360"/>
              </w:tabs>
              <w:spacing w:line="288"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Dễ</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dàng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trong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việc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mua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sắm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toán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r w:rsidRPr="10EA46D3">
              <w:rPr>
                <w:rFonts w:ascii="Times New Roman" w:eastAsia="Times New Roman" w:hAnsi="Times New Roman"/>
                <w:sz w:val="28"/>
                <w:szCs w:val="28"/>
              </w:rPr>
              <w:t xml:space="preserve">… </w:t>
            </w:r>
          </w:p>
        </w:tc>
      </w:tr>
      <w:tr w:rsidR="00923D5D" w14:paraId="4A8CF990" w14:textId="77777777" w:rsidTr="1AE4BDD7">
        <w:tc>
          <w:tcPr>
            <w:tcW w:w="810" w:type="dxa"/>
          </w:tcPr>
          <w:p w14:paraId="3A4DEBF5" w14:textId="77777777" w:rsidR="00E81F18" w:rsidRDefault="00E81F18" w:rsidP="00BD2003">
            <w:pPr>
              <w:tabs>
                <w:tab w:val="left" w:pos="360"/>
              </w:tabs>
              <w:spacing w:line="288" w:lineRule="auto"/>
              <w:jc w:val="center"/>
              <w:rPr>
                <w:rFonts w:ascii="Times New Roman" w:eastAsia="Times New Roman" w:hAnsi="Times New Roman"/>
                <w:b/>
                <w:sz w:val="28"/>
                <w:szCs w:val="28"/>
              </w:rPr>
            </w:pPr>
          </w:p>
          <w:p w14:paraId="6D69E9AF" w14:textId="219DB5A3" w:rsidR="0015358C" w:rsidRPr="00037EA3" w:rsidRDefault="002325E4"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w:t>
            </w:r>
          </w:p>
        </w:tc>
        <w:tc>
          <w:tcPr>
            <w:tcW w:w="1260" w:type="dxa"/>
          </w:tcPr>
          <w:p w14:paraId="1336D617" w14:textId="79A716FE" w:rsidR="0015358C" w:rsidRPr="00037EA3" w:rsidRDefault="002325E4"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UC-1.3</w:t>
            </w:r>
          </w:p>
        </w:tc>
        <w:tc>
          <w:tcPr>
            <w:tcW w:w="1620" w:type="dxa"/>
          </w:tcPr>
          <w:p w14:paraId="39BFD90B" w14:textId="00B0C575" w:rsidR="0015358C" w:rsidRPr="00037EA3" w:rsidRDefault="002325E4"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nhập</w:t>
            </w:r>
            <w:proofErr w:type="spellEnd"/>
          </w:p>
        </w:tc>
        <w:tc>
          <w:tcPr>
            <w:tcW w:w="2340" w:type="dxa"/>
          </w:tcPr>
          <w:p w14:paraId="1373B3A9" w14:textId="27171B79" w:rsidR="0011583B" w:rsidRPr="00037EA3" w:rsidRDefault="002325E4"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Khách</w:t>
            </w:r>
            <w:proofErr w:type="spellEnd"/>
          </w:p>
          <w:p w14:paraId="0FF646AD" w14:textId="07134495" w:rsidR="0015358C" w:rsidRPr="00037EA3" w:rsidRDefault="0015358C" w:rsidP="00BD2003">
            <w:pPr>
              <w:tabs>
                <w:tab w:val="left" w:pos="360"/>
              </w:tabs>
              <w:spacing w:line="288" w:lineRule="auto"/>
              <w:jc w:val="center"/>
              <w:rPr>
                <w:rFonts w:ascii="Times New Roman" w:eastAsia="Times New Roman" w:hAnsi="Times New Roman"/>
                <w:sz w:val="28"/>
                <w:szCs w:val="28"/>
              </w:rPr>
            </w:pPr>
          </w:p>
        </w:tc>
        <w:tc>
          <w:tcPr>
            <w:tcW w:w="2700" w:type="dxa"/>
          </w:tcPr>
          <w:p w14:paraId="76021FDB" w14:textId="540C5174" w:rsidR="0015358C" w:rsidRPr="00037EA3" w:rsidRDefault="00941C67" w:rsidP="00BD2003">
            <w:pPr>
              <w:tabs>
                <w:tab w:val="left" w:pos="360"/>
              </w:tabs>
              <w:spacing w:line="288"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Xác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minh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tài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khoản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tính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để</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có</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quyền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thao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ứng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với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mỗi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chức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vụ</w:t>
            </w:r>
            <w:proofErr w:type="spellEnd"/>
          </w:p>
        </w:tc>
      </w:tr>
      <w:tr w:rsidR="00923D5D" w14:paraId="29A1711D" w14:textId="77777777" w:rsidTr="1AE4BDD7">
        <w:tc>
          <w:tcPr>
            <w:tcW w:w="810" w:type="dxa"/>
          </w:tcPr>
          <w:p w14:paraId="3177416E" w14:textId="77777777" w:rsidR="00E81F18" w:rsidRDefault="00E81F18" w:rsidP="00BD2003">
            <w:pPr>
              <w:tabs>
                <w:tab w:val="left" w:pos="360"/>
              </w:tabs>
              <w:spacing w:line="288" w:lineRule="auto"/>
              <w:jc w:val="center"/>
              <w:rPr>
                <w:rFonts w:ascii="Times New Roman" w:eastAsia="Times New Roman" w:hAnsi="Times New Roman"/>
                <w:b/>
                <w:sz w:val="28"/>
                <w:szCs w:val="28"/>
              </w:rPr>
            </w:pPr>
          </w:p>
          <w:p w14:paraId="1D4EDD76" w14:textId="3D885024" w:rsidR="0015358C" w:rsidRPr="00037EA3" w:rsidRDefault="00FB47BF"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w:t>
            </w:r>
          </w:p>
        </w:tc>
        <w:tc>
          <w:tcPr>
            <w:tcW w:w="1260" w:type="dxa"/>
          </w:tcPr>
          <w:p w14:paraId="7592AAAA" w14:textId="167597E8" w:rsidR="0015358C" w:rsidRPr="00037EA3" w:rsidRDefault="0077260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UC-2.1</w:t>
            </w:r>
          </w:p>
        </w:tc>
        <w:tc>
          <w:tcPr>
            <w:tcW w:w="1620" w:type="dxa"/>
          </w:tcPr>
          <w:p w14:paraId="16AA41CF" w14:textId="6B2C0A24" w:rsidR="0015358C" w:rsidRPr="00037EA3" w:rsidRDefault="00772608"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Đổi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trả</w:t>
            </w:r>
            <w:proofErr w:type="spellEnd"/>
          </w:p>
        </w:tc>
        <w:tc>
          <w:tcPr>
            <w:tcW w:w="2340" w:type="dxa"/>
          </w:tcPr>
          <w:p w14:paraId="5E536DFB" w14:textId="3C85B3F2" w:rsidR="00B114A3" w:rsidRDefault="00772608"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r w:rsidRPr="10EA46D3">
              <w:rPr>
                <w:rFonts w:ascii="Times New Roman" w:eastAsia="Times New Roman" w:hAnsi="Times New Roman"/>
                <w:sz w:val="28"/>
                <w:szCs w:val="28"/>
              </w:rPr>
              <w:t>,</w:t>
            </w:r>
          </w:p>
          <w:p w14:paraId="1CAB5407" w14:textId="58C024DF" w:rsidR="0015358C" w:rsidRPr="00037EA3" w:rsidRDefault="00772608"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p>
        </w:tc>
        <w:tc>
          <w:tcPr>
            <w:tcW w:w="2700" w:type="dxa"/>
          </w:tcPr>
          <w:p w14:paraId="73C3625D" w14:textId="09B0B91A" w:rsidR="0015358C" w:rsidRPr="00037EA3" w:rsidRDefault="00B114A3" w:rsidP="00BD2003">
            <w:pPr>
              <w:tabs>
                <w:tab w:val="left" w:pos="360"/>
              </w:tabs>
              <w:spacing w:line="288" w:lineRule="auto"/>
              <w:rPr>
                <w:rFonts w:ascii="Times New Roman" w:eastAsia="Times New Roman" w:hAnsi="Times New Roman"/>
                <w:sz w:val="28"/>
                <w:szCs w:val="28"/>
              </w:rPr>
            </w:pPr>
            <w:r w:rsidRPr="10EA46D3">
              <w:rPr>
                <w:rFonts w:ascii="Times New Roman" w:eastAsia="Times New Roman" w:hAnsi="Times New Roman"/>
                <w:sz w:val="28"/>
                <w:szCs w:val="28"/>
              </w:rPr>
              <w:t xml:space="preserve">Bảo </w:t>
            </w:r>
            <w:proofErr w:type="spellStart"/>
            <w:r w:rsidRPr="10EA46D3">
              <w:rPr>
                <w:rFonts w:ascii="Times New Roman" w:eastAsia="Times New Roman" w:hAnsi="Times New Roman"/>
                <w:sz w:val="28"/>
                <w:szCs w:val="28"/>
              </w:rPr>
              <w:t>vệ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quyền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lợi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mua</w:t>
            </w:r>
            <w:proofErr w:type="spellEnd"/>
            <w:r w:rsidRPr="10EA46D3">
              <w:rPr>
                <w:rFonts w:ascii="Times New Roman" w:eastAsia="Times New Roman" w:hAnsi="Times New Roman"/>
                <w:sz w:val="28"/>
                <w:szCs w:val="28"/>
              </w:rPr>
              <w:t>/</w:t>
            </w:r>
            <w:proofErr w:type="spellStart"/>
            <w:r w:rsidRPr="10EA46D3">
              <w:rPr>
                <w:rFonts w:ascii="Times New Roman" w:eastAsia="Times New Roman" w:hAnsi="Times New Roman"/>
                <w:sz w:val="28"/>
                <w:szCs w:val="28"/>
              </w:rPr>
              <w:t>bán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dùng</w:t>
            </w:r>
            <w:proofErr w:type="spellEnd"/>
          </w:p>
        </w:tc>
      </w:tr>
      <w:tr w:rsidR="00923D5D" w14:paraId="72A521A7" w14:textId="77777777" w:rsidTr="1AE4BDD7">
        <w:tc>
          <w:tcPr>
            <w:tcW w:w="810" w:type="dxa"/>
          </w:tcPr>
          <w:p w14:paraId="317D2B98" w14:textId="52B3F394" w:rsidR="0015358C" w:rsidRPr="00037EA3" w:rsidRDefault="00772608"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w:t>
            </w:r>
          </w:p>
        </w:tc>
        <w:tc>
          <w:tcPr>
            <w:tcW w:w="1260" w:type="dxa"/>
          </w:tcPr>
          <w:p w14:paraId="29FE39B1" w14:textId="07EEA5C2" w:rsidR="0015358C" w:rsidRPr="00037EA3" w:rsidRDefault="0077260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UC-2.2</w:t>
            </w:r>
          </w:p>
        </w:tc>
        <w:tc>
          <w:tcPr>
            <w:tcW w:w="1620" w:type="dxa"/>
          </w:tcPr>
          <w:p w14:paraId="18F7FC1E" w14:textId="67D29D83" w:rsidR="0015358C" w:rsidRPr="00037EA3" w:rsidRDefault="0077260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Mua </w:t>
            </w:r>
            <w:proofErr w:type="spellStart"/>
            <w:r w:rsidRPr="10EA46D3">
              <w:rPr>
                <w:rFonts w:ascii="Times New Roman" w:eastAsia="Times New Roman" w:hAnsi="Times New Roman"/>
                <w:sz w:val="28"/>
                <w:szCs w:val="28"/>
              </w:rPr>
              <w:t>hàng</w:t>
            </w:r>
            <w:proofErr w:type="spellEnd"/>
          </w:p>
        </w:tc>
        <w:tc>
          <w:tcPr>
            <w:tcW w:w="2340" w:type="dxa"/>
          </w:tcPr>
          <w:p w14:paraId="7414E734" w14:textId="70550D39" w:rsidR="00B114A3" w:rsidRDefault="00772608"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r w:rsidR="00B114A3" w:rsidRPr="10EA46D3">
              <w:rPr>
                <w:rFonts w:ascii="Times New Roman" w:eastAsia="Times New Roman" w:hAnsi="Times New Roman"/>
                <w:sz w:val="28"/>
                <w:szCs w:val="28"/>
              </w:rPr>
              <w:t>,</w:t>
            </w:r>
          </w:p>
          <w:p w14:paraId="7C8FC2F1" w14:textId="3414D01F" w:rsidR="0015358C" w:rsidRPr="00037EA3" w:rsidRDefault="00B114A3"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r w:rsidR="00923D5D" w:rsidRPr="10EA46D3">
              <w:rPr>
                <w:rFonts w:ascii="Times New Roman" w:eastAsia="Times New Roman" w:hAnsi="Times New Roman"/>
                <w:sz w:val="28"/>
                <w:szCs w:val="28"/>
              </w:rPr>
              <w:t xml:space="preserve">, </w:t>
            </w:r>
            <w:proofErr w:type="spellStart"/>
            <w:r w:rsidR="00923D5D" w:rsidRPr="10EA46D3">
              <w:rPr>
                <w:rFonts w:ascii="Times New Roman" w:eastAsia="Times New Roman" w:hAnsi="Times New Roman"/>
                <w:sz w:val="28"/>
                <w:szCs w:val="28"/>
              </w:rPr>
              <w:t>khách</w:t>
            </w:r>
            <w:proofErr w:type="spellEnd"/>
            <w:r w:rsidR="00093904" w:rsidRPr="10EA46D3">
              <w:rPr>
                <w:rFonts w:ascii="Times New Roman" w:eastAsia="Times New Roman" w:hAnsi="Times New Roman"/>
                <w:sz w:val="28"/>
                <w:szCs w:val="28"/>
              </w:rPr>
              <w:t xml:space="preserve"> </w:t>
            </w:r>
            <w:proofErr w:type="spellStart"/>
            <w:r w:rsidR="00093904" w:rsidRPr="10EA46D3">
              <w:rPr>
                <w:rFonts w:ascii="Times New Roman" w:eastAsia="Times New Roman" w:hAnsi="Times New Roman"/>
                <w:sz w:val="28"/>
                <w:szCs w:val="28"/>
              </w:rPr>
              <w:t>hàng</w:t>
            </w:r>
            <w:proofErr w:type="spellEnd"/>
          </w:p>
        </w:tc>
        <w:tc>
          <w:tcPr>
            <w:tcW w:w="2700" w:type="dxa"/>
          </w:tcPr>
          <w:p w14:paraId="323692A9" w14:textId="22217072" w:rsidR="0015358C" w:rsidRPr="00037EA3" w:rsidRDefault="0015358C" w:rsidP="00BD2003">
            <w:pPr>
              <w:tabs>
                <w:tab w:val="left" w:pos="360"/>
              </w:tabs>
              <w:spacing w:line="288" w:lineRule="auto"/>
              <w:rPr>
                <w:rFonts w:ascii="Times New Roman" w:eastAsia="Times New Roman" w:hAnsi="Times New Roman"/>
                <w:sz w:val="28"/>
                <w:szCs w:val="28"/>
              </w:rPr>
            </w:pPr>
          </w:p>
        </w:tc>
      </w:tr>
      <w:tr w:rsidR="00923D5D" w14:paraId="32EBAF5C" w14:textId="77777777" w:rsidTr="1AE4BDD7">
        <w:tc>
          <w:tcPr>
            <w:tcW w:w="810" w:type="dxa"/>
          </w:tcPr>
          <w:p w14:paraId="4408EFB7" w14:textId="0192B3EC" w:rsidR="0015358C" w:rsidRPr="00037EA3" w:rsidRDefault="00772608"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6</w:t>
            </w:r>
          </w:p>
        </w:tc>
        <w:tc>
          <w:tcPr>
            <w:tcW w:w="1260" w:type="dxa"/>
          </w:tcPr>
          <w:p w14:paraId="25E116A0" w14:textId="5859A3C5" w:rsidR="0015358C" w:rsidRPr="00037EA3" w:rsidRDefault="0077260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UC-2.3</w:t>
            </w:r>
          </w:p>
        </w:tc>
        <w:tc>
          <w:tcPr>
            <w:tcW w:w="1620" w:type="dxa"/>
          </w:tcPr>
          <w:p w14:paraId="6D41774D" w14:textId="77777777" w:rsidR="003E5D05" w:rsidRDefault="0077260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
          <w:p w14:paraId="472DB51E" w14:textId="02115047" w:rsidR="0015358C" w:rsidRPr="00037EA3" w:rsidRDefault="00772608"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tài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khoản</w:t>
            </w:r>
            <w:proofErr w:type="spellEnd"/>
          </w:p>
        </w:tc>
        <w:tc>
          <w:tcPr>
            <w:tcW w:w="2340" w:type="dxa"/>
          </w:tcPr>
          <w:p w14:paraId="3F8A1431" w14:textId="09754756" w:rsidR="0015358C" w:rsidRPr="00037EA3" w:rsidRDefault="438C8037"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p>
        </w:tc>
        <w:tc>
          <w:tcPr>
            <w:tcW w:w="2700" w:type="dxa"/>
          </w:tcPr>
          <w:p w14:paraId="2F3582E7" w14:textId="77777777" w:rsidR="0015358C" w:rsidRPr="00037EA3" w:rsidRDefault="0015358C" w:rsidP="00BD2003">
            <w:pPr>
              <w:tabs>
                <w:tab w:val="left" w:pos="360"/>
              </w:tabs>
              <w:spacing w:line="288" w:lineRule="auto"/>
              <w:rPr>
                <w:rFonts w:ascii="Times New Roman" w:eastAsia="Times New Roman" w:hAnsi="Times New Roman"/>
                <w:sz w:val="28"/>
                <w:szCs w:val="28"/>
              </w:rPr>
            </w:pPr>
          </w:p>
        </w:tc>
      </w:tr>
      <w:tr w:rsidR="00923D5D" w14:paraId="706A5FAA" w14:textId="77777777" w:rsidTr="1AE4BDD7">
        <w:tc>
          <w:tcPr>
            <w:tcW w:w="810" w:type="dxa"/>
          </w:tcPr>
          <w:p w14:paraId="32CF1C0B" w14:textId="6D74149D" w:rsidR="00E10A4F" w:rsidRPr="00E10A4F" w:rsidRDefault="00E10A4F"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7</w:t>
            </w:r>
          </w:p>
        </w:tc>
        <w:tc>
          <w:tcPr>
            <w:tcW w:w="1260" w:type="dxa"/>
          </w:tcPr>
          <w:p w14:paraId="4E738FA9" w14:textId="1F55D11E" w:rsidR="00E10A4F" w:rsidRDefault="00E10A4F"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UC-2.4</w:t>
            </w:r>
          </w:p>
        </w:tc>
        <w:tc>
          <w:tcPr>
            <w:tcW w:w="1620" w:type="dxa"/>
          </w:tcPr>
          <w:p w14:paraId="24AF5552" w14:textId="77777777" w:rsidR="00E10A4F" w:rsidRDefault="00E10A4F"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
          <w:p w14:paraId="425B330A" w14:textId="2A15E2ED" w:rsidR="00E10A4F" w:rsidRDefault="00E10A4F"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p>
        </w:tc>
        <w:tc>
          <w:tcPr>
            <w:tcW w:w="2340" w:type="dxa"/>
          </w:tcPr>
          <w:p w14:paraId="3FC1EF02" w14:textId="0B89ED1A" w:rsidR="00E10A4F" w:rsidRDefault="00093904"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p>
        </w:tc>
        <w:tc>
          <w:tcPr>
            <w:tcW w:w="2700" w:type="dxa"/>
          </w:tcPr>
          <w:p w14:paraId="0DFAFA8B" w14:textId="77777777" w:rsidR="00E10A4F" w:rsidRPr="00037EA3" w:rsidRDefault="00E10A4F" w:rsidP="00BD2003">
            <w:pPr>
              <w:tabs>
                <w:tab w:val="left" w:pos="360"/>
              </w:tabs>
              <w:spacing w:line="288" w:lineRule="auto"/>
              <w:rPr>
                <w:rFonts w:ascii="Times New Roman" w:eastAsia="Times New Roman" w:hAnsi="Times New Roman"/>
                <w:sz w:val="28"/>
                <w:szCs w:val="28"/>
              </w:rPr>
            </w:pPr>
          </w:p>
        </w:tc>
      </w:tr>
      <w:tr w:rsidR="00923D5D" w14:paraId="3476FF66" w14:textId="77777777" w:rsidTr="1AE4BDD7">
        <w:tc>
          <w:tcPr>
            <w:tcW w:w="810" w:type="dxa"/>
          </w:tcPr>
          <w:p w14:paraId="16B3354A" w14:textId="6F1699E4" w:rsidR="0015358C" w:rsidRPr="00E10A4F" w:rsidRDefault="00E10A4F"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8</w:t>
            </w:r>
          </w:p>
        </w:tc>
        <w:tc>
          <w:tcPr>
            <w:tcW w:w="1260" w:type="dxa"/>
          </w:tcPr>
          <w:p w14:paraId="74101BB1" w14:textId="07813C96" w:rsidR="0015358C" w:rsidRPr="00037EA3" w:rsidRDefault="00F97BB6"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UC-3.1</w:t>
            </w:r>
          </w:p>
        </w:tc>
        <w:tc>
          <w:tcPr>
            <w:tcW w:w="1620" w:type="dxa"/>
          </w:tcPr>
          <w:p w14:paraId="29033DE7" w14:textId="37A886FC" w:rsidR="0015358C" w:rsidRPr="00037EA3" w:rsidRDefault="00F97BB6"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Bán </w:t>
            </w:r>
            <w:proofErr w:type="spellStart"/>
            <w:r w:rsidRPr="10EA46D3">
              <w:rPr>
                <w:rFonts w:ascii="Times New Roman" w:eastAsia="Times New Roman" w:hAnsi="Times New Roman"/>
                <w:sz w:val="28"/>
                <w:szCs w:val="28"/>
              </w:rPr>
              <w:t>hàng</w:t>
            </w:r>
            <w:proofErr w:type="spellEnd"/>
          </w:p>
        </w:tc>
        <w:tc>
          <w:tcPr>
            <w:tcW w:w="2340" w:type="dxa"/>
          </w:tcPr>
          <w:p w14:paraId="7C6A9045" w14:textId="256659E2" w:rsidR="0015358C" w:rsidRPr="00037EA3" w:rsidRDefault="00C16514"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p>
        </w:tc>
        <w:tc>
          <w:tcPr>
            <w:tcW w:w="2700" w:type="dxa"/>
          </w:tcPr>
          <w:p w14:paraId="1F2DA09A" w14:textId="77777777" w:rsidR="0015358C" w:rsidRPr="00037EA3" w:rsidRDefault="0015358C" w:rsidP="00BD2003">
            <w:pPr>
              <w:tabs>
                <w:tab w:val="left" w:pos="360"/>
              </w:tabs>
              <w:spacing w:line="288" w:lineRule="auto"/>
              <w:rPr>
                <w:rFonts w:ascii="Times New Roman" w:eastAsia="Times New Roman" w:hAnsi="Times New Roman"/>
                <w:sz w:val="28"/>
                <w:szCs w:val="28"/>
              </w:rPr>
            </w:pPr>
          </w:p>
        </w:tc>
      </w:tr>
      <w:tr w:rsidR="00923D5D" w14:paraId="209C4A08" w14:textId="77777777" w:rsidTr="1AE4BDD7">
        <w:tc>
          <w:tcPr>
            <w:tcW w:w="810" w:type="dxa"/>
          </w:tcPr>
          <w:p w14:paraId="375BD4FA" w14:textId="09A7ABB2" w:rsidR="00F97BB6" w:rsidRDefault="00E10A4F"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9</w:t>
            </w:r>
          </w:p>
        </w:tc>
        <w:tc>
          <w:tcPr>
            <w:tcW w:w="1260" w:type="dxa"/>
          </w:tcPr>
          <w:p w14:paraId="59063F01" w14:textId="43ED7E65" w:rsidR="00F97BB6" w:rsidRDefault="00F97BB6"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UC-3.2</w:t>
            </w:r>
          </w:p>
        </w:tc>
        <w:tc>
          <w:tcPr>
            <w:tcW w:w="1620" w:type="dxa"/>
          </w:tcPr>
          <w:p w14:paraId="5FABEE71" w14:textId="6CF6E7E0" w:rsidR="00F97BB6" w:rsidRDefault="00F97BB6"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p>
        </w:tc>
        <w:tc>
          <w:tcPr>
            <w:tcW w:w="2340" w:type="dxa"/>
          </w:tcPr>
          <w:p w14:paraId="61E74029" w14:textId="0C520803" w:rsidR="00F97BB6" w:rsidRDefault="00C16514"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p>
        </w:tc>
        <w:tc>
          <w:tcPr>
            <w:tcW w:w="2700" w:type="dxa"/>
          </w:tcPr>
          <w:p w14:paraId="7F95604C" w14:textId="77777777" w:rsidR="00F97BB6" w:rsidRPr="00037EA3" w:rsidRDefault="00F97BB6" w:rsidP="00BD2003">
            <w:pPr>
              <w:tabs>
                <w:tab w:val="left" w:pos="360"/>
              </w:tabs>
              <w:spacing w:line="288" w:lineRule="auto"/>
              <w:rPr>
                <w:rFonts w:ascii="Times New Roman" w:eastAsia="Times New Roman" w:hAnsi="Times New Roman"/>
                <w:sz w:val="28"/>
                <w:szCs w:val="28"/>
              </w:rPr>
            </w:pPr>
          </w:p>
        </w:tc>
      </w:tr>
      <w:tr w:rsidR="00923D5D" w14:paraId="49C4F432" w14:textId="77777777" w:rsidTr="1AE4BDD7">
        <w:tc>
          <w:tcPr>
            <w:tcW w:w="810" w:type="dxa"/>
          </w:tcPr>
          <w:p w14:paraId="0B5300A0" w14:textId="72E007EF" w:rsidR="00DD53CB" w:rsidRDefault="00E10A4F"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10</w:t>
            </w:r>
          </w:p>
        </w:tc>
        <w:tc>
          <w:tcPr>
            <w:tcW w:w="1260" w:type="dxa"/>
          </w:tcPr>
          <w:p w14:paraId="0A4BC009" w14:textId="60C4D8C7" w:rsidR="00DD53CB" w:rsidRDefault="00DD53CB"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UC-3.3</w:t>
            </w:r>
          </w:p>
        </w:tc>
        <w:tc>
          <w:tcPr>
            <w:tcW w:w="1620" w:type="dxa"/>
          </w:tcPr>
          <w:p w14:paraId="1712DECE" w14:textId="086882FF" w:rsidR="00DD53CB" w:rsidRDefault="00DD53CB"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Khuyến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mãi</w:t>
            </w:r>
            <w:proofErr w:type="spellEnd"/>
          </w:p>
        </w:tc>
        <w:tc>
          <w:tcPr>
            <w:tcW w:w="2340" w:type="dxa"/>
          </w:tcPr>
          <w:p w14:paraId="49FA4DE4" w14:textId="085778E4" w:rsidR="00DD53CB" w:rsidRDefault="00C16514"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p>
        </w:tc>
        <w:tc>
          <w:tcPr>
            <w:tcW w:w="2700" w:type="dxa"/>
          </w:tcPr>
          <w:p w14:paraId="228B017E" w14:textId="77777777" w:rsidR="00DD53CB" w:rsidRPr="00037EA3" w:rsidRDefault="00DD53CB" w:rsidP="00BD2003">
            <w:pPr>
              <w:tabs>
                <w:tab w:val="left" w:pos="360"/>
              </w:tabs>
              <w:spacing w:line="288" w:lineRule="auto"/>
              <w:rPr>
                <w:rFonts w:ascii="Times New Roman" w:eastAsia="Times New Roman" w:hAnsi="Times New Roman"/>
                <w:sz w:val="28"/>
                <w:szCs w:val="28"/>
              </w:rPr>
            </w:pPr>
          </w:p>
        </w:tc>
      </w:tr>
      <w:tr w:rsidR="00923D5D" w14:paraId="56C958D9" w14:textId="77777777" w:rsidTr="1AE4BDD7">
        <w:tc>
          <w:tcPr>
            <w:tcW w:w="810" w:type="dxa"/>
          </w:tcPr>
          <w:p w14:paraId="403E3483" w14:textId="07E0CCC0" w:rsidR="00DD53CB" w:rsidRDefault="00DD53CB"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w:t>
            </w:r>
            <w:r w:rsidR="00E10A4F" w:rsidRPr="10EA46D3">
              <w:rPr>
                <w:rFonts w:ascii="Times New Roman" w:eastAsia="Times New Roman" w:hAnsi="Times New Roman"/>
                <w:b/>
                <w:sz w:val="28"/>
                <w:szCs w:val="28"/>
              </w:rPr>
              <w:t>1</w:t>
            </w:r>
          </w:p>
        </w:tc>
        <w:tc>
          <w:tcPr>
            <w:tcW w:w="1260" w:type="dxa"/>
          </w:tcPr>
          <w:p w14:paraId="2D715CA8" w14:textId="325365EE" w:rsidR="00DD53CB" w:rsidRDefault="00DD53CB"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UC-4.1</w:t>
            </w:r>
          </w:p>
        </w:tc>
        <w:tc>
          <w:tcPr>
            <w:tcW w:w="1620" w:type="dxa"/>
          </w:tcPr>
          <w:p w14:paraId="6E7A0A4D" w14:textId="77777777" w:rsidR="00F95021" w:rsidRDefault="00DD53CB"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
          <w:p w14:paraId="70FC756A" w14:textId="69BC0E36" w:rsidR="00DD53CB" w:rsidRDefault="00DD53CB"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p>
        </w:tc>
        <w:tc>
          <w:tcPr>
            <w:tcW w:w="2340" w:type="dxa"/>
          </w:tcPr>
          <w:p w14:paraId="2031624A" w14:textId="734DF9BB" w:rsidR="00DD53CB" w:rsidRDefault="00DD53CB"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p>
        </w:tc>
        <w:tc>
          <w:tcPr>
            <w:tcW w:w="2700" w:type="dxa"/>
          </w:tcPr>
          <w:p w14:paraId="21947140" w14:textId="77777777" w:rsidR="00DD53CB" w:rsidRPr="00037EA3" w:rsidRDefault="00DD53CB" w:rsidP="00BD2003">
            <w:pPr>
              <w:tabs>
                <w:tab w:val="left" w:pos="360"/>
              </w:tabs>
              <w:spacing w:line="288" w:lineRule="auto"/>
              <w:rPr>
                <w:rFonts w:ascii="Times New Roman" w:eastAsia="Times New Roman" w:hAnsi="Times New Roman"/>
                <w:sz w:val="28"/>
                <w:szCs w:val="28"/>
              </w:rPr>
            </w:pPr>
          </w:p>
        </w:tc>
      </w:tr>
      <w:tr w:rsidR="00923D5D" w14:paraId="72EB32FD" w14:textId="77777777" w:rsidTr="1AE4BDD7">
        <w:tc>
          <w:tcPr>
            <w:tcW w:w="810" w:type="dxa"/>
          </w:tcPr>
          <w:p w14:paraId="3E9CFBBA" w14:textId="7952D998" w:rsidR="00DD53CB" w:rsidRDefault="00AB2058"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w:t>
            </w:r>
            <w:r w:rsidR="00E10A4F" w:rsidRPr="10EA46D3">
              <w:rPr>
                <w:rFonts w:ascii="Times New Roman" w:eastAsia="Times New Roman" w:hAnsi="Times New Roman"/>
                <w:b/>
                <w:sz w:val="28"/>
                <w:szCs w:val="28"/>
              </w:rPr>
              <w:t>2</w:t>
            </w:r>
          </w:p>
        </w:tc>
        <w:tc>
          <w:tcPr>
            <w:tcW w:w="1260" w:type="dxa"/>
          </w:tcPr>
          <w:p w14:paraId="2771E783" w14:textId="703C9FFE" w:rsidR="00DD53CB" w:rsidRDefault="00AB205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UC-4.2</w:t>
            </w:r>
          </w:p>
        </w:tc>
        <w:tc>
          <w:tcPr>
            <w:tcW w:w="1620" w:type="dxa"/>
          </w:tcPr>
          <w:p w14:paraId="57CB575E" w14:textId="7B0CB3B0" w:rsidR="00DD53CB" w:rsidRDefault="00AB2058"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kê</w:t>
            </w:r>
            <w:proofErr w:type="spellEnd"/>
          </w:p>
        </w:tc>
        <w:tc>
          <w:tcPr>
            <w:tcW w:w="2340" w:type="dxa"/>
          </w:tcPr>
          <w:p w14:paraId="2EE395A1" w14:textId="4B2C12F8" w:rsidR="00DD53CB" w:rsidRDefault="438C8037"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p>
        </w:tc>
        <w:tc>
          <w:tcPr>
            <w:tcW w:w="2700" w:type="dxa"/>
          </w:tcPr>
          <w:p w14:paraId="6BF00B37" w14:textId="77777777" w:rsidR="00DD53CB" w:rsidRPr="00037EA3" w:rsidRDefault="00DD53CB" w:rsidP="00BD2003">
            <w:pPr>
              <w:tabs>
                <w:tab w:val="left" w:pos="360"/>
              </w:tabs>
              <w:spacing w:line="288" w:lineRule="auto"/>
              <w:rPr>
                <w:rFonts w:ascii="Times New Roman" w:eastAsia="Times New Roman" w:hAnsi="Times New Roman"/>
                <w:sz w:val="28"/>
                <w:szCs w:val="28"/>
              </w:rPr>
            </w:pPr>
          </w:p>
        </w:tc>
      </w:tr>
      <w:tr w:rsidR="00923D5D" w14:paraId="3DA45245" w14:textId="77777777" w:rsidTr="1AE4BDD7">
        <w:tc>
          <w:tcPr>
            <w:tcW w:w="810" w:type="dxa"/>
          </w:tcPr>
          <w:p w14:paraId="2A6F2D60" w14:textId="1AB98378" w:rsidR="00AB2058" w:rsidRDefault="00AB2058"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w:t>
            </w:r>
            <w:r w:rsidR="00E10A4F" w:rsidRPr="10EA46D3">
              <w:rPr>
                <w:rFonts w:ascii="Times New Roman" w:eastAsia="Times New Roman" w:hAnsi="Times New Roman"/>
                <w:b/>
                <w:sz w:val="28"/>
                <w:szCs w:val="28"/>
              </w:rPr>
              <w:t>3</w:t>
            </w:r>
          </w:p>
        </w:tc>
        <w:tc>
          <w:tcPr>
            <w:tcW w:w="1260" w:type="dxa"/>
          </w:tcPr>
          <w:p w14:paraId="062C8589" w14:textId="47B70C08" w:rsidR="00AB2058" w:rsidRDefault="00AB205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UC-4.3</w:t>
            </w:r>
          </w:p>
        </w:tc>
        <w:tc>
          <w:tcPr>
            <w:tcW w:w="1620" w:type="dxa"/>
          </w:tcPr>
          <w:p w14:paraId="750B7B15" w14:textId="1BBE705B" w:rsidR="00AB2058" w:rsidRDefault="00AB205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cung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cấp</w:t>
            </w:r>
            <w:proofErr w:type="spellEnd"/>
          </w:p>
        </w:tc>
        <w:tc>
          <w:tcPr>
            <w:tcW w:w="2340" w:type="dxa"/>
          </w:tcPr>
          <w:p w14:paraId="547DDC2C" w14:textId="1867EFB2" w:rsidR="00AB2058" w:rsidRDefault="00AB205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p>
        </w:tc>
        <w:tc>
          <w:tcPr>
            <w:tcW w:w="2700" w:type="dxa"/>
          </w:tcPr>
          <w:p w14:paraId="7B747473" w14:textId="77777777" w:rsidR="00AB2058" w:rsidRPr="00037EA3" w:rsidRDefault="00AB2058" w:rsidP="00BD2003">
            <w:pPr>
              <w:tabs>
                <w:tab w:val="left" w:pos="360"/>
              </w:tabs>
              <w:spacing w:line="288" w:lineRule="auto"/>
              <w:rPr>
                <w:rFonts w:ascii="Times New Roman" w:eastAsia="Times New Roman" w:hAnsi="Times New Roman"/>
                <w:sz w:val="28"/>
                <w:szCs w:val="28"/>
              </w:rPr>
            </w:pPr>
          </w:p>
        </w:tc>
      </w:tr>
      <w:tr w:rsidR="00923D5D" w14:paraId="317FC292" w14:textId="77777777" w:rsidTr="1AE4BDD7">
        <w:tc>
          <w:tcPr>
            <w:tcW w:w="810" w:type="dxa"/>
          </w:tcPr>
          <w:p w14:paraId="246DFB7E" w14:textId="32686862" w:rsidR="00AB2058" w:rsidRDefault="00AB2058" w:rsidP="00BD2003">
            <w:pPr>
              <w:tabs>
                <w:tab w:val="left" w:pos="360"/>
              </w:tabs>
              <w:spacing w:line="288"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w:t>
            </w:r>
            <w:r w:rsidR="00E10A4F" w:rsidRPr="10EA46D3">
              <w:rPr>
                <w:rFonts w:ascii="Times New Roman" w:eastAsia="Times New Roman" w:hAnsi="Times New Roman"/>
                <w:b/>
                <w:sz w:val="28"/>
                <w:szCs w:val="28"/>
              </w:rPr>
              <w:t>4</w:t>
            </w:r>
          </w:p>
        </w:tc>
        <w:tc>
          <w:tcPr>
            <w:tcW w:w="1260" w:type="dxa"/>
          </w:tcPr>
          <w:p w14:paraId="2A55E512" w14:textId="33408D67" w:rsidR="00AB2058" w:rsidRDefault="00AB205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UC4.4</w:t>
            </w:r>
          </w:p>
        </w:tc>
        <w:tc>
          <w:tcPr>
            <w:tcW w:w="1620" w:type="dxa"/>
          </w:tcPr>
          <w:p w14:paraId="62E48095" w14:textId="77777777" w:rsidR="00F95021" w:rsidRDefault="00AB205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
          <w:p w14:paraId="3C41A447" w14:textId="5AEA2043" w:rsidR="00AB2058" w:rsidRDefault="00AB2058" w:rsidP="00BD2003">
            <w:pPr>
              <w:tabs>
                <w:tab w:val="left" w:pos="360"/>
              </w:tabs>
              <w:spacing w:line="288"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proofErr w:type="spellEnd"/>
          </w:p>
        </w:tc>
        <w:tc>
          <w:tcPr>
            <w:tcW w:w="2340" w:type="dxa"/>
          </w:tcPr>
          <w:p w14:paraId="3D480F3C" w14:textId="5B61C01A" w:rsidR="00AB2058" w:rsidRDefault="00AB2058" w:rsidP="00BD2003">
            <w:pPr>
              <w:tabs>
                <w:tab w:val="left" w:pos="360"/>
              </w:tabs>
              <w:spacing w:line="288"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p>
        </w:tc>
        <w:tc>
          <w:tcPr>
            <w:tcW w:w="2700" w:type="dxa"/>
          </w:tcPr>
          <w:p w14:paraId="107D49AA" w14:textId="77777777" w:rsidR="00AB2058" w:rsidRPr="00037EA3" w:rsidRDefault="00AB2058" w:rsidP="00BD2003">
            <w:pPr>
              <w:tabs>
                <w:tab w:val="left" w:pos="360"/>
              </w:tabs>
              <w:spacing w:line="288" w:lineRule="auto"/>
              <w:rPr>
                <w:rFonts w:ascii="Times New Roman" w:eastAsia="Times New Roman" w:hAnsi="Times New Roman"/>
                <w:sz w:val="28"/>
                <w:szCs w:val="28"/>
              </w:rPr>
            </w:pPr>
          </w:p>
        </w:tc>
      </w:tr>
    </w:tbl>
    <w:p w14:paraId="24F410DB" w14:textId="11B2F107" w:rsidR="007874F8" w:rsidRPr="00E81F18" w:rsidRDefault="31E0CAD4" w:rsidP="00EB3AF1">
      <w:pPr>
        <w:pStyle w:val="ListParagraph"/>
        <w:numPr>
          <w:ilvl w:val="1"/>
          <w:numId w:val="6"/>
        </w:numPr>
        <w:tabs>
          <w:tab w:val="left" w:pos="360"/>
        </w:tabs>
        <w:spacing w:after="0" w:line="360" w:lineRule="auto"/>
        <w:outlineLvl w:val="2"/>
        <w:rPr>
          <w:rFonts w:ascii="Times New Roman" w:eastAsia="Times New Roman" w:hAnsi="Times New Roman" w:cs="Times New Roman"/>
          <w:b/>
          <w:i/>
          <w:sz w:val="28"/>
          <w:szCs w:val="28"/>
        </w:rPr>
      </w:pPr>
      <w:bookmarkStart w:id="177" w:name="_Toc153441387"/>
      <w:proofErr w:type="spellStart"/>
      <w:r w:rsidRPr="10EA46D3">
        <w:rPr>
          <w:rFonts w:ascii="Times New Roman" w:eastAsia="Times New Roman" w:hAnsi="Times New Roman" w:cs="Times New Roman"/>
          <w:b/>
          <w:i/>
          <w:sz w:val="28"/>
          <w:szCs w:val="28"/>
        </w:rPr>
        <w:t>Đặc</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tả</w:t>
      </w:r>
      <w:proofErr w:type="spellEnd"/>
      <w:r w:rsidRPr="10EA46D3">
        <w:rPr>
          <w:rFonts w:ascii="Times New Roman" w:eastAsia="Times New Roman" w:hAnsi="Times New Roman" w:cs="Times New Roman"/>
          <w:b/>
          <w:i/>
          <w:sz w:val="28"/>
          <w:szCs w:val="28"/>
        </w:rPr>
        <w:t xml:space="preserve"> Use Case</w:t>
      </w:r>
      <w:bookmarkEnd w:id="177"/>
    </w:p>
    <w:p w14:paraId="5787E787" w14:textId="47FCC84C" w:rsidR="31E0CAD4" w:rsidRDefault="31E0CAD4" w:rsidP="00BD2003">
      <w:pPr>
        <w:tabs>
          <w:tab w:val="left" w:pos="360"/>
        </w:tabs>
        <w:spacing w:after="0" w:line="360" w:lineRule="auto"/>
        <w:outlineLvl w:val="2"/>
        <w:rPr>
          <w:rFonts w:ascii="Times New Roman" w:eastAsia="Times New Roman" w:hAnsi="Times New Roman" w:cs="Times New Roman"/>
          <w:sz w:val="24"/>
          <w:szCs w:val="24"/>
        </w:rPr>
      </w:pPr>
      <w:r w:rsidRPr="31E0CAD4">
        <w:rPr>
          <w:rFonts w:ascii="Times New Roman" w:eastAsia="Times New Roman" w:hAnsi="Times New Roman" w:cs="Times New Roman"/>
          <w:color w:val="000000" w:themeColor="text1"/>
          <w:sz w:val="14"/>
          <w:szCs w:val="14"/>
        </w:rPr>
        <w:t xml:space="preserve">         </w:t>
      </w:r>
      <w:bookmarkStart w:id="178" w:name="_Toc152973505"/>
      <w:bookmarkStart w:id="179" w:name="_Toc152974383"/>
      <w:bookmarkStart w:id="180" w:name="_Toc153441388"/>
      <w:r w:rsidRPr="31E0CAD4">
        <w:rPr>
          <w:rFonts w:ascii="Times New Roman" w:eastAsia="Times New Roman" w:hAnsi="Times New Roman" w:cs="Times New Roman"/>
          <w:color w:val="000000" w:themeColor="text1"/>
          <w:sz w:val="28"/>
          <w:szCs w:val="28"/>
        </w:rPr>
        <w:t>-</w:t>
      </w:r>
      <w:r w:rsidRPr="31E0CAD4">
        <w:rPr>
          <w:rFonts w:ascii="Times New Roman" w:eastAsia="Times New Roman" w:hAnsi="Times New Roman" w:cs="Times New Roman"/>
          <w:color w:val="000000" w:themeColor="text1"/>
          <w:sz w:val="14"/>
          <w:szCs w:val="14"/>
        </w:rPr>
        <w:t xml:space="preserve">         </w:t>
      </w:r>
      <w:proofErr w:type="spellStart"/>
      <w:r w:rsidRPr="31E0CAD4">
        <w:rPr>
          <w:rFonts w:ascii="Times New Roman" w:eastAsia="Times New Roman" w:hAnsi="Times New Roman" w:cs="Times New Roman"/>
          <w:color w:val="000000" w:themeColor="text1"/>
          <w:sz w:val="28"/>
          <w:szCs w:val="28"/>
        </w:rPr>
        <w:t>Mô</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hình</w:t>
      </w:r>
      <w:proofErr w:type="spellEnd"/>
      <w:r w:rsidRPr="31E0CAD4">
        <w:rPr>
          <w:rFonts w:ascii="Times New Roman" w:eastAsia="Times New Roman" w:hAnsi="Times New Roman" w:cs="Times New Roman"/>
          <w:color w:val="000000" w:themeColor="text1"/>
          <w:sz w:val="28"/>
          <w:szCs w:val="28"/>
        </w:rPr>
        <w:t xml:space="preserve"> Use Case</w:t>
      </w:r>
      <w:bookmarkEnd w:id="178"/>
      <w:bookmarkEnd w:id="179"/>
      <w:bookmarkEnd w:id="180"/>
    </w:p>
    <w:tbl>
      <w:tblPr>
        <w:tblW w:w="0" w:type="auto"/>
        <w:tblLayout w:type="fixed"/>
        <w:tblLook w:val="04A0" w:firstRow="1" w:lastRow="0" w:firstColumn="1" w:lastColumn="0" w:noHBand="0" w:noVBand="1"/>
      </w:tblPr>
      <w:tblGrid>
        <w:gridCol w:w="1214"/>
        <w:gridCol w:w="2798"/>
        <w:gridCol w:w="5168"/>
      </w:tblGrid>
      <w:tr w:rsidR="31E0CAD4" w14:paraId="44B82B80" w14:textId="77777777" w:rsidTr="1AE4BDD7">
        <w:trPr>
          <w:trHeight w:val="750"/>
        </w:trPr>
        <w:tc>
          <w:tcPr>
            <w:tcW w:w="12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D7D31" w:themeFill="accent2"/>
            <w:tcMar>
              <w:left w:w="93" w:type="dxa"/>
              <w:bottom w:w="87" w:type="dxa"/>
              <w:right w:w="44" w:type="dxa"/>
            </w:tcMar>
            <w:vAlign w:val="center"/>
          </w:tcPr>
          <w:p w14:paraId="1335B3E1" w14:textId="02938A0D" w:rsidR="31E0CAD4" w:rsidRDefault="31E0CAD4" w:rsidP="00BD2003">
            <w:pPr>
              <w:spacing w:after="0" w:line="360" w:lineRule="auto"/>
              <w:jc w:val="center"/>
              <w:rPr>
                <w:rFonts w:ascii="Times New Roman" w:eastAsia="Times New Roman" w:hAnsi="Times New Roman" w:cs="Times New Roman"/>
                <w:b/>
                <w:color w:val="000000" w:themeColor="text1"/>
                <w:sz w:val="28"/>
                <w:szCs w:val="28"/>
              </w:rPr>
            </w:pPr>
            <w:r w:rsidRPr="31E0CAD4">
              <w:rPr>
                <w:rFonts w:ascii="Times New Roman" w:eastAsia="Times New Roman" w:hAnsi="Times New Roman" w:cs="Times New Roman"/>
                <w:b/>
                <w:bCs/>
                <w:color w:val="000000" w:themeColor="text1"/>
                <w:sz w:val="28"/>
                <w:szCs w:val="28"/>
              </w:rPr>
              <w:t>STT</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D7D31" w:themeFill="accent2"/>
            <w:tcMar>
              <w:left w:w="93" w:type="dxa"/>
              <w:bottom w:w="87" w:type="dxa"/>
              <w:right w:w="44" w:type="dxa"/>
            </w:tcMar>
            <w:vAlign w:val="center"/>
          </w:tcPr>
          <w:p w14:paraId="5DBDA342" w14:textId="0041087F" w:rsidR="31E0CAD4" w:rsidRDefault="31E0CAD4" w:rsidP="00BD2003">
            <w:pPr>
              <w:spacing w:after="0" w:line="360" w:lineRule="auto"/>
              <w:jc w:val="center"/>
              <w:rPr>
                <w:rFonts w:ascii="Times New Roman" w:eastAsia="Times New Roman" w:hAnsi="Times New Roman" w:cs="Times New Roman"/>
                <w:b/>
                <w:color w:val="000000" w:themeColor="text1"/>
                <w:sz w:val="28"/>
                <w:szCs w:val="28"/>
              </w:rPr>
            </w:pPr>
            <w:proofErr w:type="spellStart"/>
            <w:r w:rsidRPr="31E0CAD4">
              <w:rPr>
                <w:rFonts w:ascii="Times New Roman" w:eastAsia="Times New Roman" w:hAnsi="Times New Roman" w:cs="Times New Roman"/>
                <w:b/>
                <w:bCs/>
                <w:color w:val="000000" w:themeColor="text1"/>
                <w:sz w:val="28"/>
                <w:szCs w:val="28"/>
              </w:rPr>
              <w:t>Kí</w:t>
            </w:r>
            <w:proofErr w:type="spellEnd"/>
            <w:r w:rsidRPr="31E0CAD4">
              <w:rPr>
                <w:rFonts w:ascii="Times New Roman" w:eastAsia="Times New Roman" w:hAnsi="Times New Roman" w:cs="Times New Roman"/>
                <w:b/>
                <w:bCs/>
                <w:color w:val="000000" w:themeColor="text1"/>
                <w:sz w:val="28"/>
                <w:szCs w:val="28"/>
              </w:rPr>
              <w:t xml:space="preserve"> </w:t>
            </w:r>
            <w:proofErr w:type="spellStart"/>
            <w:r w:rsidRPr="31E0CAD4">
              <w:rPr>
                <w:rFonts w:ascii="Times New Roman" w:eastAsia="Times New Roman" w:hAnsi="Times New Roman" w:cs="Times New Roman"/>
                <w:b/>
                <w:bCs/>
                <w:color w:val="000000" w:themeColor="text1"/>
                <w:sz w:val="28"/>
                <w:szCs w:val="28"/>
              </w:rPr>
              <w:t>hiệu</w:t>
            </w:r>
            <w:proofErr w:type="spellEnd"/>
          </w:p>
        </w:tc>
        <w:tc>
          <w:tcPr>
            <w:tcW w:w="51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D7D31" w:themeFill="accent2"/>
            <w:tcMar>
              <w:left w:w="93" w:type="dxa"/>
              <w:bottom w:w="87" w:type="dxa"/>
              <w:right w:w="44" w:type="dxa"/>
            </w:tcMar>
            <w:vAlign w:val="center"/>
          </w:tcPr>
          <w:p w14:paraId="6E147C6D" w14:textId="4C94FF73" w:rsidR="31E0CAD4" w:rsidRDefault="31E0CAD4" w:rsidP="00BD2003">
            <w:pPr>
              <w:spacing w:after="0" w:line="360" w:lineRule="auto"/>
              <w:jc w:val="center"/>
              <w:rPr>
                <w:rFonts w:ascii="Times New Roman" w:eastAsia="Times New Roman" w:hAnsi="Times New Roman" w:cs="Times New Roman"/>
                <w:b/>
                <w:color w:val="000000" w:themeColor="text1"/>
                <w:sz w:val="28"/>
                <w:szCs w:val="28"/>
              </w:rPr>
            </w:pPr>
            <w:r w:rsidRPr="31E0CAD4">
              <w:rPr>
                <w:rFonts w:ascii="Times New Roman" w:eastAsia="Times New Roman" w:hAnsi="Times New Roman" w:cs="Times New Roman"/>
                <w:b/>
                <w:bCs/>
                <w:color w:val="000000" w:themeColor="text1"/>
                <w:sz w:val="28"/>
                <w:szCs w:val="28"/>
              </w:rPr>
              <w:t xml:space="preserve">Ý </w:t>
            </w:r>
            <w:proofErr w:type="spellStart"/>
            <w:r w:rsidRPr="31E0CAD4">
              <w:rPr>
                <w:rFonts w:ascii="Times New Roman" w:eastAsia="Times New Roman" w:hAnsi="Times New Roman" w:cs="Times New Roman"/>
                <w:b/>
                <w:bCs/>
                <w:color w:val="000000" w:themeColor="text1"/>
                <w:sz w:val="28"/>
                <w:szCs w:val="28"/>
              </w:rPr>
              <w:t>nghĩa</w:t>
            </w:r>
            <w:proofErr w:type="spellEnd"/>
          </w:p>
        </w:tc>
      </w:tr>
      <w:tr w:rsidR="31E0CAD4" w14:paraId="5329C0CD" w14:textId="77777777" w:rsidTr="1AE4BDD7">
        <w:trPr>
          <w:trHeight w:val="1500"/>
        </w:trPr>
        <w:tc>
          <w:tcPr>
            <w:tcW w:w="12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93" w:type="dxa"/>
              <w:bottom w:w="87" w:type="dxa"/>
              <w:right w:w="44" w:type="dxa"/>
            </w:tcMar>
            <w:vAlign w:val="center"/>
          </w:tcPr>
          <w:p w14:paraId="3056FF09" w14:textId="5FB73F58" w:rsidR="31E0CAD4" w:rsidRDefault="31E0CAD4" w:rsidP="00BD2003">
            <w:pPr>
              <w:spacing w:after="0" w:line="360" w:lineRule="auto"/>
              <w:jc w:val="center"/>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1</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93" w:type="dxa"/>
              <w:bottom w:w="87" w:type="dxa"/>
              <w:right w:w="44" w:type="dxa"/>
            </w:tcMar>
            <w:vAlign w:val="center"/>
          </w:tcPr>
          <w:tbl>
            <w:tblPr>
              <w:tblW w:w="0" w:type="auto"/>
              <w:tblLayout w:type="fixed"/>
              <w:tblLook w:val="06A0" w:firstRow="1" w:lastRow="0" w:firstColumn="1" w:lastColumn="0" w:noHBand="1" w:noVBand="1"/>
            </w:tblPr>
            <w:tblGrid>
              <w:gridCol w:w="1339"/>
              <w:gridCol w:w="1339"/>
            </w:tblGrid>
            <w:tr w:rsidR="31E0CAD4" w14:paraId="2EC75FE6" w14:textId="77777777" w:rsidTr="31E0CAD4">
              <w:trPr>
                <w:trHeight w:val="300"/>
              </w:trPr>
              <w:tc>
                <w:tcPr>
                  <w:tcW w:w="1339" w:type="dxa"/>
                  <w:vAlign w:val="center"/>
                </w:tcPr>
                <w:p w14:paraId="283169AA" w14:textId="62A45831" w:rsidR="31E0CAD4" w:rsidRDefault="31E0CAD4" w:rsidP="00BD2003">
                  <w:pPr>
                    <w:spacing w:after="0" w:line="360" w:lineRule="auto"/>
                    <w:rPr>
                      <w:rFonts w:ascii="Times New Roman" w:eastAsia="Times New Roman" w:hAnsi="Times New Roman" w:cs="Times New Roman"/>
                    </w:rPr>
                  </w:pPr>
                </w:p>
              </w:tc>
              <w:tc>
                <w:tcPr>
                  <w:tcW w:w="1339" w:type="dxa"/>
                  <w:vAlign w:val="center"/>
                </w:tcPr>
                <w:p w14:paraId="3CEF02ED" w14:textId="49F8E6BC" w:rsidR="31E0CAD4" w:rsidRDefault="31E0CAD4" w:rsidP="00BD2003">
                  <w:pPr>
                    <w:spacing w:after="0" w:line="360" w:lineRule="auto"/>
                    <w:rPr>
                      <w:rFonts w:ascii="Times New Roman" w:eastAsia="Times New Roman" w:hAnsi="Times New Roman" w:cs="Times New Roman"/>
                    </w:rPr>
                  </w:pPr>
                </w:p>
              </w:tc>
            </w:tr>
            <w:tr w:rsidR="31E0CAD4" w14:paraId="521D4D47" w14:textId="77777777" w:rsidTr="31E0CAD4">
              <w:trPr>
                <w:trHeight w:val="300"/>
              </w:trPr>
              <w:tc>
                <w:tcPr>
                  <w:tcW w:w="1339" w:type="dxa"/>
                  <w:vAlign w:val="center"/>
                </w:tcPr>
                <w:p w14:paraId="3C873A79" w14:textId="4F247075" w:rsidR="31E0CAD4" w:rsidRDefault="31E0CAD4" w:rsidP="00BD2003">
                  <w:pPr>
                    <w:spacing w:after="0" w:line="360" w:lineRule="auto"/>
                    <w:rPr>
                      <w:rFonts w:ascii="Times New Roman" w:eastAsia="Times New Roman" w:hAnsi="Times New Roman" w:cs="Times New Roman"/>
                    </w:rPr>
                  </w:pPr>
                </w:p>
              </w:tc>
              <w:tc>
                <w:tcPr>
                  <w:tcW w:w="1339" w:type="dxa"/>
                  <w:vAlign w:val="center"/>
                </w:tcPr>
                <w:p w14:paraId="4AC3C3C1" w14:textId="374843FC" w:rsidR="31E0CAD4" w:rsidRDefault="31E0CAD4" w:rsidP="00BD2003">
                  <w:pPr>
                    <w:spacing w:after="0" w:line="360" w:lineRule="auto"/>
                    <w:rPr>
                      <w:rFonts w:ascii="Times New Roman" w:eastAsia="Times New Roman" w:hAnsi="Times New Roman" w:cs="Times New Roman"/>
                    </w:rPr>
                  </w:pPr>
                </w:p>
              </w:tc>
            </w:tr>
          </w:tbl>
          <w:p w14:paraId="08C0BF94" w14:textId="573889B1" w:rsidR="31E0CAD4" w:rsidRDefault="31E0CAD4" w:rsidP="00BD2003">
            <w:pPr>
              <w:spacing w:after="0" w:line="360" w:lineRule="auto"/>
              <w:jc w:val="center"/>
              <w:rPr>
                <w:rFonts w:ascii="Times New Roman" w:eastAsia="Times New Roman" w:hAnsi="Times New Roman" w:cs="Times New Roman"/>
              </w:rPr>
            </w:pPr>
            <w:r>
              <w:rPr>
                <w:noProof/>
              </w:rPr>
              <w:drawing>
                <wp:inline distT="0" distB="0" distL="0" distR="0" wp14:anchorId="4FAD0D38" wp14:editId="3ED7998B">
                  <wp:extent cx="762000" cy="638175"/>
                  <wp:effectExtent l="0" t="0" r="0" b="0"/>
                  <wp:docPr id="1001011324" name="Picture 10010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011324"/>
                          <pic:cNvPicPr/>
                        </pic:nvPicPr>
                        <pic:blipFill>
                          <a:blip r:embed="rId20">
                            <a:extLst>
                              <a:ext uri="{28A0092B-C50C-407E-A947-70E740481C1C}">
                                <a14:useLocalDpi xmlns:a14="http://schemas.microsoft.com/office/drawing/2010/main" val="0"/>
                              </a:ext>
                            </a:extLst>
                          </a:blip>
                          <a:stretch>
                            <a:fillRect/>
                          </a:stretch>
                        </pic:blipFill>
                        <pic:spPr>
                          <a:xfrm>
                            <a:off x="0" y="0"/>
                            <a:ext cx="762000" cy="638175"/>
                          </a:xfrm>
                          <a:prstGeom prst="rect">
                            <a:avLst/>
                          </a:prstGeom>
                        </pic:spPr>
                      </pic:pic>
                    </a:graphicData>
                  </a:graphic>
                </wp:inline>
              </w:drawing>
            </w:r>
            <w:r>
              <w:br/>
            </w:r>
          </w:p>
          <w:p w14:paraId="230DEBEC" w14:textId="052A72A8" w:rsidR="31E0CAD4" w:rsidRDefault="31E0CAD4" w:rsidP="00BD2003">
            <w:pPr>
              <w:tabs>
                <w:tab w:val="center" w:pos="1189"/>
                <w:tab w:val="right" w:pos="2800"/>
              </w:tabs>
              <w:spacing w:after="0" w:line="360" w:lineRule="auto"/>
              <w:jc w:val="center"/>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 xml:space="preserve"> </w:t>
            </w:r>
          </w:p>
        </w:tc>
        <w:tc>
          <w:tcPr>
            <w:tcW w:w="51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93" w:type="dxa"/>
              <w:bottom w:w="87" w:type="dxa"/>
              <w:right w:w="44" w:type="dxa"/>
            </w:tcMar>
            <w:vAlign w:val="center"/>
          </w:tcPr>
          <w:p w14:paraId="0DB51C35" w14:textId="5F62FD76" w:rsidR="31E0CAD4" w:rsidRDefault="31E0CAD4" w:rsidP="00BD2003">
            <w:pPr>
              <w:spacing w:after="0" w:line="360" w:lineRule="auto"/>
              <w:jc w:val="center"/>
              <w:rPr>
                <w:rFonts w:ascii="Times New Roman" w:eastAsia="Times New Roman" w:hAnsi="Times New Roman" w:cs="Times New Roman"/>
                <w:color w:val="000000" w:themeColor="text1"/>
                <w:sz w:val="28"/>
                <w:szCs w:val="28"/>
              </w:rPr>
            </w:pPr>
            <w:proofErr w:type="spellStart"/>
            <w:r w:rsidRPr="31E0CAD4">
              <w:rPr>
                <w:rFonts w:ascii="Times New Roman" w:eastAsia="Times New Roman" w:hAnsi="Times New Roman" w:cs="Times New Roman"/>
                <w:color w:val="000000" w:themeColor="text1"/>
                <w:sz w:val="28"/>
                <w:szCs w:val="28"/>
              </w:rPr>
              <w:t>Đây</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là</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kí</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hiệu</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đại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diện</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cho</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các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chức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năng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và</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cách</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người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dùng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sẽ</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xử</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lý</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hệ</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thống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Nó</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được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sử</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dụng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cho</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các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chức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năng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riêng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biệt</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của</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một</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hệ</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thống</w:t>
            </w:r>
            <w:proofErr w:type="spellEnd"/>
            <w:r w:rsidRPr="31E0CAD4">
              <w:rPr>
                <w:rFonts w:ascii="Times New Roman" w:eastAsia="Times New Roman" w:hAnsi="Times New Roman" w:cs="Times New Roman"/>
                <w:color w:val="000000" w:themeColor="text1"/>
                <w:sz w:val="28"/>
                <w:szCs w:val="28"/>
              </w:rPr>
              <w:t>.</w:t>
            </w:r>
          </w:p>
        </w:tc>
      </w:tr>
      <w:tr w:rsidR="31E0CAD4" w14:paraId="17B31D12" w14:textId="77777777" w:rsidTr="1AE4BDD7">
        <w:trPr>
          <w:trHeight w:val="1830"/>
        </w:trPr>
        <w:tc>
          <w:tcPr>
            <w:tcW w:w="12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083" w:themeFill="accent2" w:themeFillTint="99"/>
            <w:tcMar>
              <w:left w:w="93" w:type="dxa"/>
              <w:bottom w:w="87" w:type="dxa"/>
              <w:right w:w="44" w:type="dxa"/>
            </w:tcMar>
            <w:vAlign w:val="center"/>
          </w:tcPr>
          <w:p w14:paraId="3509258A" w14:textId="2C969B9E" w:rsidR="31E0CAD4" w:rsidRDefault="31E0CAD4" w:rsidP="00BD2003">
            <w:pPr>
              <w:spacing w:after="0" w:line="360" w:lineRule="auto"/>
              <w:jc w:val="center"/>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2</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083" w:themeFill="accent2" w:themeFillTint="99"/>
            <w:tcMar>
              <w:left w:w="93" w:type="dxa"/>
              <w:bottom w:w="87" w:type="dxa"/>
              <w:right w:w="44" w:type="dxa"/>
            </w:tcMar>
            <w:vAlign w:val="center"/>
          </w:tcPr>
          <w:tbl>
            <w:tblPr>
              <w:tblW w:w="0" w:type="auto"/>
              <w:tblLayout w:type="fixed"/>
              <w:tblLook w:val="06A0" w:firstRow="1" w:lastRow="0" w:firstColumn="1" w:lastColumn="0" w:noHBand="1" w:noVBand="1"/>
            </w:tblPr>
            <w:tblGrid>
              <w:gridCol w:w="1339"/>
              <w:gridCol w:w="1339"/>
            </w:tblGrid>
            <w:tr w:rsidR="31E0CAD4" w14:paraId="3B0B2243" w14:textId="77777777" w:rsidTr="1AE4BDD7">
              <w:trPr>
                <w:trHeight w:val="300"/>
              </w:trPr>
              <w:tc>
                <w:tcPr>
                  <w:tcW w:w="1339" w:type="dxa"/>
                  <w:shd w:val="clear" w:color="auto" w:fill="F4B083" w:themeFill="accent2" w:themeFillTint="99"/>
                  <w:vAlign w:val="center"/>
                </w:tcPr>
                <w:p w14:paraId="5AE8644B" w14:textId="31FFAC5F" w:rsidR="31E0CAD4" w:rsidRDefault="31E0CAD4" w:rsidP="00BD2003">
                  <w:pPr>
                    <w:spacing w:after="0" w:line="360" w:lineRule="auto"/>
                    <w:rPr>
                      <w:rFonts w:ascii="Times New Roman" w:eastAsia="Times New Roman" w:hAnsi="Times New Roman" w:cs="Times New Roman"/>
                    </w:rPr>
                  </w:pPr>
                </w:p>
              </w:tc>
              <w:tc>
                <w:tcPr>
                  <w:tcW w:w="1339" w:type="dxa"/>
                  <w:shd w:val="clear" w:color="auto" w:fill="F4B083" w:themeFill="accent2" w:themeFillTint="99"/>
                  <w:vAlign w:val="center"/>
                </w:tcPr>
                <w:p w14:paraId="1C6341E6" w14:textId="3A8ED8F3" w:rsidR="31E0CAD4" w:rsidRDefault="31E0CAD4" w:rsidP="00BD2003">
                  <w:pPr>
                    <w:spacing w:after="0" w:line="360" w:lineRule="auto"/>
                    <w:rPr>
                      <w:rFonts w:ascii="Times New Roman" w:eastAsia="Times New Roman" w:hAnsi="Times New Roman" w:cs="Times New Roman"/>
                    </w:rPr>
                  </w:pPr>
                </w:p>
              </w:tc>
            </w:tr>
            <w:tr w:rsidR="31E0CAD4" w14:paraId="442A26A7" w14:textId="77777777" w:rsidTr="1AE4BDD7">
              <w:trPr>
                <w:trHeight w:val="300"/>
              </w:trPr>
              <w:tc>
                <w:tcPr>
                  <w:tcW w:w="1339" w:type="dxa"/>
                  <w:shd w:val="clear" w:color="auto" w:fill="F4B083" w:themeFill="accent2" w:themeFillTint="99"/>
                  <w:vAlign w:val="center"/>
                </w:tcPr>
                <w:p w14:paraId="79C57569" w14:textId="4C69E085" w:rsidR="31E0CAD4" w:rsidRDefault="31E0CAD4" w:rsidP="00BD2003">
                  <w:pPr>
                    <w:spacing w:after="0" w:line="360" w:lineRule="auto"/>
                    <w:rPr>
                      <w:rFonts w:ascii="Times New Roman" w:eastAsia="Times New Roman" w:hAnsi="Times New Roman" w:cs="Times New Roman"/>
                    </w:rPr>
                  </w:pPr>
                </w:p>
              </w:tc>
              <w:tc>
                <w:tcPr>
                  <w:tcW w:w="1339" w:type="dxa"/>
                  <w:shd w:val="clear" w:color="auto" w:fill="F4B083" w:themeFill="accent2" w:themeFillTint="99"/>
                  <w:vAlign w:val="center"/>
                </w:tcPr>
                <w:p w14:paraId="67860D2C" w14:textId="13D59F3D" w:rsidR="31E0CAD4" w:rsidRDefault="31E0CAD4" w:rsidP="00BD2003">
                  <w:pPr>
                    <w:spacing w:after="0" w:line="360" w:lineRule="auto"/>
                    <w:rPr>
                      <w:rFonts w:ascii="Times New Roman" w:eastAsia="Times New Roman" w:hAnsi="Times New Roman" w:cs="Times New Roman"/>
                    </w:rPr>
                  </w:pPr>
                </w:p>
              </w:tc>
            </w:tr>
          </w:tbl>
          <w:p w14:paraId="03E945ED" w14:textId="16A0CB2A" w:rsidR="31E0CAD4" w:rsidRDefault="31E0CAD4" w:rsidP="00BD2003">
            <w:pPr>
              <w:spacing w:after="0" w:line="360" w:lineRule="auto"/>
              <w:jc w:val="center"/>
              <w:rPr>
                <w:rFonts w:ascii="Times New Roman" w:eastAsia="Times New Roman" w:hAnsi="Times New Roman" w:cs="Times New Roman"/>
              </w:rPr>
            </w:pPr>
            <w:r>
              <w:rPr>
                <w:noProof/>
              </w:rPr>
              <w:drawing>
                <wp:inline distT="0" distB="0" distL="0" distR="0" wp14:anchorId="43242B19" wp14:editId="4E57C520">
                  <wp:extent cx="1524000" cy="1143000"/>
                  <wp:effectExtent l="0" t="0" r="0" b="0"/>
                  <wp:docPr id="228284468" name="Picture 22828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84468"/>
                          <pic:cNvPicPr/>
                        </pic:nvPicPr>
                        <pic:blipFill>
                          <a:blip r:embed="rId21">
                            <a:extLst>
                              <a:ext uri="{28A0092B-C50C-407E-A947-70E740481C1C}">
                                <a14:useLocalDpi xmlns:a14="http://schemas.microsoft.com/office/drawing/2010/main" val="0"/>
                              </a:ext>
                            </a:extLst>
                          </a:blip>
                          <a:stretch>
                            <a:fillRect/>
                          </a:stretch>
                        </pic:blipFill>
                        <pic:spPr>
                          <a:xfrm>
                            <a:off x="0" y="0"/>
                            <a:ext cx="1524000" cy="1143000"/>
                          </a:xfrm>
                          <a:prstGeom prst="rect">
                            <a:avLst/>
                          </a:prstGeom>
                        </pic:spPr>
                      </pic:pic>
                    </a:graphicData>
                  </a:graphic>
                </wp:inline>
              </w:drawing>
            </w:r>
            <w:r>
              <w:br/>
            </w:r>
          </w:p>
          <w:p w14:paraId="53CCD624" w14:textId="025764DA" w:rsidR="31E0CAD4" w:rsidRDefault="31E0CAD4" w:rsidP="00BD2003">
            <w:pPr>
              <w:spacing w:after="0" w:line="360" w:lineRule="auto"/>
              <w:jc w:val="center"/>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 xml:space="preserve"> </w:t>
            </w:r>
          </w:p>
        </w:tc>
        <w:tc>
          <w:tcPr>
            <w:tcW w:w="51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083" w:themeFill="accent2" w:themeFillTint="99"/>
            <w:tcMar>
              <w:left w:w="93" w:type="dxa"/>
              <w:bottom w:w="87" w:type="dxa"/>
              <w:right w:w="44" w:type="dxa"/>
            </w:tcMar>
            <w:vAlign w:val="center"/>
          </w:tcPr>
          <w:p w14:paraId="118ABFF8" w14:textId="6BC1EAFD" w:rsidR="31E0CAD4" w:rsidRDefault="31E0CAD4" w:rsidP="00BD2003">
            <w:pPr>
              <w:spacing w:after="0" w:line="360" w:lineRule="auto"/>
              <w:jc w:val="center"/>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 xml:space="preserve">Actor </w:t>
            </w:r>
            <w:proofErr w:type="spellStart"/>
            <w:r w:rsidRPr="31E0CAD4">
              <w:rPr>
                <w:rFonts w:ascii="Times New Roman" w:eastAsia="Times New Roman" w:hAnsi="Times New Roman" w:cs="Times New Roman"/>
                <w:color w:val="000000" w:themeColor="text1"/>
                <w:sz w:val="28"/>
                <w:szCs w:val="28"/>
              </w:rPr>
              <w:t>dược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sử</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dụng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để</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hỉ</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người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dùng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hoặc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một</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đối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tượng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nào</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đó</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bên</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ngoài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tương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tác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với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hệ</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thống</w:t>
            </w:r>
            <w:proofErr w:type="spellEnd"/>
            <w:r w:rsidRPr="31E0CAD4">
              <w:rPr>
                <w:rFonts w:ascii="Times New Roman" w:eastAsia="Times New Roman" w:hAnsi="Times New Roman" w:cs="Times New Roman"/>
                <w:color w:val="000000" w:themeColor="text1"/>
                <w:sz w:val="28"/>
                <w:szCs w:val="28"/>
              </w:rPr>
              <w:t>.</w:t>
            </w:r>
          </w:p>
        </w:tc>
      </w:tr>
      <w:tr w:rsidR="31E0CAD4" w14:paraId="54FF8421" w14:textId="77777777" w:rsidTr="1AE4BDD7">
        <w:trPr>
          <w:trHeight w:val="1470"/>
        </w:trPr>
        <w:tc>
          <w:tcPr>
            <w:tcW w:w="12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93" w:type="dxa"/>
              <w:bottom w:w="87" w:type="dxa"/>
              <w:right w:w="44" w:type="dxa"/>
            </w:tcMar>
            <w:vAlign w:val="center"/>
          </w:tcPr>
          <w:p w14:paraId="00833BDA" w14:textId="01B93F53" w:rsidR="31E0CAD4" w:rsidRDefault="31E0CAD4" w:rsidP="00BD2003">
            <w:pPr>
              <w:spacing w:after="0" w:line="360" w:lineRule="auto"/>
              <w:jc w:val="center"/>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3</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93" w:type="dxa"/>
              <w:bottom w:w="87" w:type="dxa"/>
              <w:right w:w="44" w:type="dxa"/>
            </w:tcMar>
            <w:vAlign w:val="center"/>
          </w:tcPr>
          <w:p w14:paraId="0829E160" w14:textId="1D8CB925" w:rsidR="31E0CAD4" w:rsidRDefault="31E0CAD4" w:rsidP="00BD2003">
            <w:pPr>
              <w:spacing w:after="0" w:line="360" w:lineRule="auto"/>
              <w:jc w:val="center"/>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 xml:space="preserve"> </w:t>
            </w:r>
          </w:p>
          <w:tbl>
            <w:tblPr>
              <w:tblW w:w="0" w:type="auto"/>
              <w:tblLayout w:type="fixed"/>
              <w:tblLook w:val="06A0" w:firstRow="1" w:lastRow="0" w:firstColumn="1" w:lastColumn="0" w:noHBand="1" w:noVBand="1"/>
            </w:tblPr>
            <w:tblGrid>
              <w:gridCol w:w="1339"/>
              <w:gridCol w:w="1339"/>
            </w:tblGrid>
            <w:tr w:rsidR="31E0CAD4" w14:paraId="49C16585" w14:textId="77777777" w:rsidTr="31E0CAD4">
              <w:trPr>
                <w:trHeight w:val="300"/>
              </w:trPr>
              <w:tc>
                <w:tcPr>
                  <w:tcW w:w="1339" w:type="dxa"/>
                  <w:vAlign w:val="center"/>
                </w:tcPr>
                <w:p w14:paraId="3B162CCA" w14:textId="4C85A0C1" w:rsidR="31E0CAD4" w:rsidRDefault="31E0CAD4" w:rsidP="00BD2003">
                  <w:pPr>
                    <w:spacing w:after="0" w:line="360" w:lineRule="auto"/>
                    <w:rPr>
                      <w:rFonts w:ascii="Times New Roman" w:eastAsia="Times New Roman" w:hAnsi="Times New Roman" w:cs="Times New Roman"/>
                    </w:rPr>
                  </w:pPr>
                </w:p>
              </w:tc>
              <w:tc>
                <w:tcPr>
                  <w:tcW w:w="1339" w:type="dxa"/>
                  <w:vAlign w:val="center"/>
                </w:tcPr>
                <w:p w14:paraId="1BE528B0" w14:textId="6CD6B2F0" w:rsidR="31E0CAD4" w:rsidRDefault="31E0CAD4" w:rsidP="00BD2003">
                  <w:pPr>
                    <w:spacing w:after="0" w:line="360" w:lineRule="auto"/>
                    <w:rPr>
                      <w:rFonts w:ascii="Times New Roman" w:eastAsia="Times New Roman" w:hAnsi="Times New Roman" w:cs="Times New Roman"/>
                    </w:rPr>
                  </w:pPr>
                </w:p>
              </w:tc>
            </w:tr>
            <w:tr w:rsidR="31E0CAD4" w14:paraId="17CCA487" w14:textId="77777777" w:rsidTr="31E0CAD4">
              <w:trPr>
                <w:trHeight w:val="300"/>
              </w:trPr>
              <w:tc>
                <w:tcPr>
                  <w:tcW w:w="1339" w:type="dxa"/>
                  <w:vAlign w:val="center"/>
                </w:tcPr>
                <w:p w14:paraId="17A88792" w14:textId="23670A0E" w:rsidR="31E0CAD4" w:rsidRDefault="31E0CAD4" w:rsidP="00BD2003">
                  <w:pPr>
                    <w:spacing w:after="0" w:line="360" w:lineRule="auto"/>
                    <w:rPr>
                      <w:rFonts w:ascii="Times New Roman" w:eastAsia="Times New Roman" w:hAnsi="Times New Roman" w:cs="Times New Roman"/>
                    </w:rPr>
                  </w:pPr>
                </w:p>
              </w:tc>
              <w:tc>
                <w:tcPr>
                  <w:tcW w:w="1339" w:type="dxa"/>
                  <w:vAlign w:val="center"/>
                </w:tcPr>
                <w:p w14:paraId="1E2D0F53" w14:textId="4EA80BE7" w:rsidR="31E0CAD4" w:rsidRDefault="31E0CAD4" w:rsidP="00BD2003">
                  <w:pPr>
                    <w:spacing w:after="0" w:line="360" w:lineRule="auto"/>
                    <w:rPr>
                      <w:rFonts w:ascii="Times New Roman" w:eastAsia="Times New Roman" w:hAnsi="Times New Roman" w:cs="Times New Roman"/>
                    </w:rPr>
                  </w:pPr>
                </w:p>
              </w:tc>
            </w:tr>
          </w:tbl>
          <w:p w14:paraId="672E2514" w14:textId="53861403" w:rsidR="31E0CAD4" w:rsidRDefault="31E0CAD4" w:rsidP="00BD2003">
            <w:pPr>
              <w:spacing w:after="0" w:line="360" w:lineRule="auto"/>
              <w:jc w:val="center"/>
              <w:rPr>
                <w:rFonts w:ascii="Times New Roman" w:eastAsia="Times New Roman" w:hAnsi="Times New Roman" w:cs="Times New Roman"/>
              </w:rPr>
            </w:pPr>
            <w:r>
              <w:rPr>
                <w:noProof/>
              </w:rPr>
              <w:drawing>
                <wp:inline distT="0" distB="0" distL="0" distR="0" wp14:anchorId="5A251FDF" wp14:editId="34C3C698">
                  <wp:extent cx="1685925" cy="390525"/>
                  <wp:effectExtent l="0" t="0" r="0" b="0"/>
                  <wp:docPr id="778420086" name="Picture 77842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420086"/>
                          <pic:cNvPicPr/>
                        </pic:nvPicPr>
                        <pic:blipFill>
                          <a:blip r:embed="rId22">
                            <a:extLst>
                              <a:ext uri="{28A0092B-C50C-407E-A947-70E740481C1C}">
                                <a14:useLocalDpi xmlns:a14="http://schemas.microsoft.com/office/drawing/2010/main" val="0"/>
                              </a:ext>
                            </a:extLst>
                          </a:blip>
                          <a:stretch>
                            <a:fillRect/>
                          </a:stretch>
                        </pic:blipFill>
                        <pic:spPr>
                          <a:xfrm>
                            <a:off x="0" y="0"/>
                            <a:ext cx="1685925" cy="390525"/>
                          </a:xfrm>
                          <a:prstGeom prst="rect">
                            <a:avLst/>
                          </a:prstGeom>
                        </pic:spPr>
                      </pic:pic>
                    </a:graphicData>
                  </a:graphic>
                </wp:inline>
              </w:drawing>
            </w:r>
            <w:r>
              <w:br/>
            </w:r>
          </w:p>
        </w:tc>
        <w:tc>
          <w:tcPr>
            <w:tcW w:w="51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93" w:type="dxa"/>
              <w:bottom w:w="87" w:type="dxa"/>
              <w:right w:w="44" w:type="dxa"/>
            </w:tcMar>
            <w:vAlign w:val="center"/>
          </w:tcPr>
          <w:p w14:paraId="2910EFC2" w14:textId="3B74F267" w:rsidR="31E0CAD4" w:rsidRDefault="31E0CAD4" w:rsidP="00BD2003">
            <w:pPr>
              <w:spacing w:after="0" w:line="360" w:lineRule="auto"/>
              <w:jc w:val="center"/>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 xml:space="preserve">Include: </w:t>
            </w:r>
            <w:proofErr w:type="spellStart"/>
            <w:r w:rsidRPr="31E0CAD4">
              <w:rPr>
                <w:rFonts w:ascii="Times New Roman" w:eastAsia="Times New Roman" w:hAnsi="Times New Roman" w:cs="Times New Roman"/>
                <w:color w:val="000000" w:themeColor="text1"/>
                <w:sz w:val="28"/>
                <w:szCs w:val="28"/>
              </w:rPr>
              <w:t>Biểu</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diễn</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mối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quan</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hệ</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bắt</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buộc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phải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có</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giữa</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các</w:t>
            </w:r>
            <w:proofErr w:type="spellEnd"/>
            <w:r w:rsidRPr="31E0CAD4">
              <w:rPr>
                <w:rFonts w:ascii="Times New Roman" w:eastAsia="Times New Roman" w:hAnsi="Times New Roman" w:cs="Times New Roman"/>
                <w:color w:val="000000" w:themeColor="text1"/>
                <w:sz w:val="28"/>
                <w:szCs w:val="28"/>
              </w:rPr>
              <w:t xml:space="preserve"> Use case </w:t>
            </w:r>
            <w:proofErr w:type="spellStart"/>
            <w:r w:rsidRPr="31E0CAD4">
              <w:rPr>
                <w:rFonts w:ascii="Times New Roman" w:eastAsia="Times New Roman" w:hAnsi="Times New Roman" w:cs="Times New Roman"/>
                <w:color w:val="000000" w:themeColor="text1"/>
                <w:sz w:val="28"/>
                <w:szCs w:val="28"/>
              </w:rPr>
              <w:t>với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nhau</w:t>
            </w:r>
            <w:proofErr w:type="spellEnd"/>
            <w:r w:rsidRPr="31E0CAD4">
              <w:rPr>
                <w:rFonts w:ascii="Times New Roman" w:eastAsia="Times New Roman" w:hAnsi="Times New Roman" w:cs="Times New Roman"/>
                <w:color w:val="000000" w:themeColor="text1"/>
                <w:sz w:val="28"/>
                <w:szCs w:val="28"/>
              </w:rPr>
              <w:t>.</w:t>
            </w:r>
          </w:p>
        </w:tc>
      </w:tr>
      <w:tr w:rsidR="31E0CAD4" w14:paraId="25ADE1CE" w14:textId="77777777" w:rsidTr="1AE4BDD7">
        <w:trPr>
          <w:trHeight w:val="2700"/>
        </w:trPr>
        <w:tc>
          <w:tcPr>
            <w:tcW w:w="12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083" w:themeFill="accent2" w:themeFillTint="99"/>
            <w:tcMar>
              <w:left w:w="93" w:type="dxa"/>
              <w:bottom w:w="87" w:type="dxa"/>
              <w:right w:w="44" w:type="dxa"/>
            </w:tcMar>
            <w:vAlign w:val="center"/>
          </w:tcPr>
          <w:p w14:paraId="72F01F0A" w14:textId="6DBFD37A" w:rsidR="31E0CAD4" w:rsidRDefault="31E0CAD4" w:rsidP="00BD2003">
            <w:pPr>
              <w:spacing w:after="0" w:line="360" w:lineRule="auto"/>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4</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083" w:themeFill="accent2" w:themeFillTint="99"/>
            <w:tcMar>
              <w:left w:w="93" w:type="dxa"/>
              <w:bottom w:w="87" w:type="dxa"/>
              <w:right w:w="44" w:type="dxa"/>
            </w:tcMar>
            <w:vAlign w:val="center"/>
          </w:tcPr>
          <w:tbl>
            <w:tblPr>
              <w:tblW w:w="0" w:type="auto"/>
              <w:tblLayout w:type="fixed"/>
              <w:tblLook w:val="06A0" w:firstRow="1" w:lastRow="0" w:firstColumn="1" w:lastColumn="0" w:noHBand="1" w:noVBand="1"/>
            </w:tblPr>
            <w:tblGrid>
              <w:gridCol w:w="1339"/>
              <w:gridCol w:w="1339"/>
            </w:tblGrid>
            <w:tr w:rsidR="31E0CAD4" w14:paraId="7FDF9D7D" w14:textId="77777777" w:rsidTr="1AE4BDD7">
              <w:trPr>
                <w:trHeight w:val="300"/>
              </w:trPr>
              <w:tc>
                <w:tcPr>
                  <w:tcW w:w="1339" w:type="dxa"/>
                  <w:shd w:val="clear" w:color="auto" w:fill="F4B083" w:themeFill="accent2" w:themeFillTint="99"/>
                  <w:vAlign w:val="center"/>
                </w:tcPr>
                <w:p w14:paraId="76740B73" w14:textId="56AD9321" w:rsidR="31E0CAD4" w:rsidRDefault="31E0CAD4" w:rsidP="00BD2003">
                  <w:pPr>
                    <w:spacing w:after="0" w:line="360" w:lineRule="auto"/>
                    <w:jc w:val="both"/>
                    <w:rPr>
                      <w:rFonts w:ascii="Times New Roman" w:eastAsia="Times New Roman" w:hAnsi="Times New Roman" w:cs="Times New Roman"/>
                    </w:rPr>
                  </w:pPr>
                </w:p>
              </w:tc>
              <w:tc>
                <w:tcPr>
                  <w:tcW w:w="1339" w:type="dxa"/>
                  <w:shd w:val="clear" w:color="auto" w:fill="F4B083" w:themeFill="accent2" w:themeFillTint="99"/>
                  <w:vAlign w:val="center"/>
                </w:tcPr>
                <w:p w14:paraId="06BA8ED5" w14:textId="10BD1259" w:rsidR="31E0CAD4" w:rsidRDefault="31E0CAD4" w:rsidP="00BD2003">
                  <w:pPr>
                    <w:spacing w:after="0" w:line="360" w:lineRule="auto"/>
                    <w:jc w:val="both"/>
                    <w:rPr>
                      <w:rFonts w:ascii="Times New Roman" w:eastAsia="Times New Roman" w:hAnsi="Times New Roman" w:cs="Times New Roman"/>
                    </w:rPr>
                  </w:pPr>
                </w:p>
              </w:tc>
            </w:tr>
            <w:tr w:rsidR="31E0CAD4" w14:paraId="300CE945" w14:textId="77777777" w:rsidTr="1AE4BDD7">
              <w:trPr>
                <w:trHeight w:val="300"/>
              </w:trPr>
              <w:tc>
                <w:tcPr>
                  <w:tcW w:w="1339" w:type="dxa"/>
                  <w:shd w:val="clear" w:color="auto" w:fill="F4B083" w:themeFill="accent2" w:themeFillTint="99"/>
                  <w:vAlign w:val="center"/>
                </w:tcPr>
                <w:p w14:paraId="28645882" w14:textId="1D6A413D" w:rsidR="31E0CAD4" w:rsidRDefault="31E0CAD4" w:rsidP="00BD2003">
                  <w:pPr>
                    <w:spacing w:after="0" w:line="360" w:lineRule="auto"/>
                    <w:jc w:val="both"/>
                    <w:rPr>
                      <w:rFonts w:ascii="Times New Roman" w:eastAsia="Times New Roman" w:hAnsi="Times New Roman" w:cs="Times New Roman"/>
                    </w:rPr>
                  </w:pPr>
                </w:p>
              </w:tc>
              <w:tc>
                <w:tcPr>
                  <w:tcW w:w="1339" w:type="dxa"/>
                  <w:shd w:val="clear" w:color="auto" w:fill="F4B083" w:themeFill="accent2" w:themeFillTint="99"/>
                  <w:vAlign w:val="center"/>
                </w:tcPr>
                <w:p w14:paraId="548C7B5F" w14:textId="4F4F9C31" w:rsidR="31E0CAD4" w:rsidRDefault="31E0CAD4" w:rsidP="00BD2003">
                  <w:pPr>
                    <w:spacing w:after="0" w:line="360" w:lineRule="auto"/>
                    <w:jc w:val="both"/>
                    <w:rPr>
                      <w:rFonts w:ascii="Times New Roman" w:eastAsia="Times New Roman" w:hAnsi="Times New Roman" w:cs="Times New Roman"/>
                    </w:rPr>
                  </w:pPr>
                </w:p>
              </w:tc>
            </w:tr>
          </w:tbl>
          <w:p w14:paraId="2CC54E3B" w14:textId="083526E5" w:rsidR="31E0CAD4" w:rsidRDefault="31E0CAD4" w:rsidP="00BD2003">
            <w:pPr>
              <w:spacing w:after="0" w:line="360" w:lineRule="auto"/>
              <w:rPr>
                <w:rFonts w:ascii="Times New Roman" w:eastAsia="Times New Roman" w:hAnsi="Times New Roman" w:cs="Times New Roman"/>
              </w:rPr>
            </w:pPr>
            <w:r>
              <w:rPr>
                <w:noProof/>
              </w:rPr>
              <w:drawing>
                <wp:inline distT="0" distB="0" distL="0" distR="0" wp14:anchorId="1E6A0073" wp14:editId="59DC54F4">
                  <wp:extent cx="1685925" cy="1181100"/>
                  <wp:effectExtent l="0" t="0" r="0" b="0"/>
                  <wp:docPr id="509666479" name="Picture 50966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66479"/>
                          <pic:cNvPicPr/>
                        </pic:nvPicPr>
                        <pic:blipFill>
                          <a:blip r:embed="rId23">
                            <a:extLst>
                              <a:ext uri="{28A0092B-C50C-407E-A947-70E740481C1C}">
                                <a14:useLocalDpi xmlns:a14="http://schemas.microsoft.com/office/drawing/2010/main" val="0"/>
                              </a:ext>
                            </a:extLst>
                          </a:blip>
                          <a:stretch>
                            <a:fillRect/>
                          </a:stretch>
                        </pic:blipFill>
                        <pic:spPr>
                          <a:xfrm>
                            <a:off x="0" y="0"/>
                            <a:ext cx="1685925" cy="1181100"/>
                          </a:xfrm>
                          <a:prstGeom prst="rect">
                            <a:avLst/>
                          </a:prstGeom>
                        </pic:spPr>
                      </pic:pic>
                    </a:graphicData>
                  </a:graphic>
                </wp:inline>
              </w:drawing>
            </w:r>
            <w:r>
              <w:br/>
            </w:r>
          </w:p>
          <w:p w14:paraId="7C46C8C9" w14:textId="2270DE4D" w:rsidR="31E0CAD4" w:rsidRDefault="31E0CAD4" w:rsidP="00BD2003">
            <w:pPr>
              <w:spacing w:after="0" w:line="360" w:lineRule="auto"/>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 xml:space="preserve"> </w:t>
            </w:r>
          </w:p>
        </w:tc>
        <w:tc>
          <w:tcPr>
            <w:tcW w:w="51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083" w:themeFill="accent2" w:themeFillTint="99"/>
            <w:tcMar>
              <w:left w:w="93" w:type="dxa"/>
              <w:bottom w:w="87" w:type="dxa"/>
              <w:right w:w="44" w:type="dxa"/>
            </w:tcMar>
            <w:vAlign w:val="center"/>
          </w:tcPr>
          <w:p w14:paraId="208E065D" w14:textId="4BF3734F" w:rsidR="31E0CAD4" w:rsidRDefault="31E0CAD4" w:rsidP="00BD2003">
            <w:pPr>
              <w:spacing w:after="0" w:line="360" w:lineRule="auto"/>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 xml:space="preserve">System Boundary: </w:t>
            </w:r>
            <w:proofErr w:type="spellStart"/>
            <w:r w:rsidRPr="31E0CAD4">
              <w:rPr>
                <w:rFonts w:ascii="Times New Roman" w:eastAsia="Times New Roman" w:hAnsi="Times New Roman" w:cs="Times New Roman"/>
                <w:color w:val="000000" w:themeColor="text1"/>
                <w:sz w:val="28"/>
                <w:szCs w:val="28"/>
              </w:rPr>
              <w:t>Đây</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là</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ranh</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giới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của</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hệ</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thống</w:t>
            </w:r>
            <w:proofErr w:type="spellEnd"/>
            <w:r w:rsidRPr="31E0CAD4">
              <w:rPr>
                <w:rFonts w:ascii="Times New Roman" w:eastAsia="Times New Roman" w:hAnsi="Times New Roman" w:cs="Times New Roman"/>
                <w:color w:val="000000" w:themeColor="text1"/>
                <w:sz w:val="28"/>
                <w:szCs w:val="28"/>
              </w:rPr>
              <w:t>.</w:t>
            </w:r>
          </w:p>
        </w:tc>
      </w:tr>
      <w:tr w:rsidR="31E0CAD4" w14:paraId="1F0790DD" w14:textId="77777777" w:rsidTr="1AE4BDD7">
        <w:trPr>
          <w:trHeight w:val="2055"/>
        </w:trPr>
        <w:tc>
          <w:tcPr>
            <w:tcW w:w="12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93" w:type="dxa"/>
              <w:bottom w:w="87" w:type="dxa"/>
              <w:right w:w="44" w:type="dxa"/>
            </w:tcMar>
            <w:vAlign w:val="center"/>
          </w:tcPr>
          <w:p w14:paraId="445C92C4" w14:textId="55DB882F" w:rsidR="31E0CAD4" w:rsidRDefault="31E0CAD4" w:rsidP="00BD2003">
            <w:pPr>
              <w:spacing w:after="0" w:line="360" w:lineRule="auto"/>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5</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93" w:type="dxa"/>
              <w:bottom w:w="87" w:type="dxa"/>
              <w:right w:w="44" w:type="dxa"/>
            </w:tcMar>
            <w:vAlign w:val="center"/>
          </w:tcPr>
          <w:p w14:paraId="09C2A495" w14:textId="54337B56" w:rsidR="31E0CAD4" w:rsidRDefault="31E0CAD4" w:rsidP="00BD2003">
            <w:pPr>
              <w:spacing w:after="0" w:line="360" w:lineRule="auto"/>
              <w:rPr>
                <w:rFonts w:ascii="Times New Roman" w:eastAsia="Times New Roman" w:hAnsi="Times New Roman" w:cs="Times New Roman"/>
              </w:rPr>
            </w:pPr>
            <w:r>
              <w:br/>
            </w:r>
          </w:p>
          <w:p w14:paraId="7421F7A1" w14:textId="2DC92069" w:rsidR="31E0CAD4" w:rsidRDefault="31E0CAD4" w:rsidP="00BD2003">
            <w:pPr>
              <w:spacing w:after="0" w:line="360" w:lineRule="auto"/>
              <w:rPr>
                <w:rFonts w:ascii="Times New Roman" w:eastAsia="Times New Roman" w:hAnsi="Times New Roman" w:cs="Times New Roman"/>
                <w:color w:val="000000" w:themeColor="text1"/>
                <w:sz w:val="28"/>
                <w:szCs w:val="28"/>
              </w:rPr>
            </w:pPr>
            <w:r>
              <w:rPr>
                <w:noProof/>
              </w:rPr>
              <w:drawing>
                <wp:inline distT="0" distB="0" distL="0" distR="0" wp14:anchorId="0B691E97" wp14:editId="07CC5FF8">
                  <wp:extent cx="1685925" cy="600075"/>
                  <wp:effectExtent l="0" t="0" r="0" b="0"/>
                  <wp:docPr id="1412666959" name="Picture 141266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666959"/>
                          <pic:cNvPicPr/>
                        </pic:nvPicPr>
                        <pic:blipFill>
                          <a:blip r:embed="rId24">
                            <a:extLst>
                              <a:ext uri="{28A0092B-C50C-407E-A947-70E740481C1C}">
                                <a14:useLocalDpi xmlns:a14="http://schemas.microsoft.com/office/drawing/2010/main" val="0"/>
                              </a:ext>
                            </a:extLst>
                          </a:blip>
                          <a:stretch>
                            <a:fillRect/>
                          </a:stretch>
                        </pic:blipFill>
                        <pic:spPr>
                          <a:xfrm>
                            <a:off x="0" y="0"/>
                            <a:ext cx="1685925" cy="600075"/>
                          </a:xfrm>
                          <a:prstGeom prst="rect">
                            <a:avLst/>
                          </a:prstGeom>
                        </pic:spPr>
                      </pic:pic>
                    </a:graphicData>
                  </a:graphic>
                </wp:inline>
              </w:drawing>
            </w:r>
            <w:r w:rsidRPr="31E0CAD4">
              <w:rPr>
                <w:rFonts w:ascii="Times New Roman" w:eastAsia="Times New Roman" w:hAnsi="Times New Roman" w:cs="Times New Roman"/>
                <w:color w:val="000000" w:themeColor="text1"/>
                <w:sz w:val="28"/>
                <w:szCs w:val="28"/>
              </w:rPr>
              <w:t xml:space="preserve"> </w:t>
            </w:r>
          </w:p>
        </w:tc>
        <w:tc>
          <w:tcPr>
            <w:tcW w:w="51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93" w:type="dxa"/>
              <w:bottom w:w="87" w:type="dxa"/>
              <w:right w:w="44" w:type="dxa"/>
            </w:tcMar>
            <w:vAlign w:val="center"/>
          </w:tcPr>
          <w:p w14:paraId="1823D392" w14:textId="1039A397" w:rsidR="31E0CAD4" w:rsidRDefault="31E0CAD4" w:rsidP="00BD2003">
            <w:pPr>
              <w:spacing w:after="0" w:line="360" w:lineRule="auto"/>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 xml:space="preserve">Extend: </w:t>
            </w:r>
            <w:proofErr w:type="spellStart"/>
            <w:r w:rsidRPr="31E0CAD4">
              <w:rPr>
                <w:rFonts w:ascii="Times New Roman" w:eastAsia="Times New Roman" w:hAnsi="Times New Roman" w:cs="Times New Roman"/>
                <w:color w:val="000000" w:themeColor="text1"/>
                <w:sz w:val="28"/>
                <w:szCs w:val="28"/>
              </w:rPr>
              <w:t>Biểu</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diễn</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mối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quan</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hệ</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mở</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rộng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của</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các</w:t>
            </w:r>
            <w:proofErr w:type="spellEnd"/>
            <w:r w:rsidRPr="31E0CAD4">
              <w:rPr>
                <w:rFonts w:ascii="Times New Roman" w:eastAsia="Times New Roman" w:hAnsi="Times New Roman" w:cs="Times New Roman"/>
                <w:color w:val="000000" w:themeColor="text1"/>
                <w:sz w:val="28"/>
                <w:szCs w:val="28"/>
              </w:rPr>
              <w:t xml:space="preserve"> Use case </w:t>
            </w:r>
            <w:proofErr w:type="spellStart"/>
            <w:r w:rsidRPr="31E0CAD4">
              <w:rPr>
                <w:rFonts w:ascii="Times New Roman" w:eastAsia="Times New Roman" w:hAnsi="Times New Roman" w:cs="Times New Roman"/>
                <w:color w:val="000000" w:themeColor="text1"/>
                <w:sz w:val="28"/>
                <w:szCs w:val="28"/>
              </w:rPr>
              <w:t>với</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nhau</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có</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thể</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thực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hiện</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hoặc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không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thực</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hiện</w:t>
            </w:r>
            <w:proofErr w:type="spellEnd"/>
            <w:r w:rsidRPr="31E0CAD4">
              <w:rPr>
                <w:rFonts w:ascii="Times New Roman" w:eastAsia="Times New Roman" w:hAnsi="Times New Roman" w:cs="Times New Roman"/>
                <w:color w:val="000000" w:themeColor="text1"/>
                <w:sz w:val="28"/>
                <w:szCs w:val="28"/>
              </w:rPr>
              <w:t>.</w:t>
            </w:r>
          </w:p>
        </w:tc>
      </w:tr>
      <w:tr w:rsidR="31E0CAD4" w14:paraId="0A47FA62" w14:textId="77777777" w:rsidTr="1AE4BDD7">
        <w:trPr>
          <w:trHeight w:val="2055"/>
        </w:trPr>
        <w:tc>
          <w:tcPr>
            <w:tcW w:w="12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083" w:themeFill="accent2" w:themeFillTint="99"/>
            <w:tcMar>
              <w:left w:w="93" w:type="dxa"/>
              <w:bottom w:w="87" w:type="dxa"/>
              <w:right w:w="44" w:type="dxa"/>
            </w:tcMar>
            <w:vAlign w:val="center"/>
          </w:tcPr>
          <w:p w14:paraId="621E1A66" w14:textId="3141BE8F" w:rsidR="31E0CAD4" w:rsidRDefault="31E0CAD4" w:rsidP="00BD2003">
            <w:pPr>
              <w:spacing w:after="0" w:line="360" w:lineRule="auto"/>
              <w:rPr>
                <w:rFonts w:ascii="Times New Roman" w:eastAsia="Times New Roman" w:hAnsi="Times New Roman" w:cs="Times New Roman"/>
                <w:color w:val="000000" w:themeColor="text1"/>
                <w:sz w:val="28"/>
                <w:szCs w:val="28"/>
              </w:rPr>
            </w:pPr>
            <w:r w:rsidRPr="31E0CAD4">
              <w:rPr>
                <w:rFonts w:ascii="Times New Roman" w:eastAsia="Times New Roman" w:hAnsi="Times New Roman" w:cs="Times New Roman"/>
                <w:color w:val="000000" w:themeColor="text1"/>
                <w:sz w:val="28"/>
                <w:szCs w:val="28"/>
              </w:rPr>
              <w:t>6</w:t>
            </w:r>
          </w:p>
        </w:tc>
        <w:tc>
          <w:tcPr>
            <w:tcW w:w="27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083" w:themeFill="accent2" w:themeFillTint="99"/>
            <w:tcMar>
              <w:left w:w="93" w:type="dxa"/>
              <w:bottom w:w="87" w:type="dxa"/>
              <w:right w:w="44" w:type="dxa"/>
            </w:tcMar>
            <w:vAlign w:val="center"/>
          </w:tcPr>
          <w:tbl>
            <w:tblPr>
              <w:tblW w:w="0" w:type="auto"/>
              <w:tblLayout w:type="fixed"/>
              <w:tblLook w:val="06A0" w:firstRow="1" w:lastRow="0" w:firstColumn="1" w:lastColumn="0" w:noHBand="1" w:noVBand="1"/>
            </w:tblPr>
            <w:tblGrid>
              <w:gridCol w:w="1339"/>
              <w:gridCol w:w="1339"/>
            </w:tblGrid>
            <w:tr w:rsidR="31E0CAD4" w14:paraId="38B381FA" w14:textId="77777777" w:rsidTr="1AE4BDD7">
              <w:trPr>
                <w:trHeight w:val="300"/>
              </w:trPr>
              <w:tc>
                <w:tcPr>
                  <w:tcW w:w="1339" w:type="dxa"/>
                  <w:shd w:val="clear" w:color="auto" w:fill="F4B083" w:themeFill="accent2" w:themeFillTint="99"/>
                  <w:vAlign w:val="center"/>
                </w:tcPr>
                <w:p w14:paraId="6A161535" w14:textId="7FE36CBB" w:rsidR="31E0CAD4" w:rsidRDefault="31E0CAD4" w:rsidP="00BD2003">
                  <w:pPr>
                    <w:spacing w:after="0" w:line="360" w:lineRule="auto"/>
                    <w:jc w:val="both"/>
                    <w:rPr>
                      <w:rFonts w:ascii="Times New Roman" w:eastAsia="Times New Roman" w:hAnsi="Times New Roman" w:cs="Times New Roman"/>
                    </w:rPr>
                  </w:pPr>
                </w:p>
              </w:tc>
              <w:tc>
                <w:tcPr>
                  <w:tcW w:w="1339" w:type="dxa"/>
                  <w:shd w:val="clear" w:color="auto" w:fill="F4B083" w:themeFill="accent2" w:themeFillTint="99"/>
                  <w:vAlign w:val="center"/>
                </w:tcPr>
                <w:p w14:paraId="55D4FD60" w14:textId="21F852DC" w:rsidR="31E0CAD4" w:rsidRDefault="31E0CAD4" w:rsidP="00BD2003">
                  <w:pPr>
                    <w:spacing w:after="0" w:line="360" w:lineRule="auto"/>
                    <w:jc w:val="both"/>
                    <w:rPr>
                      <w:rFonts w:ascii="Times New Roman" w:eastAsia="Times New Roman" w:hAnsi="Times New Roman" w:cs="Times New Roman"/>
                    </w:rPr>
                  </w:pPr>
                </w:p>
              </w:tc>
            </w:tr>
            <w:tr w:rsidR="31E0CAD4" w14:paraId="487BBB83" w14:textId="77777777" w:rsidTr="1AE4BDD7">
              <w:trPr>
                <w:trHeight w:val="300"/>
              </w:trPr>
              <w:tc>
                <w:tcPr>
                  <w:tcW w:w="1339" w:type="dxa"/>
                  <w:shd w:val="clear" w:color="auto" w:fill="F4B083" w:themeFill="accent2" w:themeFillTint="99"/>
                  <w:vAlign w:val="center"/>
                </w:tcPr>
                <w:p w14:paraId="74F48654" w14:textId="4A8DCF82" w:rsidR="31E0CAD4" w:rsidRDefault="31E0CAD4" w:rsidP="00BD2003">
                  <w:pPr>
                    <w:spacing w:after="0" w:line="360" w:lineRule="auto"/>
                    <w:jc w:val="both"/>
                    <w:rPr>
                      <w:rFonts w:ascii="Times New Roman" w:eastAsia="Times New Roman" w:hAnsi="Times New Roman" w:cs="Times New Roman"/>
                    </w:rPr>
                  </w:pPr>
                </w:p>
              </w:tc>
              <w:tc>
                <w:tcPr>
                  <w:tcW w:w="1339" w:type="dxa"/>
                  <w:shd w:val="clear" w:color="auto" w:fill="F4B083" w:themeFill="accent2" w:themeFillTint="99"/>
                  <w:vAlign w:val="center"/>
                </w:tcPr>
                <w:p w14:paraId="1E5BFE7E" w14:textId="0A4C29DA" w:rsidR="31E0CAD4" w:rsidRDefault="31E0CAD4" w:rsidP="00BD2003">
                  <w:pPr>
                    <w:tabs>
                      <w:tab w:val="center" w:pos="1154"/>
                    </w:tabs>
                    <w:spacing w:after="0" w:line="360" w:lineRule="auto"/>
                    <w:jc w:val="both"/>
                    <w:rPr>
                      <w:rFonts w:ascii="Times New Roman" w:eastAsia="Times New Roman" w:hAnsi="Times New Roman" w:cs="Times New Roman"/>
                    </w:rPr>
                  </w:pPr>
                </w:p>
              </w:tc>
            </w:tr>
          </w:tbl>
          <w:p w14:paraId="2D122381" w14:textId="657A62A8" w:rsidR="31E0CAD4" w:rsidRDefault="31E0CAD4" w:rsidP="00BD2003">
            <w:pPr>
              <w:tabs>
                <w:tab w:val="center" w:pos="1154"/>
              </w:tabs>
              <w:spacing w:after="0" w:line="360" w:lineRule="auto"/>
              <w:rPr>
                <w:rFonts w:ascii="Times New Roman" w:eastAsia="Times New Roman" w:hAnsi="Times New Roman" w:cs="Times New Roman"/>
              </w:rPr>
            </w:pPr>
            <w:r>
              <w:rPr>
                <w:noProof/>
              </w:rPr>
              <w:drawing>
                <wp:inline distT="0" distB="0" distL="0" distR="0" wp14:anchorId="47FEA5EA" wp14:editId="63F1D02E">
                  <wp:extent cx="1028700" cy="1685925"/>
                  <wp:effectExtent l="0" t="0" r="0" b="0"/>
                  <wp:docPr id="875026392" name="Picture 87502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026392"/>
                          <pic:cNvPicPr/>
                        </pic:nvPicPr>
                        <pic:blipFill>
                          <a:blip r:embed="rId25">
                            <a:extLst>
                              <a:ext uri="{28A0092B-C50C-407E-A947-70E740481C1C}">
                                <a14:useLocalDpi xmlns:a14="http://schemas.microsoft.com/office/drawing/2010/main" val="0"/>
                              </a:ext>
                            </a:extLst>
                          </a:blip>
                          <a:stretch>
                            <a:fillRect/>
                          </a:stretch>
                        </pic:blipFill>
                        <pic:spPr>
                          <a:xfrm>
                            <a:off x="0" y="0"/>
                            <a:ext cx="1028700" cy="1685925"/>
                          </a:xfrm>
                          <a:prstGeom prst="rect">
                            <a:avLst/>
                          </a:prstGeom>
                        </pic:spPr>
                      </pic:pic>
                    </a:graphicData>
                  </a:graphic>
                </wp:inline>
              </w:drawing>
            </w:r>
            <w:r>
              <w:br/>
            </w:r>
          </w:p>
        </w:tc>
        <w:tc>
          <w:tcPr>
            <w:tcW w:w="51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083" w:themeFill="accent2" w:themeFillTint="99"/>
            <w:tcMar>
              <w:left w:w="93" w:type="dxa"/>
              <w:bottom w:w="87" w:type="dxa"/>
              <w:right w:w="44" w:type="dxa"/>
            </w:tcMar>
            <w:vAlign w:val="center"/>
          </w:tcPr>
          <w:p w14:paraId="6EBD73E1" w14:textId="7803EB4B" w:rsidR="31E0CAD4" w:rsidRDefault="31E0CAD4" w:rsidP="00BD2003">
            <w:pPr>
              <w:spacing w:after="0" w:line="360" w:lineRule="auto"/>
              <w:rPr>
                <w:rFonts w:ascii="Times New Roman" w:eastAsia="Times New Roman" w:hAnsi="Times New Roman" w:cs="Times New Roman"/>
                <w:color w:val="000000" w:themeColor="text1"/>
                <w:sz w:val="28"/>
                <w:szCs w:val="28"/>
              </w:rPr>
            </w:pPr>
            <w:proofErr w:type="spellStart"/>
            <w:r w:rsidRPr="31E0CAD4">
              <w:rPr>
                <w:rFonts w:ascii="Times New Roman" w:eastAsia="Times New Roman" w:hAnsi="Times New Roman" w:cs="Times New Roman"/>
                <w:color w:val="000000" w:themeColor="text1"/>
                <w:sz w:val="28"/>
                <w:szCs w:val="28"/>
              </w:rPr>
              <w:t>Đây</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là</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biểu</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tượng</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của</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sự</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kế</w:t>
            </w:r>
            <w:proofErr w:type="spellEnd"/>
            <w:r w:rsidRPr="31E0CAD4">
              <w:rPr>
                <w:rFonts w:ascii="Times New Roman" w:eastAsia="Times New Roman" w:hAnsi="Times New Roman" w:cs="Times New Roman"/>
                <w:color w:val="000000" w:themeColor="text1"/>
                <w:sz w:val="28"/>
                <w:szCs w:val="28"/>
              </w:rPr>
              <w:t xml:space="preserve"> </w:t>
            </w:r>
            <w:proofErr w:type="spellStart"/>
            <w:r w:rsidRPr="31E0CAD4">
              <w:rPr>
                <w:rFonts w:ascii="Times New Roman" w:eastAsia="Times New Roman" w:hAnsi="Times New Roman" w:cs="Times New Roman"/>
                <w:color w:val="000000" w:themeColor="text1"/>
                <w:sz w:val="28"/>
                <w:szCs w:val="28"/>
              </w:rPr>
              <w:t>thừa</w:t>
            </w:r>
            <w:proofErr w:type="spellEnd"/>
          </w:p>
        </w:tc>
      </w:tr>
    </w:tbl>
    <w:p w14:paraId="783B4CE7" w14:textId="24B626AD" w:rsidR="31E0CAD4" w:rsidRDefault="31E0CAD4" w:rsidP="00BD2003">
      <w:pPr>
        <w:tabs>
          <w:tab w:val="left" w:pos="360"/>
        </w:tabs>
        <w:spacing w:after="0" w:line="360" w:lineRule="auto"/>
        <w:outlineLvl w:val="2"/>
        <w:rPr>
          <w:rFonts w:ascii="Times New Roman" w:eastAsia="Times New Roman" w:hAnsi="Times New Roman" w:cs="Times New Roman"/>
          <w:sz w:val="24"/>
          <w:szCs w:val="24"/>
        </w:rPr>
      </w:pPr>
    </w:p>
    <w:p w14:paraId="45EB2659" w14:textId="77777777" w:rsidR="007A5C7A" w:rsidRDefault="1AE4BDD7" w:rsidP="007A5C7A">
      <w:pPr>
        <w:keepNext/>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3B30DE60" wp14:editId="2C8DBD24">
            <wp:extent cx="5820064" cy="4074044"/>
            <wp:effectExtent l="0" t="0" r="0" b="0"/>
            <wp:docPr id="1525460330" name="Picture 152546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460330"/>
                    <pic:cNvPicPr/>
                  </pic:nvPicPr>
                  <pic:blipFill>
                    <a:blip r:embed="rId26">
                      <a:extLst>
                        <a:ext uri="{28A0092B-C50C-407E-A947-70E740481C1C}">
                          <a14:useLocalDpi xmlns:a14="http://schemas.microsoft.com/office/drawing/2010/main" val="0"/>
                        </a:ext>
                      </a:extLst>
                    </a:blip>
                    <a:stretch>
                      <a:fillRect/>
                    </a:stretch>
                  </pic:blipFill>
                  <pic:spPr>
                    <a:xfrm>
                      <a:off x="0" y="0"/>
                      <a:ext cx="5820064" cy="4074044"/>
                    </a:xfrm>
                    <a:prstGeom prst="rect">
                      <a:avLst/>
                    </a:prstGeom>
                  </pic:spPr>
                </pic:pic>
              </a:graphicData>
            </a:graphic>
          </wp:inline>
        </w:drawing>
      </w:r>
    </w:p>
    <w:p w14:paraId="692AFE18" w14:textId="4A7944B5" w:rsidR="007A5C7A" w:rsidRDefault="007A5C7A" w:rsidP="6F5F1838">
      <w:pPr>
        <w:pStyle w:val="Caption"/>
        <w:jc w:val="center"/>
        <w:rPr>
          <w:del w:id="181" w:author="Microsoft Word" w:date="2023-12-08T23:24:00Z"/>
          <w:rFonts w:ascii="Times New Roman" w:eastAsia="Times New Roman" w:hAnsi="Times New Roman" w:cs="Times New Roman"/>
          <w:i w:val="0"/>
          <w:iCs w:val="0"/>
          <w:color w:val="auto"/>
          <w:sz w:val="24"/>
          <w:szCs w:val="24"/>
        </w:rPr>
      </w:pPr>
      <w:proofErr w:type="spellStart"/>
      <w:r w:rsidRPr="6F5F1838">
        <w:rPr>
          <w:rFonts w:ascii="Times New Roman" w:eastAsia="Times New Roman" w:hAnsi="Times New Roman" w:cs="Times New Roman"/>
          <w:i w:val="0"/>
          <w:color w:val="auto"/>
          <w:sz w:val="24"/>
          <w:szCs w:val="24"/>
        </w:rPr>
        <w:t>Hình</w:t>
      </w:r>
      <w:proofErr w:type="spellEnd"/>
      <w:r w:rsidRPr="6F5F1838">
        <w:rPr>
          <w:rFonts w:ascii="Times New Roman" w:eastAsia="Times New Roman" w:hAnsi="Times New Roman" w:cs="Times New Roman"/>
          <w:i w:val="0"/>
          <w:color w:val="auto"/>
          <w:sz w:val="24"/>
          <w:szCs w:val="24"/>
        </w:rPr>
        <w:t xml:space="preserve"> </w:t>
      </w:r>
      <w:r w:rsidRPr="6B7BF3A9">
        <w:fldChar w:fldCharType="begin"/>
      </w:r>
      <w:r>
        <w:instrText xml:space="preserve"> SEQ Hình \* ARABIC </w:instrText>
      </w:r>
      <w:r w:rsidRPr="6B7BF3A9">
        <w:fldChar w:fldCharType="separate"/>
      </w:r>
      <w:r w:rsidR="00A8542B">
        <w:rPr>
          <w:noProof/>
        </w:rPr>
        <w:t>1</w:t>
      </w:r>
      <w:r w:rsidRPr="6B7BF3A9">
        <w:fldChar w:fldCharType="end"/>
      </w:r>
      <w:r w:rsidR="00311E1B" w:rsidRPr="10EA46D3">
        <w:rPr>
          <w:rFonts w:ascii="Times New Roman" w:eastAsia="Times New Roman" w:hAnsi="Times New Roman" w:cs="Times New Roman"/>
        </w:rPr>
        <w:t xml:space="preserve">: </w:t>
      </w:r>
      <w:proofErr w:type="spellStart"/>
      <w:ins w:id="182" w:author="Microsoft Word" w:date="2023-12-08T23:24:00Z">
        <w:r w:rsidR="00311E1B" w:rsidRPr="10EA46D3">
          <w:rPr>
            <w:rFonts w:ascii="Times New Roman" w:eastAsia="Times New Roman" w:hAnsi="Times New Roman" w:cs="Times New Roman"/>
          </w:rPr>
          <w:t>User</w:t>
        </w:r>
      </w:ins>
      <w:r w:rsidR="6F5F1838" w:rsidRPr="6F5F1838">
        <w:rPr>
          <w:rFonts w:ascii="Times New Roman" w:eastAsia="Times New Roman" w:hAnsi="Times New Roman" w:cs="Times New Roman"/>
          <w:i w:val="0"/>
          <w:iCs w:val="0"/>
          <w:color w:val="auto"/>
          <w:sz w:val="24"/>
          <w:szCs w:val="24"/>
        </w:rPr>
        <w:t>Use</w:t>
      </w:r>
      <w:proofErr w:type="spellEnd"/>
      <w:r w:rsidR="6F5F1838" w:rsidRPr="6F5F1838">
        <w:rPr>
          <w:rFonts w:ascii="Times New Roman" w:eastAsia="Times New Roman" w:hAnsi="Times New Roman" w:cs="Times New Roman"/>
          <w:i w:val="0"/>
          <w:iCs w:val="0"/>
          <w:color w:val="auto"/>
          <w:sz w:val="24"/>
          <w:szCs w:val="24"/>
        </w:rPr>
        <w:t xml:space="preserve"> case </w:t>
      </w:r>
      <w:proofErr w:type="spellStart"/>
      <w:r w:rsidR="6F5F1838" w:rsidRPr="6F5F1838">
        <w:rPr>
          <w:rFonts w:ascii="Times New Roman" w:eastAsia="Times New Roman" w:hAnsi="Times New Roman" w:cs="Times New Roman"/>
          <w:i w:val="0"/>
          <w:iCs w:val="0"/>
          <w:color w:val="auto"/>
          <w:sz w:val="24"/>
          <w:szCs w:val="24"/>
        </w:rPr>
        <w:t>Tổng</w:t>
      </w:r>
      <w:proofErr w:type="spellEnd"/>
    </w:p>
    <w:p w14:paraId="4D865715" w14:textId="604420C1" w:rsidR="1AE4BDD7" w:rsidRDefault="00311E1B" w:rsidP="00311E1B">
      <w:pPr>
        <w:pStyle w:val="Caption"/>
        <w:jc w:val="center"/>
        <w:rPr>
          <w:rFonts w:ascii="Times New Roman" w:eastAsia="Times New Roman" w:hAnsi="Times New Roman" w:cs="Times New Roman"/>
        </w:rPr>
      </w:pPr>
      <w:r w:rsidRPr="10EA46D3">
        <w:rPr>
          <w:rFonts w:ascii="Times New Roman" w:eastAsia="Times New Roman" w:hAnsi="Times New Roman" w:cs="Times New Roman"/>
        </w:rPr>
        <w:t xml:space="preserve"> Case </w:t>
      </w:r>
      <w:proofErr w:type="spellStart"/>
      <w:r w:rsidRPr="10EA46D3">
        <w:rPr>
          <w:rFonts w:ascii="Times New Roman" w:eastAsia="Times New Roman" w:hAnsi="Times New Roman" w:cs="Times New Roman"/>
        </w:rPr>
        <w:t>Tổng</w:t>
      </w:r>
      <w:proofErr w:type="spellEnd"/>
    </w:p>
    <w:p w14:paraId="788F9EF3" w14:textId="6D7D0020" w:rsidR="1AE4BDD7" w:rsidRDefault="1AE4BDD7" w:rsidP="00BD2003">
      <w:pPr>
        <w:tabs>
          <w:tab w:val="left" w:pos="360"/>
        </w:tabs>
        <w:spacing w:after="0" w:line="360" w:lineRule="auto"/>
        <w:jc w:val="center"/>
        <w:rPr>
          <w:rFonts w:ascii="Times New Roman" w:eastAsia="Times New Roman" w:hAnsi="Times New Roman" w:cs="Times New Roman"/>
          <w:sz w:val="28"/>
          <w:szCs w:val="28"/>
        </w:rPr>
      </w:pPr>
    </w:p>
    <w:tbl>
      <w:tblPr>
        <w:tblStyle w:val="TableGrid"/>
        <w:tblW w:w="9030" w:type="dxa"/>
        <w:tblInd w:w="108" w:type="dxa"/>
        <w:tblLook w:val="04A0" w:firstRow="1" w:lastRow="0" w:firstColumn="1" w:lastColumn="0" w:noHBand="0" w:noVBand="1"/>
      </w:tblPr>
      <w:tblGrid>
        <w:gridCol w:w="1800"/>
        <w:gridCol w:w="1710"/>
        <w:gridCol w:w="1890"/>
        <w:gridCol w:w="3630"/>
      </w:tblGrid>
      <w:tr w:rsidR="007874F8" w14:paraId="5CC148F7" w14:textId="77777777" w:rsidTr="1AE4BDD7">
        <w:tc>
          <w:tcPr>
            <w:tcW w:w="1800" w:type="dxa"/>
          </w:tcPr>
          <w:p w14:paraId="764B16A0" w14:textId="77777777" w:rsidR="007874F8" w:rsidRPr="00BC254A" w:rsidRDefault="007874F8"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Mã</w:t>
            </w:r>
            <w:proofErr w:type="spellEnd"/>
            <w:r w:rsidRPr="10EA46D3">
              <w:rPr>
                <w:rFonts w:ascii="Times New Roman" w:eastAsia="Times New Roman" w:hAnsi="Times New Roman"/>
                <w:b/>
                <w:sz w:val="28"/>
                <w:szCs w:val="28"/>
              </w:rPr>
              <w:t xml:space="preserve"> UC</w:t>
            </w:r>
          </w:p>
        </w:tc>
        <w:tc>
          <w:tcPr>
            <w:tcW w:w="1710" w:type="dxa"/>
          </w:tcPr>
          <w:p w14:paraId="39AFE692" w14:textId="77777777" w:rsidR="007874F8" w:rsidRDefault="007874F8"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UC-1.1</w:t>
            </w:r>
          </w:p>
        </w:tc>
        <w:tc>
          <w:tcPr>
            <w:tcW w:w="1890" w:type="dxa"/>
          </w:tcPr>
          <w:p w14:paraId="2C2D3EFD" w14:textId="77777777" w:rsidR="007874F8" w:rsidRPr="002B1A88" w:rsidRDefault="007874F8"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Use Case</w:t>
            </w:r>
          </w:p>
        </w:tc>
        <w:tc>
          <w:tcPr>
            <w:tcW w:w="3630" w:type="dxa"/>
          </w:tcPr>
          <w:p w14:paraId="5ED6427B" w14:textId="7BC7C246" w:rsidR="007874F8"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p>
        </w:tc>
      </w:tr>
      <w:tr w:rsidR="007874F8" w14:paraId="26D5D6E8" w14:textId="77777777" w:rsidTr="1AE4BDD7">
        <w:tc>
          <w:tcPr>
            <w:tcW w:w="1800" w:type="dxa"/>
          </w:tcPr>
          <w:p w14:paraId="7E19153A" w14:textId="77777777" w:rsidR="007874F8" w:rsidRPr="00BC254A" w:rsidRDefault="007874F8"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Độ</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ưu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tiên</w:t>
            </w:r>
            <w:proofErr w:type="spellEnd"/>
          </w:p>
        </w:tc>
        <w:tc>
          <w:tcPr>
            <w:tcW w:w="1710" w:type="dxa"/>
          </w:tcPr>
          <w:p w14:paraId="235048AF" w14:textId="77777777" w:rsidR="007874F8" w:rsidRDefault="007874F8"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Must Have</w:t>
            </w:r>
          </w:p>
        </w:tc>
        <w:tc>
          <w:tcPr>
            <w:tcW w:w="1890" w:type="dxa"/>
          </w:tcPr>
          <w:p w14:paraId="5A0129BB" w14:textId="77777777" w:rsidR="007874F8" w:rsidRPr="002B1A88" w:rsidRDefault="007874F8"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Tác</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nhân</w:t>
            </w:r>
            <w:proofErr w:type="spellEnd"/>
          </w:p>
        </w:tc>
        <w:tc>
          <w:tcPr>
            <w:tcW w:w="3630" w:type="dxa"/>
          </w:tcPr>
          <w:p w14:paraId="79AAC1B3" w14:textId="6AD0A1F4" w:rsidR="007874F8"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p>
        </w:tc>
      </w:tr>
      <w:tr w:rsidR="007874F8" w14:paraId="142E8A1C" w14:textId="77777777" w:rsidTr="1AE4BDD7">
        <w:tc>
          <w:tcPr>
            <w:tcW w:w="1800" w:type="dxa"/>
          </w:tcPr>
          <w:p w14:paraId="74A244E4" w14:textId="77777777" w:rsidR="007874F8" w:rsidRPr="00BC254A" w:rsidRDefault="007874F8"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proofErr w:type="spellEnd"/>
          </w:p>
        </w:tc>
        <w:tc>
          <w:tcPr>
            <w:tcW w:w="7230" w:type="dxa"/>
            <w:gridSpan w:val="3"/>
          </w:tcPr>
          <w:p w14:paraId="1039CB07" w14:textId="4425BD60" w:rsidR="007874F8"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dùng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tôi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muốn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tìm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kiếm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xem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mua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xuất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khỏi</w:t>
            </w:r>
            <w:proofErr w:type="spellEnd"/>
            <w:r w:rsidRPr="10EA46D3">
              <w:rPr>
                <w:rFonts w:ascii="Times New Roman" w:eastAsia="Times New Roman" w:hAnsi="Times New Roman"/>
                <w:sz w:val="28"/>
                <w:szCs w:val="28"/>
              </w:rPr>
              <w:t xml:space="preserve"> website </w:t>
            </w:r>
            <w:proofErr w:type="spellStart"/>
            <w:r w:rsidRPr="10EA46D3">
              <w:rPr>
                <w:rFonts w:ascii="Times New Roman" w:eastAsia="Times New Roman" w:hAnsi="Times New Roman"/>
                <w:sz w:val="28"/>
                <w:szCs w:val="28"/>
              </w:rPr>
              <w:t>bán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quần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của</w:t>
            </w:r>
            <w:proofErr w:type="spellEnd"/>
            <w:r w:rsidRPr="10EA46D3">
              <w:rPr>
                <w:rFonts w:ascii="Times New Roman" w:eastAsia="Times New Roman" w:hAnsi="Times New Roman"/>
                <w:sz w:val="28"/>
                <w:szCs w:val="28"/>
              </w:rPr>
              <w:t xml:space="preserve"> shop 5F Store.</w:t>
            </w:r>
          </w:p>
        </w:tc>
      </w:tr>
      <w:tr w:rsidR="007874F8" w14:paraId="2733E6CA" w14:textId="77777777" w:rsidTr="1AE4BDD7">
        <w:tc>
          <w:tcPr>
            <w:tcW w:w="1800" w:type="dxa"/>
          </w:tcPr>
          <w:p w14:paraId="58752159" w14:textId="77777777" w:rsidR="007874F8" w:rsidRPr="00BC254A" w:rsidRDefault="007874F8"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Luồng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chạy</w:t>
            </w:r>
            <w:proofErr w:type="spellEnd"/>
          </w:p>
        </w:tc>
        <w:tc>
          <w:tcPr>
            <w:tcW w:w="7230" w:type="dxa"/>
            <w:gridSpan w:val="3"/>
          </w:tcPr>
          <w:p w14:paraId="09FD1F44" w14:textId="5CF3CD64" w:rsidR="005E3C66" w:rsidRPr="001E615F" w:rsidRDefault="1AE4BDD7" w:rsidP="00EB3AF1">
            <w:pPr>
              <w:pStyle w:val="ListParagraph"/>
              <w:numPr>
                <w:ilvl w:val="0"/>
                <w:numId w:val="7"/>
              </w:num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dùng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truy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cập</w:t>
            </w:r>
            <w:proofErr w:type="spellEnd"/>
            <w:r w:rsidRPr="10EA46D3">
              <w:rPr>
                <w:rFonts w:ascii="Times New Roman" w:eastAsia="Times New Roman" w:hAnsi="Times New Roman"/>
                <w:sz w:val="28"/>
                <w:szCs w:val="28"/>
              </w:rPr>
              <w:t xml:space="preserve"> website </w:t>
            </w:r>
            <w:proofErr w:type="spellStart"/>
            <w:r w:rsidRPr="10EA46D3">
              <w:rPr>
                <w:rFonts w:ascii="Times New Roman" w:eastAsia="Times New Roman" w:hAnsi="Times New Roman"/>
                <w:sz w:val="28"/>
                <w:szCs w:val="28"/>
              </w:rPr>
              <w:t>bán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quần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proofErr w:type="spellEnd"/>
            <w:r w:rsidRPr="10EA46D3">
              <w:rPr>
                <w:rFonts w:ascii="Times New Roman" w:eastAsia="Times New Roman" w:hAnsi="Times New Roman"/>
                <w:sz w:val="28"/>
                <w:szCs w:val="28"/>
              </w:rPr>
              <w:t xml:space="preserve"> 5F Store</w:t>
            </w:r>
          </w:p>
          <w:p w14:paraId="4EA51C04" w14:textId="26B902C5" w:rsidR="005E3C66" w:rsidRPr="001E615F" w:rsidRDefault="1AE4BDD7" w:rsidP="00EB3AF1">
            <w:pPr>
              <w:pStyle w:val="ListParagraph"/>
              <w:numPr>
                <w:ilvl w:val="0"/>
                <w:numId w:val="7"/>
              </w:num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dùng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chọn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lệnh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tìm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kiếm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p>
          <w:p w14:paraId="2DC1B9B5" w14:textId="2B9A1B5A" w:rsidR="1AE4BDD7" w:rsidRDefault="1AE4BDD7" w:rsidP="00EB3AF1">
            <w:pPr>
              <w:pStyle w:val="ListParagraph"/>
              <w:numPr>
                <w:ilvl w:val="0"/>
                <w:numId w:val="7"/>
              </w:num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dùng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mua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p>
          <w:p w14:paraId="015CD797" w14:textId="15877325" w:rsidR="1AE4BDD7" w:rsidRDefault="1AE4BDD7" w:rsidP="00EB3AF1">
            <w:pPr>
              <w:pStyle w:val="ListParagraph"/>
              <w:numPr>
                <w:ilvl w:val="0"/>
                <w:numId w:val="7"/>
              </w:num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dùng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xuất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khỏi</w:t>
            </w:r>
            <w:proofErr w:type="spellEnd"/>
            <w:r w:rsidRPr="10EA46D3">
              <w:rPr>
                <w:rFonts w:ascii="Times New Roman" w:eastAsia="Times New Roman" w:hAnsi="Times New Roman"/>
                <w:sz w:val="28"/>
                <w:szCs w:val="28"/>
              </w:rPr>
              <w:t xml:space="preserve"> website</w:t>
            </w:r>
          </w:p>
          <w:p w14:paraId="7F818763" w14:textId="2F3094A7" w:rsidR="007874F8" w:rsidRDefault="1AE4BDD7" w:rsidP="00EB3AF1">
            <w:pPr>
              <w:pStyle w:val="ListParagraph"/>
              <w:numPr>
                <w:ilvl w:val="0"/>
                <w:numId w:val="7"/>
              </w:num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ghi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hoạt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động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xuất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thành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công</w:t>
            </w:r>
            <w:proofErr w:type="spellEnd"/>
          </w:p>
        </w:tc>
      </w:tr>
      <w:tr w:rsidR="007874F8" w:rsidRPr="00C67C89" w14:paraId="10738C6F" w14:textId="77777777" w:rsidTr="1AE4BDD7">
        <w:tc>
          <w:tcPr>
            <w:tcW w:w="1800" w:type="dxa"/>
          </w:tcPr>
          <w:p w14:paraId="0D2996BF" w14:textId="77777777" w:rsidR="007874F8" w:rsidRDefault="007874F8" w:rsidP="00BD2003">
            <w:pPr>
              <w:tabs>
                <w:tab w:val="left" w:pos="360"/>
              </w:tabs>
              <w:spacing w:line="360" w:lineRule="auto"/>
              <w:jc w:val="right"/>
              <w:rPr>
                <w:rFonts w:ascii="Times New Roman" w:eastAsia="Times New Roman" w:hAnsi="Times New Roman"/>
                <w:b/>
                <w:sz w:val="28"/>
                <w:szCs w:val="28"/>
              </w:rPr>
            </w:pPr>
            <w:r w:rsidRPr="10EA46D3">
              <w:rPr>
                <w:rFonts w:ascii="Times New Roman" w:eastAsia="Times New Roman" w:hAnsi="Times New Roman"/>
                <w:b/>
                <w:sz w:val="28"/>
                <w:szCs w:val="28"/>
              </w:rPr>
              <w:t>Lưu ý</w:t>
            </w:r>
          </w:p>
        </w:tc>
        <w:tc>
          <w:tcPr>
            <w:tcW w:w="7230" w:type="dxa"/>
            <w:gridSpan w:val="3"/>
          </w:tcPr>
          <w:p w14:paraId="0F88DC2E" w14:textId="77777777" w:rsidR="007874F8" w:rsidRPr="00C67C89" w:rsidRDefault="007874F8" w:rsidP="00BD2003">
            <w:pPr>
              <w:tabs>
                <w:tab w:val="left" w:pos="360"/>
              </w:tabs>
              <w:spacing w:line="360" w:lineRule="auto"/>
              <w:rPr>
                <w:rFonts w:ascii="Times New Roman" w:eastAsia="Times New Roman" w:hAnsi="Times New Roman"/>
                <w:sz w:val="28"/>
                <w:szCs w:val="28"/>
              </w:rPr>
            </w:pPr>
          </w:p>
        </w:tc>
      </w:tr>
    </w:tbl>
    <w:p w14:paraId="5F5234A0" w14:textId="77777777" w:rsidR="005D20DC" w:rsidRDefault="005D20DC" w:rsidP="00BD2003">
      <w:pPr>
        <w:tabs>
          <w:tab w:val="left" w:pos="360"/>
        </w:tabs>
        <w:spacing w:after="0" w:line="360" w:lineRule="auto"/>
        <w:jc w:val="center"/>
        <w:outlineLvl w:val="2"/>
        <w:rPr>
          <w:rFonts w:ascii="Times New Roman" w:eastAsia="Times New Roman" w:hAnsi="Times New Roman" w:cs="Times New Roman"/>
          <w:b/>
          <w:i/>
          <w:sz w:val="28"/>
          <w:szCs w:val="28"/>
        </w:rPr>
      </w:pPr>
    </w:p>
    <w:p w14:paraId="47FF9230" w14:textId="77777777" w:rsidR="007A5C7A" w:rsidRDefault="00172B8C" w:rsidP="007A5C7A">
      <w:pPr>
        <w:keepNext/>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3E1299DB" wp14:editId="1F41407A">
            <wp:extent cx="5775570" cy="4692650"/>
            <wp:effectExtent l="0" t="0" r="0" b="0"/>
            <wp:docPr id="510743130" name="Picture 51074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743130"/>
                    <pic:cNvPicPr/>
                  </pic:nvPicPr>
                  <pic:blipFill>
                    <a:blip r:embed="rId27">
                      <a:extLst>
                        <a:ext uri="{28A0092B-C50C-407E-A947-70E740481C1C}">
                          <a14:useLocalDpi xmlns:a14="http://schemas.microsoft.com/office/drawing/2010/main" val="0"/>
                        </a:ext>
                      </a:extLst>
                    </a:blip>
                    <a:stretch>
                      <a:fillRect/>
                    </a:stretch>
                  </pic:blipFill>
                  <pic:spPr>
                    <a:xfrm>
                      <a:off x="0" y="0"/>
                      <a:ext cx="5775570" cy="4692650"/>
                    </a:xfrm>
                    <a:prstGeom prst="rect">
                      <a:avLst/>
                    </a:prstGeom>
                  </pic:spPr>
                </pic:pic>
              </a:graphicData>
            </a:graphic>
          </wp:inline>
        </w:drawing>
      </w:r>
    </w:p>
    <w:p w14:paraId="32981235" w14:textId="4A19A461" w:rsidR="007A5C7A" w:rsidRDefault="007A5C7A" w:rsidP="007A5C7A">
      <w:pPr>
        <w:pStyle w:val="Caption"/>
        <w:jc w:val="center"/>
        <w:rPr>
          <w:rFonts w:ascii="Times New Roman" w:eastAsia="Times New Roman" w:hAnsi="Times New Roman" w:cs="Times New Roman"/>
          <w:i w:val="0"/>
          <w:color w:val="auto"/>
          <w:sz w:val="24"/>
          <w:szCs w:val="24"/>
        </w:rPr>
      </w:pPr>
      <w:proofErr w:type="spellStart"/>
      <w:r w:rsidRPr="04C12D5C">
        <w:rPr>
          <w:rFonts w:ascii="Times New Roman" w:eastAsia="Times New Roman" w:hAnsi="Times New Roman" w:cs="Times New Roman"/>
          <w:i w:val="0"/>
          <w:color w:val="auto"/>
          <w:sz w:val="24"/>
          <w:szCs w:val="24"/>
        </w:rPr>
        <w:t>Hình</w:t>
      </w:r>
      <w:proofErr w:type="spellEnd"/>
      <w:r w:rsidRPr="04C12D5C">
        <w:rPr>
          <w:rFonts w:ascii="Times New Roman" w:eastAsia="Times New Roman" w:hAnsi="Times New Roman" w:cs="Times New Roman"/>
          <w:i w:val="0"/>
          <w:color w:val="auto"/>
          <w:sz w:val="24"/>
          <w:szCs w:val="24"/>
        </w:rPr>
        <w:t xml:space="preserve"> </w:t>
      </w:r>
      <w:r w:rsidR="003F6956">
        <w:fldChar w:fldCharType="begin"/>
      </w:r>
      <w:r w:rsidR="003F6956">
        <w:instrText xml:space="preserve"> SEQ Hình \* ARABIC </w:instrText>
      </w:r>
      <w:r w:rsidR="003F6956">
        <w:fldChar w:fldCharType="separate"/>
      </w:r>
      <w:r w:rsidR="00A8542B">
        <w:rPr>
          <w:noProof/>
        </w:rPr>
        <w:t>2</w:t>
      </w:r>
      <w:r w:rsidR="003F6956">
        <w:rPr>
          <w:noProof/>
        </w:rPr>
        <w:fldChar w:fldCharType="end"/>
      </w:r>
      <w:r w:rsidR="04C12D5C" w:rsidRPr="04C12D5C">
        <w:rPr>
          <w:rFonts w:ascii="Times New Roman" w:eastAsia="Times New Roman" w:hAnsi="Times New Roman" w:cs="Times New Roman"/>
          <w:i w:val="0"/>
          <w:iCs w:val="0"/>
          <w:color w:val="auto"/>
          <w:sz w:val="24"/>
          <w:szCs w:val="24"/>
        </w:rPr>
        <w:t xml:space="preserve">: Use case </w:t>
      </w:r>
      <w:proofErr w:type="spellStart"/>
      <w:r w:rsidR="04C12D5C" w:rsidRPr="04C12D5C">
        <w:rPr>
          <w:rFonts w:ascii="Times New Roman" w:eastAsia="Times New Roman" w:hAnsi="Times New Roman" w:cs="Times New Roman"/>
          <w:i w:val="0"/>
          <w:iCs w:val="0"/>
          <w:color w:val="auto"/>
          <w:sz w:val="24"/>
          <w:szCs w:val="24"/>
        </w:rPr>
        <w:t>Khách</w:t>
      </w:r>
      <w:proofErr w:type="spellEnd"/>
      <w:r w:rsidR="04C12D5C" w:rsidRPr="04C12D5C">
        <w:rPr>
          <w:rFonts w:ascii="Times New Roman" w:eastAsia="Times New Roman" w:hAnsi="Times New Roman" w:cs="Times New Roman"/>
          <w:i w:val="0"/>
          <w:iCs w:val="0"/>
          <w:color w:val="auto"/>
          <w:sz w:val="24"/>
          <w:szCs w:val="24"/>
        </w:rPr>
        <w:t xml:space="preserve"> </w:t>
      </w:r>
      <w:proofErr w:type="spellStart"/>
      <w:r w:rsidR="04C12D5C" w:rsidRPr="04C12D5C">
        <w:rPr>
          <w:rFonts w:ascii="Times New Roman" w:eastAsia="Times New Roman" w:hAnsi="Times New Roman" w:cs="Times New Roman"/>
          <w:i w:val="0"/>
          <w:iCs w:val="0"/>
          <w:color w:val="auto"/>
          <w:sz w:val="24"/>
          <w:szCs w:val="24"/>
        </w:rPr>
        <w:t>Hàng</w:t>
      </w:r>
      <w:proofErr w:type="spellEnd"/>
    </w:p>
    <w:p w14:paraId="4AD99C41" w14:textId="77777777" w:rsidR="00BD2003" w:rsidRPr="00BD2003" w:rsidRDefault="00BD2003" w:rsidP="00BD2003">
      <w:pPr>
        <w:tabs>
          <w:tab w:val="left" w:pos="360"/>
        </w:tabs>
        <w:spacing w:after="0" w:line="360" w:lineRule="auto"/>
        <w:jc w:val="center"/>
        <w:rPr>
          <w:rFonts w:ascii="Times New Roman" w:eastAsia="Times New Roman" w:hAnsi="Times New Roman" w:cs="Times New Roman"/>
          <w:b/>
          <w:i/>
          <w:sz w:val="24"/>
          <w:szCs w:val="24"/>
        </w:rPr>
      </w:pPr>
    </w:p>
    <w:tbl>
      <w:tblPr>
        <w:tblStyle w:val="TableGrid"/>
        <w:tblW w:w="0" w:type="auto"/>
        <w:tblInd w:w="18" w:type="dxa"/>
        <w:tblLook w:val="04A0" w:firstRow="1" w:lastRow="0" w:firstColumn="1" w:lastColumn="0" w:noHBand="0" w:noVBand="1"/>
      </w:tblPr>
      <w:tblGrid>
        <w:gridCol w:w="1800"/>
        <w:gridCol w:w="1890"/>
        <w:gridCol w:w="2160"/>
        <w:gridCol w:w="2970"/>
      </w:tblGrid>
      <w:tr w:rsidR="002A79E2" w14:paraId="4BA857DE" w14:textId="77777777" w:rsidTr="1AE4BDD7">
        <w:tc>
          <w:tcPr>
            <w:tcW w:w="1800" w:type="dxa"/>
            <w:shd w:val="clear" w:color="auto" w:fill="ED7D31" w:themeFill="accent2"/>
          </w:tcPr>
          <w:p w14:paraId="3613EDE5" w14:textId="77777777" w:rsidR="002A79E2" w:rsidRPr="00BC254A" w:rsidRDefault="002A79E2"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Mã</w:t>
            </w:r>
            <w:proofErr w:type="spellEnd"/>
            <w:r w:rsidRPr="10EA46D3">
              <w:rPr>
                <w:rFonts w:ascii="Times New Roman" w:eastAsia="Times New Roman" w:hAnsi="Times New Roman"/>
                <w:b/>
                <w:sz w:val="28"/>
                <w:szCs w:val="28"/>
              </w:rPr>
              <w:t xml:space="preserve"> UC</w:t>
            </w:r>
          </w:p>
        </w:tc>
        <w:tc>
          <w:tcPr>
            <w:tcW w:w="1890" w:type="dxa"/>
            <w:shd w:val="clear" w:color="auto" w:fill="FFFFFF" w:themeFill="background1"/>
          </w:tcPr>
          <w:p w14:paraId="359A2F5A" w14:textId="251C3F70" w:rsidR="002A79E2" w:rsidRDefault="002A79E2"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UC-1.2</w:t>
            </w:r>
          </w:p>
        </w:tc>
        <w:tc>
          <w:tcPr>
            <w:tcW w:w="2160" w:type="dxa"/>
            <w:shd w:val="clear" w:color="auto" w:fill="ED7D31" w:themeFill="accent2"/>
          </w:tcPr>
          <w:p w14:paraId="77175C45" w14:textId="77777777" w:rsidR="002A79E2" w:rsidRPr="002B1A88" w:rsidRDefault="002A79E2"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Use Case</w:t>
            </w:r>
          </w:p>
        </w:tc>
        <w:tc>
          <w:tcPr>
            <w:tcW w:w="2970" w:type="dxa"/>
            <w:shd w:val="clear" w:color="auto" w:fill="FFFFFF" w:themeFill="background1"/>
          </w:tcPr>
          <w:p w14:paraId="563BB555" w14:textId="636DAB82" w:rsidR="002A79E2"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Viên</w:t>
            </w:r>
          </w:p>
        </w:tc>
      </w:tr>
      <w:tr w:rsidR="002A79E2" w14:paraId="70828FE6" w14:textId="77777777" w:rsidTr="1AE4BDD7">
        <w:tc>
          <w:tcPr>
            <w:tcW w:w="1800" w:type="dxa"/>
            <w:shd w:val="clear" w:color="auto" w:fill="ED7D31" w:themeFill="accent2"/>
          </w:tcPr>
          <w:p w14:paraId="143FBF43" w14:textId="77777777" w:rsidR="002A79E2" w:rsidRPr="00BC254A" w:rsidRDefault="002A79E2"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Độ</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ưu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tiên</w:t>
            </w:r>
            <w:proofErr w:type="spellEnd"/>
          </w:p>
        </w:tc>
        <w:tc>
          <w:tcPr>
            <w:tcW w:w="1890" w:type="dxa"/>
            <w:shd w:val="clear" w:color="auto" w:fill="FFFFFF" w:themeFill="background1"/>
          </w:tcPr>
          <w:p w14:paraId="6C99181F" w14:textId="77777777" w:rsidR="002A79E2" w:rsidRDefault="002A79E2"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Must Have</w:t>
            </w:r>
          </w:p>
        </w:tc>
        <w:tc>
          <w:tcPr>
            <w:tcW w:w="2160" w:type="dxa"/>
            <w:shd w:val="clear" w:color="auto" w:fill="ED7D31" w:themeFill="accent2"/>
          </w:tcPr>
          <w:p w14:paraId="483F5299" w14:textId="77777777" w:rsidR="002A79E2" w:rsidRPr="002B1A88" w:rsidRDefault="002A79E2"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Tác</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nhân</w:t>
            </w:r>
            <w:proofErr w:type="spellEnd"/>
          </w:p>
        </w:tc>
        <w:tc>
          <w:tcPr>
            <w:tcW w:w="2970" w:type="dxa"/>
            <w:shd w:val="clear" w:color="auto" w:fill="FFFFFF" w:themeFill="background1"/>
          </w:tcPr>
          <w:p w14:paraId="4050A2CE" w14:textId="6879C455" w:rsidR="002A79E2"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Viên</w:t>
            </w:r>
          </w:p>
        </w:tc>
      </w:tr>
      <w:tr w:rsidR="002A79E2" w14:paraId="11E3895A" w14:textId="77777777" w:rsidTr="1AE4BDD7">
        <w:tc>
          <w:tcPr>
            <w:tcW w:w="1800" w:type="dxa"/>
            <w:shd w:val="clear" w:color="auto" w:fill="ED7D31" w:themeFill="accent2"/>
          </w:tcPr>
          <w:p w14:paraId="5BD76D4E" w14:textId="77777777" w:rsidR="002A79E2" w:rsidRPr="00BC254A" w:rsidRDefault="002A79E2"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proofErr w:type="spellEnd"/>
          </w:p>
        </w:tc>
        <w:tc>
          <w:tcPr>
            <w:tcW w:w="7020" w:type="dxa"/>
            <w:gridSpan w:val="3"/>
          </w:tcPr>
          <w:p w14:paraId="728921D3" w14:textId="109B2AA2" w:rsidR="002A79E2"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tôi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muốn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tìm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kiếm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các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của</w:t>
            </w:r>
            <w:proofErr w:type="spellEnd"/>
            <w:r w:rsidRPr="10EA46D3">
              <w:rPr>
                <w:rFonts w:ascii="Times New Roman" w:eastAsia="Times New Roman" w:hAnsi="Times New Roman"/>
                <w:sz w:val="28"/>
                <w:szCs w:val="28"/>
              </w:rPr>
              <w:t xml:space="preserve"> shop 5F Store.</w:t>
            </w:r>
          </w:p>
        </w:tc>
      </w:tr>
      <w:tr w:rsidR="002A79E2" w14:paraId="42B784DC" w14:textId="77777777" w:rsidTr="1AE4BDD7">
        <w:tc>
          <w:tcPr>
            <w:tcW w:w="1800" w:type="dxa"/>
            <w:shd w:val="clear" w:color="auto" w:fill="ED7D31" w:themeFill="accent2"/>
          </w:tcPr>
          <w:p w14:paraId="6118F22C" w14:textId="77777777" w:rsidR="002A79E2" w:rsidRPr="00BC254A" w:rsidRDefault="002A79E2"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Luồng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chạy</w:t>
            </w:r>
            <w:proofErr w:type="spellEnd"/>
          </w:p>
        </w:tc>
        <w:tc>
          <w:tcPr>
            <w:tcW w:w="7020" w:type="dxa"/>
            <w:gridSpan w:val="3"/>
          </w:tcPr>
          <w:p w14:paraId="1F365436" w14:textId="7B56CA8C" w:rsidR="002A79E2" w:rsidRDefault="1AE4BDD7" w:rsidP="00EB3AF1">
            <w:pPr>
              <w:pStyle w:val="ListParagraph"/>
              <w:numPr>
                <w:ilvl w:val="0"/>
                <w:numId w:val="8"/>
              </w:num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tìm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kiếm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p>
          <w:p w14:paraId="541A6C87" w14:textId="65D16CD8" w:rsidR="002A79E2" w:rsidRDefault="1AE4BDD7" w:rsidP="00EB3AF1">
            <w:pPr>
              <w:pStyle w:val="ListParagraph"/>
              <w:numPr>
                <w:ilvl w:val="0"/>
                <w:numId w:val="8"/>
              </w:num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p>
          <w:p w14:paraId="5A8BDD59" w14:textId="35E17A6E" w:rsidR="002A79E2" w:rsidRDefault="1AE4BDD7" w:rsidP="00EB3AF1">
            <w:pPr>
              <w:pStyle w:val="ListParagraph"/>
              <w:numPr>
                <w:ilvl w:val="0"/>
                <w:numId w:val="8"/>
              </w:num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p>
        </w:tc>
      </w:tr>
      <w:tr w:rsidR="002A79E2" w:rsidRPr="00C67C89" w14:paraId="6C31D917" w14:textId="77777777" w:rsidTr="1AE4BDD7">
        <w:tc>
          <w:tcPr>
            <w:tcW w:w="1800" w:type="dxa"/>
            <w:shd w:val="clear" w:color="auto" w:fill="ED7D31" w:themeFill="accent2"/>
          </w:tcPr>
          <w:p w14:paraId="1570CA7C" w14:textId="77777777" w:rsidR="002A79E2" w:rsidRDefault="002A79E2" w:rsidP="00BD2003">
            <w:pPr>
              <w:tabs>
                <w:tab w:val="left" w:pos="360"/>
              </w:tabs>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Lưu ý</w:t>
            </w:r>
          </w:p>
        </w:tc>
        <w:tc>
          <w:tcPr>
            <w:tcW w:w="7020" w:type="dxa"/>
            <w:gridSpan w:val="3"/>
          </w:tcPr>
          <w:p w14:paraId="2314B35E" w14:textId="77777777" w:rsidR="002A79E2" w:rsidRPr="00C67C89" w:rsidRDefault="002A79E2" w:rsidP="00BD2003">
            <w:pPr>
              <w:tabs>
                <w:tab w:val="left" w:pos="360"/>
              </w:tabs>
              <w:spacing w:line="360" w:lineRule="auto"/>
              <w:rPr>
                <w:rFonts w:ascii="Times New Roman" w:eastAsia="Times New Roman" w:hAnsi="Times New Roman"/>
                <w:sz w:val="28"/>
                <w:szCs w:val="28"/>
              </w:rPr>
            </w:pPr>
          </w:p>
        </w:tc>
      </w:tr>
    </w:tbl>
    <w:p w14:paraId="7B910542" w14:textId="46CD956A" w:rsidR="00C63164" w:rsidRDefault="00C63164" w:rsidP="00BD2003">
      <w:pPr>
        <w:tabs>
          <w:tab w:val="left" w:pos="360"/>
        </w:tabs>
        <w:spacing w:after="0" w:line="360" w:lineRule="auto"/>
        <w:outlineLvl w:val="2"/>
        <w:rPr>
          <w:rFonts w:ascii="Times New Roman" w:eastAsia="Times New Roman" w:hAnsi="Times New Roman" w:cs="Times New Roman"/>
          <w:b/>
          <w:i/>
          <w:sz w:val="28"/>
          <w:szCs w:val="28"/>
        </w:rPr>
      </w:pPr>
    </w:p>
    <w:p w14:paraId="36234B67" w14:textId="77777777" w:rsidR="007A5C7A" w:rsidRDefault="00172B8C" w:rsidP="007A5C7A">
      <w:pPr>
        <w:keepNext/>
        <w:tabs>
          <w:tab w:val="left" w:pos="360"/>
        </w:tabs>
        <w:spacing w:after="0" w:line="360" w:lineRule="auto"/>
        <w:rPr>
          <w:rFonts w:ascii="Times New Roman" w:eastAsia="Times New Roman" w:hAnsi="Times New Roman" w:cs="Times New Roman"/>
        </w:rPr>
      </w:pPr>
      <w:r>
        <w:rPr>
          <w:noProof/>
        </w:rPr>
        <w:drawing>
          <wp:inline distT="0" distB="0" distL="0" distR="0" wp14:anchorId="7FBFC316" wp14:editId="0011FAE2">
            <wp:extent cx="5840144" cy="3333750"/>
            <wp:effectExtent l="0" t="0" r="0" b="0"/>
            <wp:docPr id="39401191" name="Picture 3940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1191"/>
                    <pic:cNvPicPr/>
                  </pic:nvPicPr>
                  <pic:blipFill>
                    <a:blip r:embed="rId28">
                      <a:extLst>
                        <a:ext uri="{28A0092B-C50C-407E-A947-70E740481C1C}">
                          <a14:useLocalDpi xmlns:a14="http://schemas.microsoft.com/office/drawing/2010/main" val="0"/>
                        </a:ext>
                      </a:extLst>
                    </a:blip>
                    <a:stretch>
                      <a:fillRect/>
                    </a:stretch>
                  </pic:blipFill>
                  <pic:spPr>
                    <a:xfrm>
                      <a:off x="0" y="0"/>
                      <a:ext cx="5840144" cy="3333750"/>
                    </a:xfrm>
                    <a:prstGeom prst="rect">
                      <a:avLst/>
                    </a:prstGeom>
                  </pic:spPr>
                </pic:pic>
              </a:graphicData>
            </a:graphic>
          </wp:inline>
        </w:drawing>
      </w:r>
    </w:p>
    <w:p w14:paraId="57E9EC08" w14:textId="65D67240" w:rsidR="00172B8C" w:rsidRDefault="007A5C7A" w:rsidP="679F2365">
      <w:pPr>
        <w:pStyle w:val="Caption"/>
        <w:jc w:val="center"/>
        <w:rPr>
          <w:rFonts w:ascii="Times New Roman" w:eastAsia="Times New Roman" w:hAnsi="Times New Roman" w:cs="Times New Roman"/>
          <w:i w:val="0"/>
          <w:color w:val="auto"/>
          <w:sz w:val="24"/>
          <w:szCs w:val="24"/>
        </w:rPr>
      </w:pPr>
      <w:proofErr w:type="spellStart"/>
      <w:r w:rsidRPr="679F2365">
        <w:rPr>
          <w:rFonts w:ascii="Times New Roman" w:eastAsia="Times New Roman" w:hAnsi="Times New Roman" w:cs="Times New Roman"/>
          <w:i w:val="0"/>
          <w:color w:val="auto"/>
          <w:sz w:val="24"/>
          <w:szCs w:val="24"/>
        </w:rPr>
        <w:t>Hình</w:t>
      </w:r>
      <w:proofErr w:type="spellEnd"/>
      <w:r w:rsidRPr="679F2365">
        <w:rPr>
          <w:rFonts w:ascii="Times New Roman" w:eastAsia="Times New Roman" w:hAnsi="Times New Roman" w:cs="Times New Roman"/>
          <w:i w:val="0"/>
          <w:color w:val="auto"/>
          <w:sz w:val="24"/>
          <w:szCs w:val="24"/>
        </w:rPr>
        <w:t xml:space="preserve"> </w:t>
      </w:r>
      <w:r w:rsidR="003F6956">
        <w:fldChar w:fldCharType="begin"/>
      </w:r>
      <w:r w:rsidR="003F6956">
        <w:instrText xml:space="preserve"> SEQ Hình \* ARABIC </w:instrText>
      </w:r>
      <w:r w:rsidR="003F6956">
        <w:fldChar w:fldCharType="separate"/>
      </w:r>
      <w:r w:rsidR="00A8542B">
        <w:rPr>
          <w:noProof/>
        </w:rPr>
        <w:t>3</w:t>
      </w:r>
      <w:r w:rsidR="003F6956">
        <w:rPr>
          <w:noProof/>
        </w:rPr>
        <w:fldChar w:fldCharType="end"/>
      </w:r>
      <w:r w:rsidR="679F2365" w:rsidRPr="679F2365">
        <w:rPr>
          <w:rFonts w:ascii="Times New Roman" w:eastAsia="Times New Roman" w:hAnsi="Times New Roman" w:cs="Times New Roman"/>
          <w:i w:val="0"/>
          <w:iCs w:val="0"/>
          <w:color w:val="auto"/>
          <w:sz w:val="24"/>
          <w:szCs w:val="24"/>
        </w:rPr>
        <w:t xml:space="preserve">: Use case </w:t>
      </w:r>
      <w:proofErr w:type="spellStart"/>
      <w:r w:rsidR="679F2365" w:rsidRPr="679F2365">
        <w:rPr>
          <w:rFonts w:ascii="Times New Roman" w:eastAsia="Times New Roman" w:hAnsi="Times New Roman" w:cs="Times New Roman"/>
          <w:i w:val="0"/>
          <w:iCs w:val="0"/>
          <w:color w:val="auto"/>
          <w:sz w:val="24"/>
          <w:szCs w:val="24"/>
        </w:rPr>
        <w:t>Nhân</w:t>
      </w:r>
      <w:proofErr w:type="spellEnd"/>
      <w:r w:rsidR="679F2365" w:rsidRPr="679F2365">
        <w:rPr>
          <w:rFonts w:ascii="Times New Roman" w:eastAsia="Times New Roman" w:hAnsi="Times New Roman" w:cs="Times New Roman"/>
          <w:i w:val="0"/>
          <w:iCs w:val="0"/>
          <w:color w:val="auto"/>
          <w:sz w:val="24"/>
          <w:szCs w:val="24"/>
        </w:rPr>
        <w:t xml:space="preserve"> Viên</w:t>
      </w:r>
    </w:p>
    <w:p w14:paraId="47373DD6" w14:textId="194C4AF3" w:rsidR="002A79E2" w:rsidRPr="007874F8" w:rsidRDefault="002A79E2" w:rsidP="00BD2003">
      <w:pPr>
        <w:tabs>
          <w:tab w:val="left" w:pos="360"/>
        </w:tabs>
        <w:spacing w:after="0" w:line="360" w:lineRule="auto"/>
        <w:rPr>
          <w:rFonts w:ascii="Times New Roman" w:eastAsia="Times New Roman" w:hAnsi="Times New Roman" w:cs="Times New Roman"/>
          <w:b/>
          <w:i/>
          <w:sz w:val="28"/>
          <w:szCs w:val="28"/>
        </w:rPr>
      </w:pPr>
    </w:p>
    <w:tbl>
      <w:tblPr>
        <w:tblStyle w:val="TableGrid"/>
        <w:tblW w:w="0" w:type="auto"/>
        <w:tblInd w:w="108" w:type="dxa"/>
        <w:tblLook w:val="04A0" w:firstRow="1" w:lastRow="0" w:firstColumn="1" w:lastColumn="0" w:noHBand="0" w:noVBand="1"/>
      </w:tblPr>
      <w:tblGrid>
        <w:gridCol w:w="1710"/>
        <w:gridCol w:w="2070"/>
        <w:gridCol w:w="2160"/>
        <w:gridCol w:w="2790"/>
      </w:tblGrid>
      <w:tr w:rsidR="002B1A88" w14:paraId="0A8EB0DA" w14:textId="1FE46195" w:rsidTr="1AE4BDD7">
        <w:tc>
          <w:tcPr>
            <w:tcW w:w="1710" w:type="dxa"/>
            <w:shd w:val="clear" w:color="auto" w:fill="ED7D31" w:themeFill="accent2"/>
          </w:tcPr>
          <w:p w14:paraId="28C40686" w14:textId="0AF3D101" w:rsidR="002B1A88" w:rsidRPr="00BC254A" w:rsidRDefault="00C67C89"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Mã</w:t>
            </w:r>
            <w:proofErr w:type="spellEnd"/>
            <w:r w:rsidRPr="10EA46D3">
              <w:rPr>
                <w:rFonts w:ascii="Times New Roman" w:eastAsia="Times New Roman" w:hAnsi="Times New Roman"/>
                <w:b/>
                <w:sz w:val="28"/>
                <w:szCs w:val="28"/>
              </w:rPr>
              <w:t xml:space="preserve"> UC</w:t>
            </w:r>
          </w:p>
        </w:tc>
        <w:tc>
          <w:tcPr>
            <w:tcW w:w="2070" w:type="dxa"/>
            <w:shd w:val="clear" w:color="auto" w:fill="FFFFFF" w:themeFill="background1"/>
          </w:tcPr>
          <w:p w14:paraId="43322ACA" w14:textId="57DB3226" w:rsidR="002B1A88" w:rsidRDefault="002B1A88"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UC-1.</w:t>
            </w:r>
            <w:r w:rsidR="002A79E2" w:rsidRPr="10EA46D3">
              <w:rPr>
                <w:rFonts w:ascii="Times New Roman" w:eastAsia="Times New Roman" w:hAnsi="Times New Roman"/>
                <w:sz w:val="28"/>
                <w:szCs w:val="28"/>
              </w:rPr>
              <w:t>3</w:t>
            </w:r>
          </w:p>
        </w:tc>
        <w:tc>
          <w:tcPr>
            <w:tcW w:w="2160" w:type="dxa"/>
            <w:shd w:val="clear" w:color="auto" w:fill="ED7D31" w:themeFill="accent2"/>
          </w:tcPr>
          <w:p w14:paraId="033B072B" w14:textId="6F1BB38D" w:rsidR="002B1A88" w:rsidRPr="002B1A88" w:rsidRDefault="002B1A88"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Use Case</w:t>
            </w:r>
          </w:p>
        </w:tc>
        <w:tc>
          <w:tcPr>
            <w:tcW w:w="2790" w:type="dxa"/>
            <w:shd w:val="clear" w:color="auto" w:fill="FFFFFF" w:themeFill="background1"/>
          </w:tcPr>
          <w:p w14:paraId="178052FE" w14:textId="34712097" w:rsidR="002B1A88"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p>
        </w:tc>
      </w:tr>
      <w:tr w:rsidR="002B1A88" w14:paraId="7992726F" w14:textId="30FCA727" w:rsidTr="1AE4BDD7">
        <w:tc>
          <w:tcPr>
            <w:tcW w:w="1710" w:type="dxa"/>
            <w:shd w:val="clear" w:color="auto" w:fill="ED7D31" w:themeFill="accent2"/>
          </w:tcPr>
          <w:p w14:paraId="1F233F77" w14:textId="53F34B62" w:rsidR="002B1A88" w:rsidRPr="00BC254A" w:rsidRDefault="002B1A88"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Độ</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ưu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tiên</w:t>
            </w:r>
            <w:proofErr w:type="spellEnd"/>
          </w:p>
        </w:tc>
        <w:tc>
          <w:tcPr>
            <w:tcW w:w="2070" w:type="dxa"/>
            <w:shd w:val="clear" w:color="auto" w:fill="FFFFFF" w:themeFill="background1"/>
          </w:tcPr>
          <w:p w14:paraId="01909B74" w14:textId="1EA374E8" w:rsidR="002B1A88" w:rsidRDefault="00FD5F52"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Must Have</w:t>
            </w:r>
          </w:p>
        </w:tc>
        <w:tc>
          <w:tcPr>
            <w:tcW w:w="2160" w:type="dxa"/>
            <w:shd w:val="clear" w:color="auto" w:fill="ED7D31" w:themeFill="accent2"/>
          </w:tcPr>
          <w:p w14:paraId="26467F68" w14:textId="0FB0F6D0" w:rsidR="002B1A88" w:rsidRPr="002B1A88" w:rsidRDefault="002B1A88" w:rsidP="00BD2003">
            <w:pPr>
              <w:tabs>
                <w:tab w:val="left" w:pos="360"/>
              </w:tabs>
              <w:spacing w:line="360" w:lineRule="auto"/>
              <w:jc w:val="right"/>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Tác</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nhân</w:t>
            </w:r>
            <w:proofErr w:type="spellEnd"/>
          </w:p>
        </w:tc>
        <w:tc>
          <w:tcPr>
            <w:tcW w:w="2790" w:type="dxa"/>
            <w:shd w:val="clear" w:color="auto" w:fill="FFFFFF" w:themeFill="background1"/>
          </w:tcPr>
          <w:p w14:paraId="67A54494" w14:textId="53BD66DD" w:rsidR="002B1A88"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p>
        </w:tc>
      </w:tr>
      <w:tr w:rsidR="00FD5F52" w14:paraId="3D1F116D" w14:textId="4A44D18F" w:rsidTr="1AE4BDD7">
        <w:tc>
          <w:tcPr>
            <w:tcW w:w="1710" w:type="dxa"/>
            <w:shd w:val="clear" w:color="auto" w:fill="ED7D31" w:themeFill="accent2"/>
          </w:tcPr>
          <w:p w14:paraId="023D16FC" w14:textId="49983FDC" w:rsidR="00FD5F52" w:rsidRPr="00BC254A" w:rsidRDefault="00FD5F52"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proofErr w:type="spellEnd"/>
          </w:p>
        </w:tc>
        <w:tc>
          <w:tcPr>
            <w:tcW w:w="7020" w:type="dxa"/>
            <w:gridSpan w:val="3"/>
          </w:tcPr>
          <w:p w14:paraId="4D283516" w14:textId="724AFEAD" w:rsidR="00FD5F52"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tôi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website </w:t>
            </w:r>
            <w:proofErr w:type="spellStart"/>
            <w:r w:rsidRPr="10EA46D3">
              <w:rPr>
                <w:rFonts w:ascii="Times New Roman" w:eastAsia="Times New Roman" w:hAnsi="Times New Roman"/>
                <w:sz w:val="28"/>
                <w:szCs w:val="28"/>
              </w:rPr>
              <w:t>bán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quần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của</w:t>
            </w:r>
            <w:proofErr w:type="spellEnd"/>
            <w:r w:rsidRPr="10EA46D3">
              <w:rPr>
                <w:rFonts w:ascii="Times New Roman" w:eastAsia="Times New Roman" w:hAnsi="Times New Roman"/>
                <w:sz w:val="28"/>
                <w:szCs w:val="28"/>
              </w:rPr>
              <w:t xml:space="preserve"> shop 5F Store.</w:t>
            </w:r>
          </w:p>
        </w:tc>
      </w:tr>
      <w:tr w:rsidR="00C67C89" w14:paraId="4AB63201" w14:textId="4645901D" w:rsidTr="1AE4BDD7">
        <w:tc>
          <w:tcPr>
            <w:tcW w:w="1710" w:type="dxa"/>
            <w:shd w:val="clear" w:color="auto" w:fill="ED7D31" w:themeFill="accent2"/>
          </w:tcPr>
          <w:p w14:paraId="6D0ABAAB" w14:textId="2494197A" w:rsidR="00C67C89" w:rsidRPr="00BC254A" w:rsidRDefault="00C67C89" w:rsidP="00BD2003">
            <w:pPr>
              <w:tabs>
                <w:tab w:val="left" w:pos="360"/>
              </w:tabs>
              <w:spacing w:line="360" w:lineRule="auto"/>
              <w:jc w:val="center"/>
              <w:rPr>
                <w:rFonts w:ascii="Times New Roman" w:eastAsia="Times New Roman" w:hAnsi="Times New Roman"/>
                <w:b/>
                <w:sz w:val="28"/>
                <w:szCs w:val="28"/>
              </w:rPr>
            </w:pPr>
            <w:proofErr w:type="spellStart"/>
            <w:r w:rsidRPr="10EA46D3">
              <w:rPr>
                <w:rFonts w:ascii="Times New Roman" w:eastAsia="Times New Roman" w:hAnsi="Times New Roman"/>
                <w:b/>
                <w:sz w:val="28"/>
                <w:szCs w:val="28"/>
              </w:rPr>
              <w:t>Luồng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chạy</w:t>
            </w:r>
            <w:proofErr w:type="spellEnd"/>
          </w:p>
        </w:tc>
        <w:tc>
          <w:tcPr>
            <w:tcW w:w="7020" w:type="dxa"/>
            <w:gridSpan w:val="3"/>
          </w:tcPr>
          <w:p w14:paraId="7CB8401B" w14:textId="5604DFB1" w:rsidR="00C67C89" w:rsidRDefault="1AE4BDD7" w:rsidP="00EB3AF1">
            <w:pPr>
              <w:pStyle w:val="ListParagraph"/>
              <w:numPr>
                <w:ilvl w:val="0"/>
                <w:numId w:val="9"/>
              </w:num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p>
          <w:p w14:paraId="7F3C8F32" w14:textId="0C7D5321" w:rsidR="00C67C89" w:rsidRDefault="1AE4BDD7" w:rsidP="00EB3AF1">
            <w:pPr>
              <w:pStyle w:val="ListParagraph"/>
              <w:numPr>
                <w:ilvl w:val="0"/>
                <w:numId w:val="9"/>
              </w:num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proofErr w:type="spellEnd"/>
          </w:p>
          <w:p w14:paraId="0EC6FE95" w14:textId="25D3B3A6" w:rsidR="00C67C89" w:rsidRDefault="1AE4BDD7" w:rsidP="00EB3AF1">
            <w:pPr>
              <w:pStyle w:val="ListParagraph"/>
              <w:numPr>
                <w:ilvl w:val="0"/>
                <w:numId w:val="9"/>
              </w:num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quản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proofErr w:type="spellEnd"/>
          </w:p>
          <w:p w14:paraId="5228FC0B" w14:textId="4FCC6D1D" w:rsidR="00C67C89" w:rsidRDefault="1AE4BDD7" w:rsidP="00EB3AF1">
            <w:pPr>
              <w:pStyle w:val="ListParagraph"/>
              <w:numPr>
                <w:ilvl w:val="0"/>
                <w:numId w:val="9"/>
              </w:num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p>
          <w:p w14:paraId="75B67602" w14:textId="3621D7D5" w:rsidR="00C67C89" w:rsidRDefault="1AE4BDD7" w:rsidP="00EB3AF1">
            <w:pPr>
              <w:pStyle w:val="ListParagraph"/>
              <w:numPr>
                <w:ilvl w:val="0"/>
                <w:numId w:val="9"/>
              </w:num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kê</w:t>
            </w:r>
            <w:proofErr w:type="spellEnd"/>
          </w:p>
        </w:tc>
      </w:tr>
      <w:tr w:rsidR="00C67C89" w14:paraId="1D8E730B" w14:textId="77777777" w:rsidTr="1AE4BDD7">
        <w:tc>
          <w:tcPr>
            <w:tcW w:w="1710" w:type="dxa"/>
            <w:shd w:val="clear" w:color="auto" w:fill="ED7D31" w:themeFill="accent2"/>
          </w:tcPr>
          <w:p w14:paraId="279E025B" w14:textId="0D021E83" w:rsidR="00C67C89" w:rsidRDefault="00C67C89" w:rsidP="00BD2003">
            <w:pPr>
              <w:tabs>
                <w:tab w:val="left" w:pos="360"/>
              </w:tabs>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Lưu ý</w:t>
            </w:r>
          </w:p>
        </w:tc>
        <w:tc>
          <w:tcPr>
            <w:tcW w:w="7020" w:type="dxa"/>
            <w:gridSpan w:val="3"/>
          </w:tcPr>
          <w:p w14:paraId="73CD143E" w14:textId="77777777" w:rsidR="00C67C89" w:rsidRPr="00C67C89" w:rsidRDefault="00C67C89" w:rsidP="00BD2003">
            <w:pPr>
              <w:tabs>
                <w:tab w:val="left" w:pos="360"/>
              </w:tabs>
              <w:spacing w:line="360" w:lineRule="auto"/>
              <w:rPr>
                <w:rFonts w:ascii="Times New Roman" w:eastAsia="Times New Roman" w:hAnsi="Times New Roman"/>
                <w:sz w:val="28"/>
                <w:szCs w:val="28"/>
              </w:rPr>
            </w:pPr>
          </w:p>
        </w:tc>
      </w:tr>
    </w:tbl>
    <w:p w14:paraId="2E6989E6" w14:textId="73257180" w:rsidR="00CB65AB" w:rsidRDefault="00CB65AB" w:rsidP="00BD2003">
      <w:pPr>
        <w:pStyle w:val="ListParagraph"/>
        <w:tabs>
          <w:tab w:val="left" w:pos="360"/>
        </w:tabs>
        <w:spacing w:after="0" w:line="360" w:lineRule="auto"/>
        <w:ind w:left="1080"/>
        <w:outlineLvl w:val="2"/>
        <w:rPr>
          <w:rFonts w:ascii="Times New Roman" w:eastAsia="Times New Roman" w:hAnsi="Times New Roman" w:cs="Times New Roman"/>
          <w:b/>
          <w:i/>
          <w:sz w:val="28"/>
          <w:szCs w:val="28"/>
        </w:rPr>
      </w:pPr>
    </w:p>
    <w:p w14:paraId="7FAF3202" w14:textId="77777777" w:rsidR="007A5C7A" w:rsidRDefault="005D20DC" w:rsidP="36D72047">
      <w:pPr>
        <w:pStyle w:val="ListParagraph"/>
        <w:keepNext/>
        <w:tabs>
          <w:tab w:val="left" w:pos="360"/>
        </w:tabs>
        <w:spacing w:after="0" w:line="360" w:lineRule="auto"/>
        <w:ind w:left="1260" w:hanging="1260"/>
        <w:jc w:val="right"/>
        <w:rPr>
          <w:rFonts w:ascii="Times New Roman" w:eastAsia="Times New Roman" w:hAnsi="Times New Roman" w:cs="Times New Roman"/>
        </w:rPr>
      </w:pPr>
      <w:r>
        <w:rPr>
          <w:noProof/>
        </w:rPr>
        <w:drawing>
          <wp:inline distT="0" distB="0" distL="0" distR="0" wp14:anchorId="738C1FF3" wp14:editId="6025A412">
            <wp:extent cx="6052130" cy="4211274"/>
            <wp:effectExtent l="0" t="0" r="0" b="0"/>
            <wp:docPr id="790891255" name="Picture 7908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891255"/>
                    <pic:cNvPicPr/>
                  </pic:nvPicPr>
                  <pic:blipFill>
                    <a:blip r:embed="rId29">
                      <a:extLst>
                        <a:ext uri="{28A0092B-C50C-407E-A947-70E740481C1C}">
                          <a14:useLocalDpi xmlns:a14="http://schemas.microsoft.com/office/drawing/2010/main" val="0"/>
                        </a:ext>
                      </a:extLst>
                    </a:blip>
                    <a:stretch>
                      <a:fillRect/>
                    </a:stretch>
                  </pic:blipFill>
                  <pic:spPr>
                    <a:xfrm>
                      <a:off x="0" y="0"/>
                      <a:ext cx="6052130" cy="4211274"/>
                    </a:xfrm>
                    <a:prstGeom prst="rect">
                      <a:avLst/>
                    </a:prstGeom>
                  </pic:spPr>
                </pic:pic>
              </a:graphicData>
            </a:graphic>
          </wp:inline>
        </w:drawing>
      </w:r>
    </w:p>
    <w:p w14:paraId="62A0E803" w14:textId="6016A99C" w:rsidR="0071400D" w:rsidRDefault="007A5C7A" w:rsidP="7A68D2FB">
      <w:pPr>
        <w:pStyle w:val="Caption"/>
        <w:jc w:val="center"/>
        <w:rPr>
          <w:rFonts w:ascii="Times New Roman" w:eastAsia="Times New Roman" w:hAnsi="Times New Roman" w:cs="Times New Roman"/>
          <w:i w:val="0"/>
          <w:color w:val="auto"/>
          <w:sz w:val="24"/>
          <w:szCs w:val="24"/>
        </w:rPr>
      </w:pPr>
      <w:proofErr w:type="spellStart"/>
      <w:r w:rsidRPr="10EA46D3">
        <w:rPr>
          <w:rFonts w:ascii="Times New Roman" w:eastAsia="Times New Roman" w:hAnsi="Times New Roman" w:cs="Times New Roman"/>
          <w:sz w:val="24"/>
          <w:szCs w:val="24"/>
        </w:rPr>
        <w:t>Hình</w:t>
      </w:r>
      <w:proofErr w:type="spellEnd"/>
      <w:r w:rsidRPr="10EA46D3">
        <w:rPr>
          <w:rFonts w:ascii="Times New Roman" w:eastAsia="Times New Roman" w:hAnsi="Times New Roman" w:cs="Times New Roman"/>
          <w:sz w:val="24"/>
          <w:szCs w:val="24"/>
        </w:rPr>
        <w:t xml:space="preserve"> </w:t>
      </w:r>
      <w:r w:rsidR="003F6956">
        <w:fldChar w:fldCharType="begin"/>
      </w:r>
      <w:r w:rsidR="003F6956">
        <w:instrText xml:space="preserve"> SEQ Hình \* ARABIC </w:instrText>
      </w:r>
      <w:r w:rsidR="003F6956">
        <w:fldChar w:fldCharType="separate"/>
      </w:r>
      <w:r w:rsidR="00A8542B">
        <w:rPr>
          <w:noProof/>
        </w:rPr>
        <w:t>4</w:t>
      </w:r>
      <w:r w:rsidR="003F6956">
        <w:rPr>
          <w:noProof/>
        </w:rPr>
        <w:fldChar w:fldCharType="end"/>
      </w:r>
      <w:r w:rsidR="679F2365" w:rsidRPr="10EA46D3">
        <w:rPr>
          <w:rFonts w:ascii="Times New Roman" w:eastAsia="Times New Roman" w:hAnsi="Times New Roman" w:cs="Times New Roman"/>
        </w:rPr>
        <w:t>:</w:t>
      </w:r>
      <w:r w:rsidR="44568E7B" w:rsidRPr="10EA46D3">
        <w:rPr>
          <w:rFonts w:ascii="Times New Roman" w:eastAsia="Times New Roman" w:hAnsi="Times New Roman" w:cs="Times New Roman"/>
          <w:i w:val="0"/>
        </w:rPr>
        <w:t xml:space="preserve"> Use case Quản Lý</w:t>
      </w:r>
    </w:p>
    <w:p w14:paraId="103E65E1" w14:textId="3D557D93" w:rsidR="00680411" w:rsidRDefault="00680411" w:rsidP="00EB3AF1">
      <w:pPr>
        <w:pStyle w:val="ListParagraph"/>
        <w:numPr>
          <w:ilvl w:val="0"/>
          <w:numId w:val="6"/>
        </w:numPr>
        <w:tabs>
          <w:tab w:val="left" w:pos="360"/>
        </w:tabs>
        <w:spacing w:after="0" w:line="360" w:lineRule="auto"/>
        <w:outlineLvl w:val="1"/>
        <w:rPr>
          <w:rFonts w:ascii="Times New Roman" w:eastAsia="Times New Roman" w:hAnsi="Times New Roman" w:cs="Times New Roman"/>
          <w:b/>
          <w:sz w:val="28"/>
          <w:szCs w:val="28"/>
        </w:rPr>
      </w:pPr>
      <w:bookmarkStart w:id="183" w:name="_Toc152973506"/>
      <w:bookmarkStart w:id="184" w:name="_Toc153441389"/>
      <w:r w:rsidRPr="10EA46D3">
        <w:rPr>
          <w:rFonts w:ascii="Times New Roman" w:eastAsia="Times New Roman" w:hAnsi="Times New Roman" w:cs="Times New Roman"/>
          <w:b/>
          <w:sz w:val="28"/>
          <w:szCs w:val="28"/>
        </w:rPr>
        <w:t xml:space="preserve">Quan </w:t>
      </w:r>
      <w:proofErr w:type="spellStart"/>
      <w:r w:rsidRPr="10EA46D3">
        <w:rPr>
          <w:rFonts w:ascii="Times New Roman" w:eastAsia="Times New Roman" w:hAnsi="Times New Roman" w:cs="Times New Roman"/>
          <w:b/>
          <w:sz w:val="28"/>
          <w:szCs w:val="28"/>
        </w:rPr>
        <w:t>hệ</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thực</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thể</w:t>
      </w:r>
      <w:bookmarkEnd w:id="183"/>
      <w:bookmarkEnd w:id="184"/>
      <w:proofErr w:type="spellEnd"/>
    </w:p>
    <w:p w14:paraId="13BF45F9" w14:textId="42A99956" w:rsidR="0020059E" w:rsidRDefault="0020059E" w:rsidP="00EB3AF1">
      <w:pPr>
        <w:pStyle w:val="ListParagraph"/>
        <w:numPr>
          <w:ilvl w:val="1"/>
          <w:numId w:val="6"/>
        </w:numPr>
        <w:tabs>
          <w:tab w:val="left" w:pos="360"/>
        </w:tabs>
        <w:spacing w:after="0" w:line="360" w:lineRule="auto"/>
        <w:outlineLvl w:val="1"/>
        <w:rPr>
          <w:rFonts w:ascii="Times New Roman" w:eastAsia="Times New Roman" w:hAnsi="Times New Roman" w:cs="Times New Roman"/>
          <w:b/>
          <w:i/>
          <w:sz w:val="28"/>
          <w:szCs w:val="28"/>
        </w:rPr>
      </w:pPr>
      <w:bookmarkStart w:id="185" w:name="_Toc152973507"/>
      <w:bookmarkStart w:id="186" w:name="_Toc153441390"/>
      <w:r w:rsidRPr="10EA46D3">
        <w:rPr>
          <w:rFonts w:ascii="Times New Roman" w:eastAsia="Times New Roman" w:hAnsi="Times New Roman" w:cs="Times New Roman"/>
          <w:b/>
          <w:i/>
          <w:sz w:val="28"/>
          <w:szCs w:val="28"/>
        </w:rPr>
        <w:t xml:space="preserve">Danh </w:t>
      </w:r>
      <w:proofErr w:type="spellStart"/>
      <w:r w:rsidRPr="10EA46D3">
        <w:rPr>
          <w:rFonts w:ascii="Times New Roman" w:eastAsia="Times New Roman" w:hAnsi="Times New Roman" w:cs="Times New Roman"/>
          <w:b/>
          <w:i/>
          <w:sz w:val="28"/>
          <w:szCs w:val="28"/>
        </w:rPr>
        <w:t>sách</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thực</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thể</w:t>
      </w:r>
      <w:bookmarkEnd w:id="185"/>
      <w:bookmarkEnd w:id="186"/>
      <w:proofErr w:type="spellEnd"/>
    </w:p>
    <w:tbl>
      <w:tblPr>
        <w:tblStyle w:val="TableGrid"/>
        <w:tblW w:w="0" w:type="auto"/>
        <w:jc w:val="center"/>
        <w:tblLook w:val="04A0" w:firstRow="1" w:lastRow="0" w:firstColumn="1" w:lastColumn="0" w:noHBand="0" w:noVBand="1"/>
      </w:tblPr>
      <w:tblGrid>
        <w:gridCol w:w="900"/>
        <w:gridCol w:w="1890"/>
        <w:gridCol w:w="6030"/>
      </w:tblGrid>
      <w:tr w:rsidR="0020059E" w14:paraId="4517C144" w14:textId="77777777" w:rsidTr="00BD2003">
        <w:trPr>
          <w:jc w:val="center"/>
        </w:trPr>
        <w:tc>
          <w:tcPr>
            <w:tcW w:w="900" w:type="dxa"/>
            <w:shd w:val="clear" w:color="auto" w:fill="ED7D31" w:themeFill="accent2"/>
          </w:tcPr>
          <w:p w14:paraId="6005B4AB" w14:textId="227EF969" w:rsidR="0020059E" w:rsidRPr="0020059E" w:rsidRDefault="0020059E" w:rsidP="00BD2003">
            <w:pPr>
              <w:tabs>
                <w:tab w:val="left" w:pos="360"/>
              </w:tabs>
              <w:spacing w:line="360" w:lineRule="auto"/>
              <w:jc w:val="center"/>
              <w:outlineLvl w:val="1"/>
              <w:rPr>
                <w:rFonts w:ascii="Times New Roman" w:eastAsia="Times New Roman" w:hAnsi="Times New Roman"/>
                <w:b/>
                <w:sz w:val="28"/>
                <w:szCs w:val="28"/>
              </w:rPr>
            </w:pPr>
            <w:bookmarkStart w:id="187" w:name="_Toc152973508"/>
            <w:bookmarkStart w:id="188" w:name="_Toc152974386"/>
            <w:bookmarkStart w:id="189" w:name="_Toc153441391"/>
            <w:r w:rsidRPr="10EA46D3">
              <w:rPr>
                <w:rFonts w:ascii="Times New Roman" w:eastAsia="Times New Roman" w:hAnsi="Times New Roman"/>
                <w:b/>
                <w:sz w:val="28"/>
                <w:szCs w:val="28"/>
              </w:rPr>
              <w:t>STT</w:t>
            </w:r>
            <w:bookmarkEnd w:id="187"/>
            <w:bookmarkEnd w:id="188"/>
            <w:bookmarkEnd w:id="189"/>
          </w:p>
        </w:tc>
        <w:tc>
          <w:tcPr>
            <w:tcW w:w="1890" w:type="dxa"/>
            <w:shd w:val="clear" w:color="auto" w:fill="ED7D31" w:themeFill="accent2"/>
          </w:tcPr>
          <w:p w14:paraId="55F0ECDF" w14:textId="230A6C0E" w:rsidR="0020059E" w:rsidRPr="0020059E" w:rsidRDefault="00B0790E" w:rsidP="00BD2003">
            <w:pPr>
              <w:tabs>
                <w:tab w:val="left" w:pos="360"/>
              </w:tabs>
              <w:spacing w:line="360" w:lineRule="auto"/>
              <w:jc w:val="center"/>
              <w:outlineLvl w:val="1"/>
              <w:rPr>
                <w:rFonts w:ascii="Times New Roman" w:eastAsia="Times New Roman" w:hAnsi="Times New Roman"/>
                <w:b/>
                <w:sz w:val="28"/>
                <w:szCs w:val="28"/>
              </w:rPr>
            </w:pPr>
            <w:bookmarkStart w:id="190" w:name="_Toc152973509"/>
            <w:bookmarkStart w:id="191" w:name="_Toc152974387"/>
            <w:bookmarkStart w:id="192" w:name="_Toc153441392"/>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thực</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thể</w:t>
            </w:r>
            <w:bookmarkEnd w:id="190"/>
            <w:bookmarkEnd w:id="191"/>
            <w:bookmarkEnd w:id="192"/>
            <w:proofErr w:type="spellEnd"/>
          </w:p>
        </w:tc>
        <w:tc>
          <w:tcPr>
            <w:tcW w:w="6030" w:type="dxa"/>
            <w:shd w:val="clear" w:color="auto" w:fill="ED7D31" w:themeFill="accent2"/>
          </w:tcPr>
          <w:p w14:paraId="16BBFE4E" w14:textId="6D1C5B90" w:rsidR="0020059E" w:rsidRPr="0020059E" w:rsidRDefault="00B0790E" w:rsidP="00BD2003">
            <w:pPr>
              <w:tabs>
                <w:tab w:val="left" w:pos="360"/>
              </w:tabs>
              <w:spacing w:line="360" w:lineRule="auto"/>
              <w:jc w:val="center"/>
              <w:outlineLvl w:val="1"/>
              <w:rPr>
                <w:rFonts w:ascii="Times New Roman" w:eastAsia="Times New Roman" w:hAnsi="Times New Roman"/>
                <w:b/>
                <w:sz w:val="28"/>
                <w:szCs w:val="28"/>
              </w:rPr>
            </w:pPr>
            <w:bookmarkStart w:id="193" w:name="_Toc152973510"/>
            <w:bookmarkStart w:id="194" w:name="_Toc152974388"/>
            <w:bookmarkStart w:id="195" w:name="_Toc153441393"/>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93"/>
            <w:bookmarkEnd w:id="194"/>
            <w:bookmarkEnd w:id="195"/>
            <w:proofErr w:type="spellEnd"/>
          </w:p>
        </w:tc>
      </w:tr>
      <w:tr w:rsidR="003359ED" w14:paraId="272229DE" w14:textId="77777777" w:rsidTr="00BD2003">
        <w:trPr>
          <w:jc w:val="center"/>
        </w:trPr>
        <w:tc>
          <w:tcPr>
            <w:tcW w:w="900" w:type="dxa"/>
          </w:tcPr>
          <w:p w14:paraId="5E36C117" w14:textId="64ACE13E" w:rsidR="003359ED" w:rsidRPr="0020059E" w:rsidRDefault="003359ED" w:rsidP="00BD2003">
            <w:pPr>
              <w:tabs>
                <w:tab w:val="left" w:pos="360"/>
              </w:tabs>
              <w:spacing w:line="360" w:lineRule="auto"/>
              <w:jc w:val="center"/>
              <w:outlineLvl w:val="1"/>
              <w:rPr>
                <w:rFonts w:ascii="Times New Roman" w:eastAsia="Times New Roman" w:hAnsi="Times New Roman"/>
                <w:b/>
                <w:sz w:val="28"/>
                <w:szCs w:val="28"/>
              </w:rPr>
            </w:pPr>
            <w:bookmarkStart w:id="196" w:name="_Toc152973511"/>
            <w:bookmarkStart w:id="197" w:name="_Toc152974389"/>
            <w:bookmarkStart w:id="198" w:name="_Toc153441394"/>
            <w:r w:rsidRPr="10EA46D3">
              <w:rPr>
                <w:rFonts w:ascii="Times New Roman" w:eastAsia="Times New Roman" w:hAnsi="Times New Roman"/>
                <w:b/>
                <w:sz w:val="28"/>
                <w:szCs w:val="28"/>
              </w:rPr>
              <w:t>1</w:t>
            </w:r>
            <w:bookmarkEnd w:id="196"/>
            <w:bookmarkEnd w:id="197"/>
            <w:bookmarkEnd w:id="198"/>
          </w:p>
        </w:tc>
        <w:tc>
          <w:tcPr>
            <w:tcW w:w="1890" w:type="dxa"/>
          </w:tcPr>
          <w:p w14:paraId="759A89A3" w14:textId="4E37CCEE" w:rsidR="003359ED" w:rsidRPr="003359ED" w:rsidRDefault="003359ED" w:rsidP="00BD2003">
            <w:pPr>
              <w:tabs>
                <w:tab w:val="left" w:pos="360"/>
              </w:tabs>
              <w:spacing w:line="360" w:lineRule="auto"/>
              <w:jc w:val="center"/>
              <w:outlineLvl w:val="1"/>
              <w:rPr>
                <w:rFonts w:ascii="Times New Roman" w:eastAsia="Times New Roman" w:hAnsi="Times New Roman"/>
                <w:sz w:val="28"/>
                <w:szCs w:val="28"/>
              </w:rPr>
            </w:pPr>
            <w:bookmarkStart w:id="199" w:name="_Toc152973512"/>
            <w:bookmarkStart w:id="200" w:name="_Toc152974390"/>
            <w:bookmarkStart w:id="201" w:name="_Toc153441395"/>
            <w:proofErr w:type="spellStart"/>
            <w:r w:rsidRPr="10EA46D3">
              <w:rPr>
                <w:rFonts w:ascii="Times New Roman" w:eastAsia="Times New Roman" w:hAnsi="Times New Roman"/>
                <w:sz w:val="28"/>
                <w:szCs w:val="28"/>
              </w:rPr>
              <w:t>Khách</w:t>
            </w:r>
            <w:bookmarkEnd w:id="199"/>
            <w:bookmarkEnd w:id="200"/>
            <w:bookmarkEnd w:id="201"/>
            <w:proofErr w:type="spellEnd"/>
          </w:p>
        </w:tc>
        <w:tc>
          <w:tcPr>
            <w:tcW w:w="6030" w:type="dxa"/>
          </w:tcPr>
          <w:p w14:paraId="449F1CD6" w14:textId="1CD870A0" w:rsidR="003359ED" w:rsidRPr="001E4ECE" w:rsidRDefault="001E4ECE" w:rsidP="00BD2003">
            <w:pPr>
              <w:tabs>
                <w:tab w:val="left" w:pos="360"/>
              </w:tabs>
              <w:spacing w:line="360" w:lineRule="auto"/>
              <w:jc w:val="both"/>
              <w:outlineLvl w:val="1"/>
              <w:rPr>
                <w:rFonts w:ascii="Times New Roman" w:eastAsia="Times New Roman" w:hAnsi="Times New Roman"/>
                <w:sz w:val="28"/>
                <w:szCs w:val="28"/>
              </w:rPr>
            </w:pPr>
            <w:bookmarkStart w:id="202" w:name="_Toc152973513"/>
            <w:bookmarkStart w:id="203" w:name="_Toc152974391"/>
            <w:bookmarkStart w:id="204" w:name="_Toc153441396"/>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đối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dụng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chưa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nhập</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Có</w:t>
            </w:r>
            <w:proofErr w:type="spellEnd"/>
            <w:r w:rsidR="00FE1B11"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thể</w:t>
            </w:r>
            <w:proofErr w:type="spellEnd"/>
            <w:r w:rsidRPr="10EA46D3">
              <w:rPr>
                <w:rFonts w:ascii="Times New Roman" w:eastAsia="Times New Roman" w:hAnsi="Times New Roman"/>
                <w:sz w:val="28"/>
                <w:szCs w:val="28"/>
              </w:rPr>
              <w:t xml:space="preserve"> </w:t>
            </w:r>
            <w:proofErr w:type="spellStart"/>
            <w:r w:rsidR="00827696" w:rsidRPr="10EA46D3">
              <w:rPr>
                <w:rFonts w:ascii="Times New Roman" w:eastAsia="Times New Roman" w:hAnsi="Times New Roman"/>
                <w:sz w:val="28"/>
                <w:szCs w:val="28"/>
              </w:rPr>
              <w:t>xem</w:t>
            </w:r>
            <w:proofErr w:type="spellEnd"/>
            <w:r w:rsidR="00827696" w:rsidRPr="10EA46D3">
              <w:rPr>
                <w:rFonts w:ascii="Times New Roman" w:eastAsia="Times New Roman" w:hAnsi="Times New Roman"/>
                <w:sz w:val="28"/>
                <w:szCs w:val="28"/>
              </w:rPr>
              <w:t xml:space="preserve"> </w:t>
            </w:r>
            <w:proofErr w:type="spellStart"/>
            <w:r w:rsidR="00827696" w:rsidRPr="10EA46D3">
              <w:rPr>
                <w:rFonts w:ascii="Times New Roman" w:eastAsia="Times New Roman" w:hAnsi="Times New Roman"/>
                <w:sz w:val="28"/>
                <w:szCs w:val="28"/>
              </w:rPr>
              <w:t>sản</w:t>
            </w:r>
            <w:proofErr w:type="spellEnd"/>
            <w:r w:rsidR="00827696" w:rsidRPr="10EA46D3">
              <w:rPr>
                <w:rFonts w:ascii="Times New Roman" w:eastAsia="Times New Roman" w:hAnsi="Times New Roman"/>
                <w:sz w:val="28"/>
                <w:szCs w:val="28"/>
              </w:rPr>
              <w:t xml:space="preserve"> </w:t>
            </w:r>
            <w:proofErr w:type="spellStart"/>
            <w:r w:rsidR="00827696" w:rsidRPr="10EA46D3">
              <w:rPr>
                <w:rFonts w:ascii="Times New Roman" w:eastAsia="Times New Roman" w:hAnsi="Times New Roman"/>
                <w:sz w:val="28"/>
                <w:szCs w:val="28"/>
              </w:rPr>
              <w:t>phẩm</w:t>
            </w:r>
            <w:proofErr w:type="spellEnd"/>
            <w:r w:rsidR="00827696" w:rsidRPr="10EA46D3">
              <w:rPr>
                <w:rFonts w:ascii="Times New Roman" w:eastAsia="Times New Roman" w:hAnsi="Times New Roman"/>
                <w:sz w:val="28"/>
                <w:szCs w:val="28"/>
              </w:rPr>
              <w:t xml:space="preserve">, </w:t>
            </w:r>
            <w:proofErr w:type="spellStart"/>
            <w:r w:rsidR="00827696" w:rsidRPr="10EA46D3">
              <w:rPr>
                <w:rFonts w:ascii="Times New Roman" w:eastAsia="Times New Roman" w:hAnsi="Times New Roman"/>
                <w:sz w:val="28"/>
                <w:szCs w:val="28"/>
              </w:rPr>
              <w:t>mua</w:t>
            </w:r>
            <w:proofErr w:type="spellEnd"/>
            <w:r w:rsidR="00827696" w:rsidRPr="10EA46D3">
              <w:rPr>
                <w:rFonts w:ascii="Times New Roman" w:eastAsia="Times New Roman" w:hAnsi="Times New Roman"/>
                <w:sz w:val="28"/>
                <w:szCs w:val="28"/>
              </w:rPr>
              <w:t xml:space="preserve"> </w:t>
            </w:r>
            <w:proofErr w:type="spellStart"/>
            <w:r w:rsidR="00827696" w:rsidRPr="10EA46D3">
              <w:rPr>
                <w:rFonts w:ascii="Times New Roman" w:eastAsia="Times New Roman" w:hAnsi="Times New Roman"/>
                <w:sz w:val="28"/>
                <w:szCs w:val="28"/>
              </w:rPr>
              <w:t>hàng</w:t>
            </w:r>
            <w:proofErr w:type="spellEnd"/>
            <w:r w:rsidR="00827696" w:rsidRPr="10EA46D3">
              <w:rPr>
                <w:rFonts w:ascii="Times New Roman" w:eastAsia="Times New Roman" w:hAnsi="Times New Roman"/>
                <w:sz w:val="28"/>
                <w:szCs w:val="28"/>
              </w:rPr>
              <w:t xml:space="preserve">, </w:t>
            </w:r>
            <w:proofErr w:type="spellStart"/>
            <w:r w:rsidR="00827696" w:rsidRPr="10EA46D3">
              <w:rPr>
                <w:rFonts w:ascii="Times New Roman" w:eastAsia="Times New Roman" w:hAnsi="Times New Roman"/>
                <w:sz w:val="28"/>
                <w:szCs w:val="28"/>
              </w:rPr>
              <w:t>đăng</w:t>
            </w:r>
            <w:proofErr w:type="spellEnd"/>
            <w:r w:rsidR="00827696" w:rsidRPr="10EA46D3">
              <w:rPr>
                <w:rFonts w:ascii="Times New Roman" w:eastAsia="Times New Roman" w:hAnsi="Times New Roman"/>
                <w:sz w:val="28"/>
                <w:szCs w:val="28"/>
              </w:rPr>
              <w:t xml:space="preserve"> </w:t>
            </w:r>
            <w:proofErr w:type="spellStart"/>
            <w:r w:rsidR="00827696" w:rsidRPr="10EA46D3">
              <w:rPr>
                <w:rFonts w:ascii="Times New Roman" w:eastAsia="Times New Roman" w:hAnsi="Times New Roman"/>
                <w:sz w:val="28"/>
                <w:szCs w:val="28"/>
              </w:rPr>
              <w:t>nhập</w:t>
            </w:r>
            <w:proofErr w:type="spellEnd"/>
            <w:r w:rsidR="00827696" w:rsidRPr="10EA46D3">
              <w:rPr>
                <w:rFonts w:ascii="Times New Roman" w:eastAsia="Times New Roman" w:hAnsi="Times New Roman"/>
                <w:sz w:val="28"/>
                <w:szCs w:val="28"/>
              </w:rPr>
              <w:t xml:space="preserve">, </w:t>
            </w:r>
            <w:proofErr w:type="spellStart"/>
            <w:r w:rsidR="00827696" w:rsidRPr="10EA46D3">
              <w:rPr>
                <w:rFonts w:ascii="Times New Roman" w:eastAsia="Times New Roman" w:hAnsi="Times New Roman"/>
                <w:sz w:val="28"/>
                <w:szCs w:val="28"/>
              </w:rPr>
              <w:t>đăng</w:t>
            </w:r>
            <w:proofErr w:type="spellEnd"/>
            <w:r w:rsidR="00827696" w:rsidRPr="10EA46D3">
              <w:rPr>
                <w:rFonts w:ascii="Times New Roman" w:eastAsia="Times New Roman" w:hAnsi="Times New Roman"/>
                <w:sz w:val="28"/>
                <w:szCs w:val="28"/>
              </w:rPr>
              <w:t xml:space="preserve"> </w:t>
            </w:r>
            <w:proofErr w:type="spellStart"/>
            <w:r w:rsidR="00827696" w:rsidRPr="10EA46D3">
              <w:rPr>
                <w:rFonts w:ascii="Times New Roman" w:eastAsia="Times New Roman" w:hAnsi="Times New Roman"/>
                <w:sz w:val="28"/>
                <w:szCs w:val="28"/>
              </w:rPr>
              <w:t>ký</w:t>
            </w:r>
            <w:proofErr w:type="spellEnd"/>
            <w:r w:rsidR="00827696" w:rsidRPr="10EA46D3">
              <w:rPr>
                <w:rFonts w:ascii="Times New Roman" w:eastAsia="Times New Roman" w:hAnsi="Times New Roman"/>
                <w:sz w:val="28"/>
                <w:szCs w:val="28"/>
              </w:rPr>
              <w:t>.</w:t>
            </w:r>
            <w:bookmarkEnd w:id="202"/>
            <w:bookmarkEnd w:id="203"/>
            <w:bookmarkEnd w:id="204"/>
          </w:p>
        </w:tc>
      </w:tr>
      <w:tr w:rsidR="0020059E" w14:paraId="4A9FF401" w14:textId="77777777" w:rsidTr="00BD2003">
        <w:trPr>
          <w:jc w:val="center"/>
        </w:trPr>
        <w:tc>
          <w:tcPr>
            <w:tcW w:w="900" w:type="dxa"/>
          </w:tcPr>
          <w:p w14:paraId="3B5E19C2" w14:textId="7F76533C" w:rsidR="0020059E" w:rsidRPr="0020059E" w:rsidRDefault="003359ED" w:rsidP="00BD2003">
            <w:pPr>
              <w:tabs>
                <w:tab w:val="left" w:pos="360"/>
              </w:tabs>
              <w:spacing w:line="360" w:lineRule="auto"/>
              <w:jc w:val="center"/>
              <w:outlineLvl w:val="1"/>
              <w:rPr>
                <w:rFonts w:ascii="Times New Roman" w:eastAsia="Times New Roman" w:hAnsi="Times New Roman"/>
                <w:b/>
                <w:sz w:val="28"/>
                <w:szCs w:val="28"/>
              </w:rPr>
            </w:pPr>
            <w:bookmarkStart w:id="205" w:name="_Toc152973514"/>
            <w:bookmarkStart w:id="206" w:name="_Toc152974392"/>
            <w:bookmarkStart w:id="207" w:name="_Toc153441397"/>
            <w:r w:rsidRPr="10EA46D3">
              <w:rPr>
                <w:rFonts w:ascii="Times New Roman" w:eastAsia="Times New Roman" w:hAnsi="Times New Roman"/>
                <w:b/>
                <w:sz w:val="28"/>
                <w:szCs w:val="28"/>
              </w:rPr>
              <w:t>2</w:t>
            </w:r>
            <w:bookmarkEnd w:id="205"/>
            <w:bookmarkEnd w:id="206"/>
            <w:bookmarkEnd w:id="207"/>
          </w:p>
        </w:tc>
        <w:tc>
          <w:tcPr>
            <w:tcW w:w="1890" w:type="dxa"/>
          </w:tcPr>
          <w:p w14:paraId="240EE8F7" w14:textId="0CA02909" w:rsidR="0020059E" w:rsidRPr="00B0790E" w:rsidRDefault="00B0790E" w:rsidP="00BD2003">
            <w:pPr>
              <w:tabs>
                <w:tab w:val="left" w:pos="360"/>
              </w:tabs>
              <w:spacing w:line="360" w:lineRule="auto"/>
              <w:jc w:val="center"/>
              <w:outlineLvl w:val="1"/>
              <w:rPr>
                <w:rFonts w:ascii="Times New Roman" w:eastAsia="Times New Roman" w:hAnsi="Times New Roman"/>
                <w:sz w:val="28"/>
                <w:szCs w:val="28"/>
              </w:rPr>
            </w:pPr>
            <w:bookmarkStart w:id="208" w:name="_Toc152973515"/>
            <w:bookmarkStart w:id="209" w:name="_Toc152974393"/>
            <w:bookmarkStart w:id="210" w:name="_Toc153441398"/>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bookmarkEnd w:id="208"/>
            <w:bookmarkEnd w:id="209"/>
            <w:bookmarkEnd w:id="210"/>
            <w:proofErr w:type="spellEnd"/>
          </w:p>
        </w:tc>
        <w:tc>
          <w:tcPr>
            <w:tcW w:w="6030" w:type="dxa"/>
          </w:tcPr>
          <w:p w14:paraId="6B0C1C20" w14:textId="3AD338E1" w:rsidR="0020059E" w:rsidRPr="00B0790E" w:rsidRDefault="00B0790E" w:rsidP="00BD2003">
            <w:pPr>
              <w:tabs>
                <w:tab w:val="left" w:pos="360"/>
              </w:tabs>
              <w:spacing w:line="360" w:lineRule="auto"/>
              <w:jc w:val="both"/>
              <w:outlineLvl w:val="1"/>
              <w:rPr>
                <w:rFonts w:ascii="Times New Roman" w:eastAsia="Times New Roman" w:hAnsi="Times New Roman"/>
                <w:sz w:val="28"/>
                <w:szCs w:val="28"/>
              </w:rPr>
            </w:pPr>
            <w:bookmarkStart w:id="211" w:name="_Toc152973516"/>
            <w:bookmarkStart w:id="212" w:name="_Toc152974394"/>
            <w:bookmarkStart w:id="213" w:name="_Toc153441399"/>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đối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dụng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nhập</w:t>
            </w:r>
            <w:proofErr w:type="spellEnd"/>
            <w:r w:rsidR="003359ED" w:rsidRPr="10EA46D3">
              <w:rPr>
                <w:rFonts w:ascii="Times New Roman" w:eastAsia="Times New Roman" w:hAnsi="Times New Roman"/>
                <w:sz w:val="28"/>
                <w:szCs w:val="28"/>
              </w:rPr>
              <w:t>.</w:t>
            </w:r>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Có</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vai</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trò</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là</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Khách</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hàng</w:t>
            </w:r>
            <w:proofErr w:type="spellEnd"/>
            <w:r w:rsidR="00AB0A9D" w:rsidRPr="10EA46D3">
              <w:rPr>
                <w:rFonts w:ascii="Times New Roman" w:eastAsia="Times New Roman" w:hAnsi="Times New Roman"/>
                <w:sz w:val="28"/>
                <w:szCs w:val="28"/>
              </w:rPr>
              <w:t>”.</w:t>
            </w:r>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Có</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thể</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mua</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hàng</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xem</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sản</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phẩm</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quản</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lý</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tài</w:t>
            </w:r>
            <w:proofErr w:type="spellEnd"/>
            <w:r w:rsidR="003359ED" w:rsidRPr="10EA46D3">
              <w:rPr>
                <w:rFonts w:ascii="Times New Roman" w:eastAsia="Times New Roman" w:hAnsi="Times New Roman"/>
                <w:sz w:val="28"/>
                <w:szCs w:val="28"/>
              </w:rPr>
              <w:t xml:space="preserve"> </w:t>
            </w:r>
            <w:proofErr w:type="spellStart"/>
            <w:r w:rsidR="003359ED" w:rsidRPr="10EA46D3">
              <w:rPr>
                <w:rFonts w:ascii="Times New Roman" w:eastAsia="Times New Roman" w:hAnsi="Times New Roman"/>
                <w:sz w:val="28"/>
                <w:szCs w:val="28"/>
              </w:rPr>
              <w:t>khoản</w:t>
            </w:r>
            <w:proofErr w:type="spellEnd"/>
            <w:r w:rsidR="00FE1B11"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xem</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đơn</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hàng</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đã</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mua</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đổi</w:t>
            </w:r>
            <w:proofErr w:type="spellEnd"/>
            <w:r w:rsidR="00AB0A9D" w:rsidRPr="10EA46D3">
              <w:rPr>
                <w:rFonts w:ascii="Times New Roman" w:eastAsia="Times New Roman" w:hAnsi="Times New Roman"/>
                <w:sz w:val="28"/>
                <w:szCs w:val="28"/>
              </w:rPr>
              <w:t xml:space="preserve"> </w:t>
            </w:r>
            <w:proofErr w:type="spellStart"/>
            <w:r w:rsidR="00AB0A9D" w:rsidRPr="10EA46D3">
              <w:rPr>
                <w:rFonts w:ascii="Times New Roman" w:eastAsia="Times New Roman" w:hAnsi="Times New Roman"/>
                <w:sz w:val="28"/>
                <w:szCs w:val="28"/>
              </w:rPr>
              <w:t>trả</w:t>
            </w:r>
            <w:proofErr w:type="spellEnd"/>
            <w:r w:rsidR="00AB0A9D" w:rsidRPr="10EA46D3">
              <w:rPr>
                <w:rFonts w:ascii="Times New Roman" w:eastAsia="Times New Roman" w:hAnsi="Times New Roman"/>
                <w:sz w:val="28"/>
                <w:szCs w:val="28"/>
              </w:rPr>
              <w:t xml:space="preserve">, </w:t>
            </w:r>
            <w:proofErr w:type="spellStart"/>
            <w:r w:rsidR="00FE1B11" w:rsidRPr="10EA46D3">
              <w:rPr>
                <w:rFonts w:ascii="Times New Roman" w:eastAsia="Times New Roman" w:hAnsi="Times New Roman"/>
                <w:sz w:val="28"/>
                <w:szCs w:val="28"/>
              </w:rPr>
              <w:t>đăng</w:t>
            </w:r>
            <w:proofErr w:type="spellEnd"/>
            <w:r w:rsidR="00FE1B11" w:rsidRPr="10EA46D3">
              <w:rPr>
                <w:rFonts w:ascii="Times New Roman" w:eastAsia="Times New Roman" w:hAnsi="Times New Roman"/>
                <w:sz w:val="28"/>
                <w:szCs w:val="28"/>
              </w:rPr>
              <w:t xml:space="preserve"> </w:t>
            </w:r>
            <w:proofErr w:type="spellStart"/>
            <w:r w:rsidR="00FE1B11" w:rsidRPr="10EA46D3">
              <w:rPr>
                <w:rFonts w:ascii="Times New Roman" w:eastAsia="Times New Roman" w:hAnsi="Times New Roman"/>
                <w:sz w:val="28"/>
                <w:szCs w:val="28"/>
              </w:rPr>
              <w:t>xuất</w:t>
            </w:r>
            <w:proofErr w:type="spellEnd"/>
            <w:r w:rsidR="00FE1B11" w:rsidRPr="10EA46D3">
              <w:rPr>
                <w:rFonts w:ascii="Times New Roman" w:eastAsia="Times New Roman" w:hAnsi="Times New Roman"/>
                <w:sz w:val="28"/>
                <w:szCs w:val="28"/>
              </w:rPr>
              <w:t>.</w:t>
            </w:r>
            <w:bookmarkEnd w:id="211"/>
            <w:bookmarkEnd w:id="212"/>
            <w:bookmarkEnd w:id="213"/>
          </w:p>
        </w:tc>
      </w:tr>
      <w:tr w:rsidR="0020059E" w:rsidRPr="00E74247" w14:paraId="5C1EC6B2" w14:textId="77777777" w:rsidTr="00BD2003">
        <w:trPr>
          <w:jc w:val="center"/>
        </w:trPr>
        <w:tc>
          <w:tcPr>
            <w:tcW w:w="900" w:type="dxa"/>
          </w:tcPr>
          <w:p w14:paraId="7560B848" w14:textId="11F4E270" w:rsidR="0020059E" w:rsidRPr="0020059E" w:rsidRDefault="003359ED" w:rsidP="00BD2003">
            <w:pPr>
              <w:tabs>
                <w:tab w:val="left" w:pos="360"/>
              </w:tabs>
              <w:spacing w:line="360" w:lineRule="auto"/>
              <w:jc w:val="center"/>
              <w:outlineLvl w:val="1"/>
              <w:rPr>
                <w:rFonts w:ascii="Times New Roman" w:eastAsia="Times New Roman" w:hAnsi="Times New Roman"/>
                <w:b/>
                <w:sz w:val="28"/>
                <w:szCs w:val="28"/>
              </w:rPr>
            </w:pPr>
            <w:bookmarkStart w:id="214" w:name="_Toc152973517"/>
            <w:bookmarkStart w:id="215" w:name="_Toc152974395"/>
            <w:bookmarkStart w:id="216" w:name="_Toc153441400"/>
            <w:r w:rsidRPr="10EA46D3">
              <w:rPr>
                <w:rFonts w:ascii="Times New Roman" w:eastAsia="Times New Roman" w:hAnsi="Times New Roman"/>
                <w:b/>
                <w:sz w:val="28"/>
                <w:szCs w:val="28"/>
              </w:rPr>
              <w:t>3</w:t>
            </w:r>
            <w:bookmarkEnd w:id="214"/>
            <w:bookmarkEnd w:id="215"/>
            <w:bookmarkEnd w:id="216"/>
          </w:p>
        </w:tc>
        <w:tc>
          <w:tcPr>
            <w:tcW w:w="1890" w:type="dxa"/>
          </w:tcPr>
          <w:p w14:paraId="1A8A8DE8" w14:textId="0246173C" w:rsidR="0020059E" w:rsidRPr="00B0790E" w:rsidRDefault="00B0790E" w:rsidP="00BD2003">
            <w:pPr>
              <w:tabs>
                <w:tab w:val="left" w:pos="360"/>
              </w:tabs>
              <w:spacing w:line="360" w:lineRule="auto"/>
              <w:jc w:val="center"/>
              <w:outlineLvl w:val="1"/>
              <w:rPr>
                <w:rFonts w:ascii="Times New Roman" w:eastAsia="Times New Roman" w:hAnsi="Times New Roman"/>
                <w:sz w:val="28"/>
                <w:szCs w:val="28"/>
              </w:rPr>
            </w:pPr>
            <w:bookmarkStart w:id="217" w:name="_Toc152973518"/>
            <w:bookmarkStart w:id="218" w:name="_Toc152974396"/>
            <w:bookmarkStart w:id="219" w:name="_Toc153441401"/>
            <w:proofErr w:type="spellStart"/>
            <w:r w:rsidRPr="10EA46D3">
              <w:rPr>
                <w:rFonts w:ascii="Times New Roman" w:eastAsia="Times New Roman" w:hAnsi="Times New Roman"/>
                <w:sz w:val="28"/>
                <w:szCs w:val="28"/>
              </w:rPr>
              <w:t>Nhân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viên</w:t>
            </w:r>
            <w:bookmarkEnd w:id="217"/>
            <w:bookmarkEnd w:id="218"/>
            <w:bookmarkEnd w:id="219"/>
            <w:proofErr w:type="spellEnd"/>
          </w:p>
        </w:tc>
        <w:tc>
          <w:tcPr>
            <w:tcW w:w="6030" w:type="dxa"/>
          </w:tcPr>
          <w:p w14:paraId="5072B88D" w14:textId="088C95B0" w:rsidR="0020059E" w:rsidRPr="00A26833" w:rsidRDefault="00FE1B11" w:rsidP="00BD2003">
            <w:pPr>
              <w:tabs>
                <w:tab w:val="left" w:pos="360"/>
              </w:tabs>
              <w:spacing w:line="360" w:lineRule="auto"/>
              <w:jc w:val="both"/>
              <w:outlineLvl w:val="1"/>
              <w:rPr>
                <w:rFonts w:ascii="Times New Roman" w:eastAsia="Times New Roman" w:hAnsi="Times New Roman"/>
                <w:sz w:val="28"/>
                <w:szCs w:val="28"/>
                <w:lang w:val="fr-FR"/>
              </w:rPr>
            </w:pPr>
            <w:bookmarkStart w:id="220" w:name="_Toc152973519"/>
            <w:bookmarkStart w:id="221" w:name="_Toc152974397"/>
            <w:bookmarkStart w:id="222" w:name="_Toc153441402"/>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đối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dụng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nhập</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lang w:val="fr-FR"/>
              </w:rPr>
              <w:t>C</w:t>
            </w:r>
            <w:r w:rsidR="00FC1571" w:rsidRPr="10EA46D3">
              <w:rPr>
                <w:rFonts w:ascii="Times New Roman" w:eastAsia="Times New Roman" w:hAnsi="Times New Roman"/>
                <w:sz w:val="28"/>
                <w:szCs w:val="28"/>
                <w:lang w:val="fr-FR"/>
              </w:rPr>
              <w:t>ó</w:t>
            </w:r>
            <w:proofErr w:type="spellEnd"/>
            <w:r w:rsidR="00FC1571" w:rsidRPr="10EA46D3">
              <w:rPr>
                <w:rFonts w:ascii="Times New Roman" w:eastAsia="Times New Roman" w:hAnsi="Times New Roman"/>
                <w:sz w:val="28"/>
                <w:szCs w:val="28"/>
                <w:lang w:val="fr-FR"/>
              </w:rPr>
              <w:t xml:space="preserve"> </w:t>
            </w:r>
            <w:proofErr w:type="spellStart"/>
            <w:r w:rsidR="00FC1571" w:rsidRPr="10EA46D3">
              <w:rPr>
                <w:rFonts w:ascii="Times New Roman" w:eastAsia="Times New Roman" w:hAnsi="Times New Roman"/>
                <w:sz w:val="28"/>
                <w:szCs w:val="28"/>
                <w:lang w:val="fr-FR"/>
              </w:rPr>
              <w:t>vai</w:t>
            </w:r>
            <w:proofErr w:type="spellEnd"/>
            <w:r w:rsidR="00FC1571" w:rsidRPr="10EA46D3">
              <w:rPr>
                <w:rFonts w:ascii="Times New Roman" w:eastAsia="Times New Roman" w:hAnsi="Times New Roman"/>
                <w:sz w:val="28"/>
                <w:szCs w:val="28"/>
                <w:lang w:val="fr-FR"/>
              </w:rPr>
              <w:t xml:space="preserve"> </w:t>
            </w:r>
            <w:proofErr w:type="spellStart"/>
            <w:r w:rsidR="00FC1571" w:rsidRPr="10EA46D3">
              <w:rPr>
                <w:rFonts w:ascii="Times New Roman" w:eastAsia="Times New Roman" w:hAnsi="Times New Roman"/>
                <w:sz w:val="28"/>
                <w:szCs w:val="28"/>
                <w:lang w:val="fr-FR"/>
              </w:rPr>
              <w:t>trò</w:t>
            </w:r>
            <w:proofErr w:type="spellEnd"/>
            <w:r w:rsidR="00FC1571" w:rsidRPr="10EA46D3">
              <w:rPr>
                <w:rFonts w:ascii="Times New Roman" w:eastAsia="Times New Roman" w:hAnsi="Times New Roman"/>
                <w:sz w:val="28"/>
                <w:szCs w:val="28"/>
                <w:lang w:val="fr-FR"/>
              </w:rPr>
              <w:t xml:space="preserve"> là “</w:t>
            </w:r>
            <w:proofErr w:type="spellStart"/>
            <w:r w:rsidR="00FC1571" w:rsidRPr="10EA46D3">
              <w:rPr>
                <w:rFonts w:ascii="Times New Roman" w:eastAsia="Times New Roman" w:hAnsi="Times New Roman"/>
                <w:sz w:val="28"/>
                <w:szCs w:val="28"/>
                <w:lang w:val="fr-FR"/>
              </w:rPr>
              <w:t>Nhân</w:t>
            </w:r>
            <w:proofErr w:type="spellEnd"/>
            <w:r w:rsidR="00FC1571" w:rsidRPr="10EA46D3">
              <w:rPr>
                <w:rFonts w:ascii="Times New Roman" w:eastAsia="Times New Roman" w:hAnsi="Times New Roman"/>
                <w:sz w:val="28"/>
                <w:szCs w:val="28"/>
                <w:lang w:val="fr-FR"/>
              </w:rPr>
              <w:t xml:space="preserve"> </w:t>
            </w:r>
            <w:proofErr w:type="spellStart"/>
            <w:r w:rsidR="00FC1571" w:rsidRPr="10EA46D3">
              <w:rPr>
                <w:rFonts w:ascii="Times New Roman" w:eastAsia="Times New Roman" w:hAnsi="Times New Roman"/>
                <w:sz w:val="28"/>
                <w:szCs w:val="28"/>
                <w:lang w:val="fr-FR"/>
              </w:rPr>
              <w:t>viên</w:t>
            </w:r>
            <w:proofErr w:type="spellEnd"/>
            <w:r w:rsidR="00FC1571" w:rsidRPr="10EA46D3">
              <w:rPr>
                <w:rFonts w:ascii="Times New Roman" w:eastAsia="Times New Roman" w:hAnsi="Times New Roman"/>
                <w:sz w:val="28"/>
                <w:szCs w:val="28"/>
                <w:lang w:val="fr-FR"/>
              </w:rPr>
              <w:t xml:space="preserve">”. </w:t>
            </w:r>
            <w:proofErr w:type="spellStart"/>
            <w:r w:rsidR="00FC1571" w:rsidRPr="10EA46D3">
              <w:rPr>
                <w:rFonts w:ascii="Times New Roman" w:eastAsia="Times New Roman" w:hAnsi="Times New Roman"/>
                <w:sz w:val="28"/>
                <w:szCs w:val="28"/>
                <w:lang w:val="fr-FR"/>
              </w:rPr>
              <w:t>Có</w:t>
            </w:r>
            <w:proofErr w:type="spellEnd"/>
            <w:r w:rsidR="00FC1571" w:rsidRPr="10EA46D3">
              <w:rPr>
                <w:rFonts w:ascii="Times New Roman" w:eastAsia="Times New Roman" w:hAnsi="Times New Roman"/>
                <w:sz w:val="28"/>
                <w:szCs w:val="28"/>
                <w:lang w:val="fr-FR"/>
              </w:rPr>
              <w:t xml:space="preserve"> </w:t>
            </w:r>
            <w:proofErr w:type="spellStart"/>
            <w:r w:rsidR="00FC1571" w:rsidRPr="10EA46D3">
              <w:rPr>
                <w:rFonts w:ascii="Times New Roman" w:eastAsia="Times New Roman" w:hAnsi="Times New Roman"/>
                <w:sz w:val="28"/>
                <w:szCs w:val="28"/>
                <w:lang w:val="fr-FR"/>
              </w:rPr>
              <w:t>thể</w:t>
            </w:r>
            <w:proofErr w:type="spellEnd"/>
            <w:r w:rsidR="00FC1571"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đổi</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trả</w:t>
            </w:r>
            <w:proofErr w:type="spellEnd"/>
            <w:r w:rsidR="00180D19" w:rsidRPr="10EA46D3">
              <w:rPr>
                <w:rFonts w:ascii="Times New Roman" w:eastAsia="Times New Roman" w:hAnsi="Times New Roman"/>
                <w:sz w:val="28"/>
                <w:szCs w:val="28"/>
                <w:lang w:val="fr-FR"/>
              </w:rPr>
              <w:t xml:space="preserve">, mua </w:t>
            </w:r>
            <w:proofErr w:type="spellStart"/>
            <w:r w:rsidR="00180D19" w:rsidRPr="10EA46D3">
              <w:rPr>
                <w:rFonts w:ascii="Times New Roman" w:eastAsia="Times New Roman" w:hAnsi="Times New Roman"/>
                <w:sz w:val="28"/>
                <w:szCs w:val="28"/>
                <w:lang w:val="fr-FR"/>
              </w:rPr>
              <w:t>hàng</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quản</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lý</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tài</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khoản</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bán</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hàng</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quản</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lý</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khách</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hàng</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khuyến</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mãi</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đăng</w:t>
            </w:r>
            <w:proofErr w:type="spellEnd"/>
            <w:r w:rsidR="00180D19" w:rsidRPr="10EA46D3">
              <w:rPr>
                <w:rFonts w:ascii="Times New Roman" w:eastAsia="Times New Roman" w:hAnsi="Times New Roman"/>
                <w:sz w:val="28"/>
                <w:szCs w:val="28"/>
                <w:lang w:val="fr-FR"/>
              </w:rPr>
              <w:t xml:space="preserve"> </w:t>
            </w:r>
            <w:proofErr w:type="spellStart"/>
            <w:r w:rsidR="00180D19" w:rsidRPr="10EA46D3">
              <w:rPr>
                <w:rFonts w:ascii="Times New Roman" w:eastAsia="Times New Roman" w:hAnsi="Times New Roman"/>
                <w:sz w:val="28"/>
                <w:szCs w:val="28"/>
                <w:lang w:val="fr-FR"/>
              </w:rPr>
              <w:t>xuất</w:t>
            </w:r>
            <w:bookmarkEnd w:id="220"/>
            <w:bookmarkEnd w:id="221"/>
            <w:bookmarkEnd w:id="222"/>
            <w:proofErr w:type="spellEnd"/>
          </w:p>
        </w:tc>
      </w:tr>
      <w:tr w:rsidR="0020059E" w:rsidRPr="00E74247" w14:paraId="60BF3EE0" w14:textId="77777777" w:rsidTr="00BD2003">
        <w:trPr>
          <w:jc w:val="center"/>
        </w:trPr>
        <w:tc>
          <w:tcPr>
            <w:tcW w:w="900" w:type="dxa"/>
          </w:tcPr>
          <w:p w14:paraId="23B993D3" w14:textId="577E98DC" w:rsidR="0020059E" w:rsidRPr="0020059E" w:rsidRDefault="003359ED" w:rsidP="00BD2003">
            <w:pPr>
              <w:tabs>
                <w:tab w:val="left" w:pos="360"/>
              </w:tabs>
              <w:spacing w:line="360" w:lineRule="auto"/>
              <w:jc w:val="center"/>
              <w:outlineLvl w:val="1"/>
              <w:rPr>
                <w:rFonts w:ascii="Times New Roman" w:eastAsia="Times New Roman" w:hAnsi="Times New Roman"/>
                <w:b/>
                <w:sz w:val="28"/>
                <w:szCs w:val="28"/>
              </w:rPr>
            </w:pPr>
            <w:bookmarkStart w:id="223" w:name="_Toc152974398"/>
            <w:bookmarkStart w:id="224" w:name="_Toc153441403"/>
            <w:r w:rsidRPr="10EA46D3">
              <w:rPr>
                <w:rFonts w:ascii="Times New Roman" w:eastAsia="Times New Roman" w:hAnsi="Times New Roman"/>
                <w:b/>
                <w:sz w:val="28"/>
                <w:szCs w:val="28"/>
              </w:rPr>
              <w:t>4</w:t>
            </w:r>
            <w:bookmarkEnd w:id="223"/>
            <w:bookmarkEnd w:id="224"/>
          </w:p>
        </w:tc>
        <w:tc>
          <w:tcPr>
            <w:tcW w:w="1890" w:type="dxa"/>
          </w:tcPr>
          <w:p w14:paraId="2168D47B" w14:textId="21EB1E50" w:rsidR="0020059E" w:rsidRPr="00B0790E" w:rsidRDefault="00B0790E" w:rsidP="00BD2003">
            <w:pPr>
              <w:tabs>
                <w:tab w:val="left" w:pos="360"/>
              </w:tabs>
              <w:spacing w:line="360" w:lineRule="auto"/>
              <w:jc w:val="center"/>
              <w:outlineLvl w:val="1"/>
              <w:rPr>
                <w:rFonts w:ascii="Times New Roman" w:eastAsia="Times New Roman" w:hAnsi="Times New Roman"/>
                <w:sz w:val="28"/>
                <w:szCs w:val="28"/>
              </w:rPr>
            </w:pPr>
            <w:bookmarkStart w:id="225" w:name="_Toc152974399"/>
            <w:bookmarkStart w:id="226" w:name="_Toc153441404"/>
            <w:r w:rsidRPr="10EA46D3">
              <w:rPr>
                <w:rFonts w:ascii="Times New Roman" w:eastAsia="Times New Roman" w:hAnsi="Times New Roman"/>
                <w:sz w:val="28"/>
                <w:szCs w:val="28"/>
              </w:rPr>
              <w:t xml:space="preserve">Quản </w:t>
            </w:r>
            <w:proofErr w:type="spellStart"/>
            <w:r w:rsidRPr="10EA46D3">
              <w:rPr>
                <w:rFonts w:ascii="Times New Roman" w:eastAsia="Times New Roman" w:hAnsi="Times New Roman"/>
                <w:sz w:val="28"/>
                <w:szCs w:val="28"/>
              </w:rPr>
              <w:t>lý</w:t>
            </w:r>
            <w:bookmarkEnd w:id="225"/>
            <w:bookmarkEnd w:id="226"/>
            <w:proofErr w:type="spellEnd"/>
          </w:p>
        </w:tc>
        <w:tc>
          <w:tcPr>
            <w:tcW w:w="6030" w:type="dxa"/>
          </w:tcPr>
          <w:p w14:paraId="4DAC2975" w14:textId="393CD8EA" w:rsidR="0020059E" w:rsidRPr="00A26833" w:rsidRDefault="00180D19" w:rsidP="00BD2003">
            <w:pPr>
              <w:tabs>
                <w:tab w:val="left" w:pos="360"/>
              </w:tabs>
              <w:spacing w:line="360" w:lineRule="auto"/>
              <w:jc w:val="both"/>
              <w:outlineLvl w:val="1"/>
              <w:rPr>
                <w:rFonts w:ascii="Times New Roman" w:eastAsia="Times New Roman" w:hAnsi="Times New Roman"/>
                <w:sz w:val="28"/>
                <w:szCs w:val="28"/>
                <w:lang w:val="fr-FR"/>
              </w:rPr>
            </w:pPr>
            <w:bookmarkStart w:id="227" w:name="_Toc152973522"/>
            <w:bookmarkStart w:id="228" w:name="_Toc152974400"/>
            <w:bookmarkStart w:id="229" w:name="_Toc153441405"/>
            <w:proofErr w:type="spellStart"/>
            <w:r w:rsidRPr="10EA46D3">
              <w:rPr>
                <w:rFonts w:ascii="Times New Roman" w:eastAsia="Times New Roman" w:hAnsi="Times New Roman"/>
                <w:sz w:val="28"/>
                <w:szCs w:val="28"/>
              </w:rPr>
              <w:t>Là</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đối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tượng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dụng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hệ</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thống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đăng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nhập</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lang w:val="fr-FR"/>
              </w:rPr>
              <w:t>Có</w:t>
            </w:r>
            <w:proofErr w:type="spellEnd"/>
            <w:r w:rsidRPr="10EA46D3">
              <w:rPr>
                <w:rFonts w:ascii="Times New Roman" w:eastAsia="Times New Roman" w:hAnsi="Times New Roman"/>
                <w:sz w:val="28"/>
                <w:szCs w:val="28"/>
                <w:lang w:val="fr-FR"/>
              </w:rPr>
              <w:t xml:space="preserve"> </w:t>
            </w:r>
            <w:proofErr w:type="spellStart"/>
            <w:r w:rsidRPr="10EA46D3">
              <w:rPr>
                <w:rFonts w:ascii="Times New Roman" w:eastAsia="Times New Roman" w:hAnsi="Times New Roman"/>
                <w:sz w:val="28"/>
                <w:szCs w:val="28"/>
                <w:lang w:val="fr-FR"/>
              </w:rPr>
              <w:t>vai</w:t>
            </w:r>
            <w:proofErr w:type="spellEnd"/>
            <w:r w:rsidRPr="10EA46D3">
              <w:rPr>
                <w:rFonts w:ascii="Times New Roman" w:eastAsia="Times New Roman" w:hAnsi="Times New Roman"/>
                <w:sz w:val="28"/>
                <w:szCs w:val="28"/>
                <w:lang w:val="fr-FR"/>
              </w:rPr>
              <w:t xml:space="preserve"> </w:t>
            </w:r>
            <w:proofErr w:type="spellStart"/>
            <w:r w:rsidRPr="10EA46D3">
              <w:rPr>
                <w:rFonts w:ascii="Times New Roman" w:eastAsia="Times New Roman" w:hAnsi="Times New Roman"/>
                <w:sz w:val="28"/>
                <w:szCs w:val="28"/>
                <w:lang w:val="fr-FR"/>
              </w:rPr>
              <w:t>trò</w:t>
            </w:r>
            <w:proofErr w:type="spellEnd"/>
            <w:r w:rsidRPr="10EA46D3">
              <w:rPr>
                <w:rFonts w:ascii="Times New Roman" w:eastAsia="Times New Roman" w:hAnsi="Times New Roman"/>
                <w:sz w:val="28"/>
                <w:szCs w:val="28"/>
                <w:lang w:val="fr-FR"/>
              </w:rPr>
              <w:t xml:space="preserve"> là “</w:t>
            </w:r>
            <w:proofErr w:type="spellStart"/>
            <w:r w:rsidRPr="10EA46D3">
              <w:rPr>
                <w:rFonts w:ascii="Times New Roman" w:eastAsia="Times New Roman" w:hAnsi="Times New Roman"/>
                <w:sz w:val="28"/>
                <w:szCs w:val="28"/>
                <w:lang w:val="fr-FR"/>
              </w:rPr>
              <w:t>Quản</w:t>
            </w:r>
            <w:proofErr w:type="spellEnd"/>
            <w:r w:rsidRPr="10EA46D3">
              <w:rPr>
                <w:rFonts w:ascii="Times New Roman" w:eastAsia="Times New Roman" w:hAnsi="Times New Roman"/>
                <w:sz w:val="28"/>
                <w:szCs w:val="28"/>
                <w:lang w:val="fr-FR"/>
              </w:rPr>
              <w:t xml:space="preserve"> </w:t>
            </w:r>
            <w:proofErr w:type="spellStart"/>
            <w:r w:rsidRPr="10EA46D3">
              <w:rPr>
                <w:rFonts w:ascii="Times New Roman" w:eastAsia="Times New Roman" w:hAnsi="Times New Roman"/>
                <w:sz w:val="28"/>
                <w:szCs w:val="28"/>
                <w:lang w:val="fr-FR"/>
              </w:rPr>
              <w:t>lý</w:t>
            </w:r>
            <w:proofErr w:type="spellEnd"/>
            <w:r w:rsidRPr="10EA46D3">
              <w:rPr>
                <w:rFonts w:ascii="Times New Roman" w:eastAsia="Times New Roman" w:hAnsi="Times New Roman"/>
                <w:sz w:val="28"/>
                <w:szCs w:val="28"/>
                <w:lang w:val="fr-FR"/>
              </w:rPr>
              <w:t xml:space="preserve">”. </w:t>
            </w:r>
            <w:proofErr w:type="spellStart"/>
            <w:r w:rsidRPr="10EA46D3">
              <w:rPr>
                <w:rFonts w:ascii="Times New Roman" w:eastAsia="Times New Roman" w:hAnsi="Times New Roman"/>
                <w:sz w:val="28"/>
                <w:szCs w:val="28"/>
                <w:lang w:val="fr-FR"/>
              </w:rPr>
              <w:t>Có</w:t>
            </w:r>
            <w:proofErr w:type="spellEnd"/>
            <w:r w:rsidRPr="10EA46D3">
              <w:rPr>
                <w:rFonts w:ascii="Times New Roman" w:eastAsia="Times New Roman" w:hAnsi="Times New Roman"/>
                <w:sz w:val="28"/>
                <w:szCs w:val="28"/>
                <w:lang w:val="fr-FR"/>
              </w:rPr>
              <w:t xml:space="preserve"> </w:t>
            </w:r>
            <w:proofErr w:type="spellStart"/>
            <w:r w:rsidRPr="10EA46D3">
              <w:rPr>
                <w:rFonts w:ascii="Times New Roman" w:eastAsia="Times New Roman" w:hAnsi="Times New Roman"/>
                <w:sz w:val="28"/>
                <w:szCs w:val="28"/>
                <w:lang w:val="fr-FR"/>
              </w:rPr>
              <w:t>thể</w:t>
            </w:r>
            <w:proofErr w:type="spellEnd"/>
            <w:r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thao</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tác</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các</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chức</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năng</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mà</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Nhân</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viên</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có</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và</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thêm</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các</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chức</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năng</w:t>
            </w:r>
            <w:proofErr w:type="spellEnd"/>
            <w:r w:rsidR="00D301E3" w:rsidRPr="10EA46D3">
              <w:rPr>
                <w:rFonts w:ascii="Times New Roman" w:eastAsia="Times New Roman" w:hAnsi="Times New Roman"/>
                <w:sz w:val="28"/>
                <w:szCs w:val="28"/>
                <w:lang w:val="fr-FR"/>
              </w:rPr>
              <w:t xml:space="preserve"> </w:t>
            </w:r>
            <w:proofErr w:type="spellStart"/>
            <w:proofErr w:type="gramStart"/>
            <w:r w:rsidR="00D301E3" w:rsidRPr="10EA46D3">
              <w:rPr>
                <w:rFonts w:ascii="Times New Roman" w:eastAsia="Times New Roman" w:hAnsi="Times New Roman"/>
                <w:sz w:val="28"/>
                <w:szCs w:val="28"/>
                <w:lang w:val="fr-FR"/>
              </w:rPr>
              <w:t>như</w:t>
            </w:r>
            <w:proofErr w:type="spellEnd"/>
            <w:r w:rsidR="00D301E3" w:rsidRPr="10EA46D3">
              <w:rPr>
                <w:rFonts w:ascii="Times New Roman" w:eastAsia="Times New Roman" w:hAnsi="Times New Roman"/>
                <w:sz w:val="28"/>
                <w:szCs w:val="28"/>
                <w:lang w:val="fr-FR"/>
              </w:rPr>
              <w:t>:</w:t>
            </w:r>
            <w:proofErr w:type="gram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quản</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lý</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nhân</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viên</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thống</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kê</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quản</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lý</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nhà</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cung</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cấp</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quản</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lý</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hóa</w:t>
            </w:r>
            <w:proofErr w:type="spellEnd"/>
            <w:r w:rsidR="00D301E3" w:rsidRPr="10EA46D3">
              <w:rPr>
                <w:rFonts w:ascii="Times New Roman" w:eastAsia="Times New Roman" w:hAnsi="Times New Roman"/>
                <w:sz w:val="28"/>
                <w:szCs w:val="28"/>
                <w:lang w:val="fr-FR"/>
              </w:rPr>
              <w:t xml:space="preserve"> </w:t>
            </w:r>
            <w:proofErr w:type="spellStart"/>
            <w:r w:rsidR="00D301E3" w:rsidRPr="10EA46D3">
              <w:rPr>
                <w:rFonts w:ascii="Times New Roman" w:eastAsia="Times New Roman" w:hAnsi="Times New Roman"/>
                <w:sz w:val="28"/>
                <w:szCs w:val="28"/>
                <w:lang w:val="fr-FR"/>
              </w:rPr>
              <w:t>đơn</w:t>
            </w:r>
            <w:bookmarkEnd w:id="227"/>
            <w:bookmarkEnd w:id="228"/>
            <w:bookmarkEnd w:id="229"/>
            <w:proofErr w:type="spellEnd"/>
          </w:p>
        </w:tc>
      </w:tr>
    </w:tbl>
    <w:p w14:paraId="7DEBAF74" w14:textId="2DA17691" w:rsidR="006D6042" w:rsidRPr="00866248" w:rsidRDefault="00866248" w:rsidP="00EB3AF1">
      <w:pPr>
        <w:pStyle w:val="ListParagraph"/>
        <w:numPr>
          <w:ilvl w:val="1"/>
          <w:numId w:val="6"/>
        </w:numPr>
        <w:tabs>
          <w:tab w:val="left" w:pos="360"/>
        </w:tabs>
        <w:spacing w:after="0" w:line="360" w:lineRule="auto"/>
        <w:outlineLvl w:val="1"/>
        <w:rPr>
          <w:rFonts w:ascii="Times New Roman" w:eastAsia="Times New Roman" w:hAnsi="Times New Roman" w:cs="Times New Roman"/>
          <w:b/>
          <w:i/>
          <w:sz w:val="28"/>
          <w:szCs w:val="28"/>
        </w:rPr>
      </w:pPr>
      <w:bookmarkStart w:id="230" w:name="_Toc153441406"/>
      <w:r w:rsidRPr="10EA46D3">
        <w:rPr>
          <w:rFonts w:ascii="Times New Roman" w:eastAsia="Times New Roman" w:hAnsi="Times New Roman" w:cs="Times New Roman"/>
          <w:b/>
          <w:i/>
          <w:sz w:val="28"/>
          <w:szCs w:val="28"/>
        </w:rPr>
        <w:t xml:space="preserve">Các </w:t>
      </w:r>
      <w:proofErr w:type="spellStart"/>
      <w:r w:rsidRPr="10EA46D3">
        <w:rPr>
          <w:rFonts w:ascii="Times New Roman" w:eastAsia="Times New Roman" w:hAnsi="Times New Roman" w:cs="Times New Roman"/>
          <w:b/>
          <w:i/>
          <w:sz w:val="28"/>
          <w:szCs w:val="28"/>
        </w:rPr>
        <w:t>mối</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quan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hệ</w:t>
      </w:r>
      <w:bookmarkEnd w:id="230"/>
      <w:proofErr w:type="spellEnd"/>
    </w:p>
    <w:p w14:paraId="264E628F" w14:textId="535E81F7" w:rsidR="00866248" w:rsidRPr="00866248" w:rsidRDefault="00866248" w:rsidP="00EB3AF1">
      <w:pPr>
        <w:pStyle w:val="ListParagraph"/>
        <w:numPr>
          <w:ilvl w:val="1"/>
          <w:numId w:val="6"/>
        </w:numPr>
        <w:tabs>
          <w:tab w:val="left" w:pos="360"/>
        </w:tabs>
        <w:spacing w:after="0" w:line="360" w:lineRule="auto"/>
        <w:outlineLvl w:val="1"/>
        <w:rPr>
          <w:rFonts w:ascii="Times New Roman" w:eastAsia="Times New Roman" w:hAnsi="Times New Roman" w:cs="Times New Roman"/>
          <w:b/>
          <w:i/>
          <w:sz w:val="28"/>
          <w:szCs w:val="28"/>
        </w:rPr>
      </w:pPr>
      <w:bookmarkStart w:id="231" w:name="_Toc153441407"/>
      <w:proofErr w:type="spellStart"/>
      <w:r w:rsidRPr="10EA46D3">
        <w:rPr>
          <w:rFonts w:ascii="Times New Roman" w:eastAsia="Times New Roman" w:hAnsi="Times New Roman" w:cs="Times New Roman"/>
          <w:b/>
          <w:i/>
          <w:sz w:val="28"/>
          <w:szCs w:val="28"/>
        </w:rPr>
        <w:t>Sơ</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đồ</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quan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hệ</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thực</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thể</w:t>
      </w:r>
      <w:bookmarkEnd w:id="231"/>
      <w:proofErr w:type="spellEnd"/>
    </w:p>
    <w:p w14:paraId="1582C2EB" w14:textId="1977B98E" w:rsidR="1AE4BDD7" w:rsidRDefault="1AE4BDD7" w:rsidP="00BD2003">
      <w:pPr>
        <w:tabs>
          <w:tab w:val="left" w:pos="360"/>
        </w:tabs>
        <w:spacing w:after="0" w:line="360" w:lineRule="auto"/>
        <w:rPr>
          <w:rFonts w:ascii="Times New Roman" w:eastAsia="Times New Roman" w:hAnsi="Times New Roman" w:cs="Times New Roman"/>
          <w:b/>
          <w:sz w:val="28"/>
          <w:szCs w:val="28"/>
        </w:rPr>
      </w:pPr>
    </w:p>
    <w:p w14:paraId="16220E3C" w14:textId="77777777" w:rsidR="00BD2003" w:rsidRDefault="00BD2003">
      <w:pP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br w:type="page"/>
      </w:r>
    </w:p>
    <w:p w14:paraId="7783BA16" w14:textId="061DC87E" w:rsidR="008137A7" w:rsidRDefault="008A4FAA" w:rsidP="00BD2003">
      <w:pPr>
        <w:pStyle w:val="Heading1"/>
        <w:tabs>
          <w:tab w:val="left" w:pos="360"/>
        </w:tabs>
        <w:spacing w:before="0" w:line="360" w:lineRule="auto"/>
        <w:jc w:val="center"/>
        <w:rPr>
          <w:rFonts w:ascii="Times New Roman" w:eastAsia="Times New Roman" w:hAnsi="Times New Roman" w:cs="Times New Roman"/>
          <w:b/>
          <w:color w:val="auto"/>
          <w:sz w:val="36"/>
          <w:szCs w:val="36"/>
        </w:rPr>
      </w:pPr>
      <w:bookmarkStart w:id="232" w:name="_Toc153441408"/>
      <w:r w:rsidRPr="10EA46D3">
        <w:rPr>
          <w:rFonts w:ascii="Times New Roman" w:eastAsia="Times New Roman" w:hAnsi="Times New Roman" w:cs="Times New Roman"/>
          <w:b/>
          <w:color w:val="auto"/>
          <w:sz w:val="36"/>
          <w:szCs w:val="36"/>
        </w:rPr>
        <w:t>PHẦN 3. THIẾT KẾ</w:t>
      </w:r>
      <w:bookmarkEnd w:id="232"/>
    </w:p>
    <w:p w14:paraId="2382B4A8" w14:textId="2F97CED2" w:rsidR="008A4FAA" w:rsidRPr="008137A7" w:rsidRDefault="008137A7" w:rsidP="008137A7">
      <w:pP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br w:type="page"/>
      </w:r>
    </w:p>
    <w:p w14:paraId="1A4E996F" w14:textId="2607536F" w:rsidR="00575CDA" w:rsidRDefault="00143382" w:rsidP="00EB3AF1">
      <w:pPr>
        <w:pStyle w:val="ListParagraph"/>
        <w:numPr>
          <w:ilvl w:val="0"/>
          <w:numId w:val="3"/>
        </w:numPr>
        <w:tabs>
          <w:tab w:val="left" w:pos="360"/>
        </w:tabs>
        <w:spacing w:after="0" w:line="360" w:lineRule="auto"/>
        <w:outlineLvl w:val="1"/>
        <w:rPr>
          <w:rFonts w:ascii="Times New Roman" w:eastAsia="Times New Roman" w:hAnsi="Times New Roman" w:cs="Times New Roman"/>
          <w:b/>
          <w:sz w:val="28"/>
          <w:szCs w:val="28"/>
        </w:rPr>
      </w:pPr>
      <w:bookmarkStart w:id="233" w:name="_Toc153441409"/>
      <w:proofErr w:type="spellStart"/>
      <w:r w:rsidRPr="10EA46D3">
        <w:rPr>
          <w:rFonts w:ascii="Times New Roman" w:eastAsia="Times New Roman" w:hAnsi="Times New Roman" w:cs="Times New Roman"/>
          <w:b/>
          <w:sz w:val="28"/>
          <w:szCs w:val="28"/>
        </w:rPr>
        <w:t>Cơ</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sở</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dữ</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liệu</w:t>
      </w:r>
      <w:bookmarkEnd w:id="233"/>
      <w:proofErr w:type="spellEnd"/>
    </w:p>
    <w:p w14:paraId="63FE29CA" w14:textId="33D3E8F6" w:rsidR="00575CDA" w:rsidRPr="00F10097" w:rsidRDefault="00575CDA" w:rsidP="00EB3AF1">
      <w:pPr>
        <w:pStyle w:val="ListParagraph"/>
        <w:numPr>
          <w:ilvl w:val="1"/>
          <w:numId w:val="3"/>
        </w:numPr>
        <w:tabs>
          <w:tab w:val="left" w:pos="360"/>
          <w:tab w:val="left" w:pos="851"/>
        </w:tabs>
        <w:spacing w:after="0" w:line="360" w:lineRule="auto"/>
        <w:ind w:hanging="1156"/>
        <w:outlineLvl w:val="2"/>
        <w:rPr>
          <w:rFonts w:ascii="Times New Roman" w:eastAsia="Times New Roman" w:hAnsi="Times New Roman" w:cs="Times New Roman"/>
          <w:b/>
          <w:i/>
          <w:sz w:val="28"/>
          <w:szCs w:val="28"/>
        </w:rPr>
      </w:pPr>
      <w:bookmarkStart w:id="234" w:name="_Toc153441410"/>
      <w:proofErr w:type="spellStart"/>
      <w:r w:rsidRPr="10EA46D3">
        <w:rPr>
          <w:rFonts w:ascii="Times New Roman" w:eastAsia="Times New Roman" w:hAnsi="Times New Roman" w:cs="Times New Roman"/>
          <w:b/>
          <w:i/>
          <w:sz w:val="28"/>
          <w:szCs w:val="28"/>
        </w:rPr>
        <w:t>Chuẩn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hóa</w:t>
      </w:r>
      <w:bookmarkEnd w:id="234"/>
      <w:proofErr w:type="spellEnd"/>
    </w:p>
    <w:p w14:paraId="53C882E9" w14:textId="5D1EF3F5" w:rsidR="1FFF2F26" w:rsidRPr="00633785" w:rsidRDefault="57182167" w:rsidP="1FFF2F26">
      <w:pPr>
        <w:pStyle w:val="ListParagraph"/>
        <w:numPr>
          <w:ilvl w:val="0"/>
          <w:numId w:val="22"/>
        </w:numPr>
        <w:tabs>
          <w:tab w:val="left" w:pos="360"/>
          <w:tab w:val="left" w:pos="851"/>
        </w:tabs>
        <w:spacing w:after="0" w:line="360" w:lineRule="auto"/>
        <w:outlineLvl w:val="2"/>
        <w:rPr>
          <w:rFonts w:ascii="Times New Roman" w:hAnsi="Times New Roman" w:cs="Times New Roman"/>
          <w:sz w:val="28"/>
          <w:szCs w:val="28"/>
        </w:rPr>
      </w:pPr>
      <w:bookmarkStart w:id="235" w:name="_Toc153441411"/>
      <w:proofErr w:type="spellStart"/>
      <w:r w:rsidRPr="00633785">
        <w:rPr>
          <w:rFonts w:ascii="Times New Roman" w:hAnsi="Times New Roman" w:cs="Times New Roman"/>
          <w:sz w:val="28"/>
          <w:szCs w:val="28"/>
        </w:rPr>
        <w:t>Chuẩn</w:t>
      </w:r>
      <w:proofErr w:type="spellEnd"/>
      <w:r w:rsidRPr="00633785">
        <w:rPr>
          <w:rFonts w:ascii="Times New Roman" w:hAnsi="Times New Roman" w:cs="Times New Roman"/>
          <w:sz w:val="28"/>
          <w:szCs w:val="28"/>
        </w:rPr>
        <w:t xml:space="preserve"> </w:t>
      </w:r>
      <w:proofErr w:type="spellStart"/>
      <w:r w:rsidRPr="00633785">
        <w:rPr>
          <w:rFonts w:ascii="Times New Roman" w:hAnsi="Times New Roman" w:cs="Times New Roman"/>
          <w:sz w:val="28"/>
          <w:szCs w:val="28"/>
        </w:rPr>
        <w:t>hóa</w:t>
      </w:r>
      <w:proofErr w:type="spellEnd"/>
      <w:r w:rsidRPr="00633785">
        <w:rPr>
          <w:rFonts w:ascii="Times New Roman" w:hAnsi="Times New Roman" w:cs="Times New Roman"/>
          <w:sz w:val="28"/>
          <w:szCs w:val="28"/>
        </w:rPr>
        <w:t xml:space="preserve"> 1NF</w:t>
      </w:r>
      <w:bookmarkEnd w:id="235"/>
    </w:p>
    <w:p w14:paraId="357A2DFA" w14:textId="789C8A98" w:rsidR="7601977F" w:rsidRDefault="12A0A404" w:rsidP="664140D4">
      <w:pPr>
        <w:tabs>
          <w:tab w:val="left" w:pos="360"/>
          <w:tab w:val="left" w:pos="851"/>
        </w:tabs>
        <w:spacing w:after="0" w:line="360" w:lineRule="auto"/>
        <w:rPr>
          <w:sz w:val="28"/>
          <w:szCs w:val="28"/>
        </w:rPr>
      </w:pPr>
      <w:r>
        <w:rPr>
          <w:noProof/>
        </w:rPr>
        <w:drawing>
          <wp:inline distT="0" distB="0" distL="0" distR="0" wp14:anchorId="2C7DACCA" wp14:editId="09457648">
            <wp:extent cx="5334000" cy="3619500"/>
            <wp:effectExtent l="0" t="0" r="0" b="0"/>
            <wp:docPr id="184826898" name="Picture 18482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26898"/>
                    <pic:cNvPicPr/>
                  </pic:nvPicPr>
                  <pic:blipFill>
                    <a:blip r:embed="rId30">
                      <a:extLst>
                        <a:ext uri="{28A0092B-C50C-407E-A947-70E740481C1C}">
                          <a14:useLocalDpi xmlns:a14="http://schemas.microsoft.com/office/drawing/2010/main" val="0"/>
                        </a:ext>
                      </a:extLst>
                    </a:blip>
                    <a:stretch>
                      <a:fillRect/>
                    </a:stretch>
                  </pic:blipFill>
                  <pic:spPr>
                    <a:xfrm>
                      <a:off x="0" y="0"/>
                      <a:ext cx="5334000" cy="3619500"/>
                    </a:xfrm>
                    <a:prstGeom prst="rect">
                      <a:avLst/>
                    </a:prstGeom>
                  </pic:spPr>
                </pic:pic>
              </a:graphicData>
            </a:graphic>
          </wp:inline>
        </w:drawing>
      </w:r>
    </w:p>
    <w:p w14:paraId="2ED7D6D6" w14:textId="3E6F5DFA" w:rsidR="634515E4" w:rsidRPr="00633785" w:rsidRDefault="57182167" w:rsidP="634515E4">
      <w:pPr>
        <w:pStyle w:val="ListParagraph"/>
        <w:numPr>
          <w:ilvl w:val="0"/>
          <w:numId w:val="22"/>
        </w:numPr>
        <w:tabs>
          <w:tab w:val="left" w:pos="360"/>
          <w:tab w:val="left" w:pos="851"/>
        </w:tabs>
        <w:spacing w:after="0" w:line="360" w:lineRule="auto"/>
        <w:outlineLvl w:val="2"/>
        <w:rPr>
          <w:rFonts w:ascii="Times New Roman" w:hAnsi="Times New Roman" w:cs="Times New Roman"/>
          <w:sz w:val="28"/>
          <w:szCs w:val="28"/>
        </w:rPr>
      </w:pPr>
      <w:bookmarkStart w:id="236" w:name="_Toc153441412"/>
      <w:proofErr w:type="spellStart"/>
      <w:r w:rsidRPr="00633785">
        <w:rPr>
          <w:rFonts w:ascii="Times New Roman" w:hAnsi="Times New Roman" w:cs="Times New Roman"/>
          <w:sz w:val="28"/>
          <w:szCs w:val="28"/>
        </w:rPr>
        <w:t>Chuẩn</w:t>
      </w:r>
      <w:proofErr w:type="spellEnd"/>
      <w:r w:rsidRPr="00633785">
        <w:rPr>
          <w:rFonts w:ascii="Times New Roman" w:hAnsi="Times New Roman" w:cs="Times New Roman"/>
          <w:sz w:val="28"/>
          <w:szCs w:val="28"/>
        </w:rPr>
        <w:t xml:space="preserve"> </w:t>
      </w:r>
      <w:proofErr w:type="spellStart"/>
      <w:r w:rsidRPr="00633785">
        <w:rPr>
          <w:rFonts w:ascii="Times New Roman" w:hAnsi="Times New Roman" w:cs="Times New Roman"/>
          <w:sz w:val="28"/>
          <w:szCs w:val="28"/>
        </w:rPr>
        <w:t>hóa</w:t>
      </w:r>
      <w:proofErr w:type="spellEnd"/>
      <w:r w:rsidRPr="00633785">
        <w:rPr>
          <w:rFonts w:ascii="Times New Roman" w:hAnsi="Times New Roman" w:cs="Times New Roman"/>
          <w:sz w:val="28"/>
          <w:szCs w:val="28"/>
        </w:rPr>
        <w:t xml:space="preserve"> 2NF</w:t>
      </w:r>
      <w:bookmarkEnd w:id="236"/>
      <w:r w:rsidRPr="00633785">
        <w:rPr>
          <w:rFonts w:ascii="Times New Roman" w:hAnsi="Times New Roman" w:cs="Times New Roman"/>
          <w:sz w:val="28"/>
          <w:szCs w:val="28"/>
        </w:rPr>
        <w:t xml:space="preserve"> </w:t>
      </w:r>
    </w:p>
    <w:p w14:paraId="34E697C9" w14:textId="2F2AFA54" w:rsidR="3732C900" w:rsidRDefault="3732C900" w:rsidP="3732C900">
      <w:pPr>
        <w:tabs>
          <w:tab w:val="left" w:pos="360"/>
          <w:tab w:val="left" w:pos="851"/>
        </w:tabs>
        <w:spacing w:after="0" w:line="360" w:lineRule="auto"/>
        <w:rPr>
          <w:sz w:val="28"/>
          <w:szCs w:val="28"/>
        </w:rPr>
      </w:pPr>
      <w:r>
        <w:rPr>
          <w:noProof/>
        </w:rPr>
        <w:drawing>
          <wp:inline distT="0" distB="0" distL="0" distR="0" wp14:anchorId="69AED2F6" wp14:editId="0882ED8D">
            <wp:extent cx="5657850" cy="3609975"/>
            <wp:effectExtent l="0" t="0" r="0" b="0"/>
            <wp:docPr id="1825832392" name="Picture 182583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7850" cy="3609975"/>
                    </a:xfrm>
                    <a:prstGeom prst="rect">
                      <a:avLst/>
                    </a:prstGeom>
                  </pic:spPr>
                </pic:pic>
              </a:graphicData>
            </a:graphic>
          </wp:inline>
        </w:drawing>
      </w:r>
    </w:p>
    <w:p w14:paraId="03DC48D5" w14:textId="6C992604" w:rsidR="1AE4BDD7" w:rsidRPr="00311E1B" w:rsidRDefault="21F91E7A" w:rsidP="00EB3AF1">
      <w:pPr>
        <w:pStyle w:val="ListParagraph"/>
        <w:numPr>
          <w:ilvl w:val="1"/>
          <w:numId w:val="3"/>
        </w:numPr>
        <w:tabs>
          <w:tab w:val="left" w:pos="360"/>
          <w:tab w:val="left" w:pos="851"/>
        </w:tabs>
        <w:spacing w:after="0" w:line="360" w:lineRule="auto"/>
        <w:ind w:hanging="1156"/>
        <w:outlineLvl w:val="2"/>
        <w:rPr>
          <w:rFonts w:ascii="Times New Roman" w:eastAsia="Times New Roman" w:hAnsi="Times New Roman" w:cs="Times New Roman"/>
          <w:b/>
          <w:sz w:val="28"/>
          <w:szCs w:val="28"/>
        </w:rPr>
      </w:pPr>
      <w:bookmarkStart w:id="237" w:name="_Toc153441413"/>
      <w:r w:rsidRPr="10EA46D3">
        <w:rPr>
          <w:rFonts w:ascii="Times New Roman" w:eastAsia="Times New Roman" w:hAnsi="Times New Roman" w:cs="Times New Roman"/>
          <w:b/>
          <w:i/>
          <w:sz w:val="28"/>
          <w:szCs w:val="28"/>
        </w:rPr>
        <w:t xml:space="preserve">Danh </w:t>
      </w:r>
      <w:proofErr w:type="spellStart"/>
      <w:r w:rsidRPr="10EA46D3">
        <w:rPr>
          <w:rFonts w:ascii="Times New Roman" w:eastAsia="Times New Roman" w:hAnsi="Times New Roman" w:cs="Times New Roman"/>
          <w:b/>
          <w:i/>
          <w:sz w:val="28"/>
          <w:szCs w:val="28"/>
        </w:rPr>
        <w:t>sách</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bản</w:t>
      </w:r>
      <w:bookmarkEnd w:id="237"/>
      <w:proofErr w:type="spellEnd"/>
    </w:p>
    <w:p w14:paraId="5C964DCB" w14:textId="77777777" w:rsidR="007A5C7A" w:rsidRDefault="21F91E7A" w:rsidP="007A5C7A">
      <w:pPr>
        <w:keepNext/>
        <w:tabs>
          <w:tab w:val="left" w:pos="360"/>
          <w:tab w:val="left" w:pos="851"/>
        </w:tabs>
        <w:spacing w:after="0" w:line="360" w:lineRule="auto"/>
        <w:rPr>
          <w:rFonts w:ascii="Times New Roman" w:eastAsia="Times New Roman" w:hAnsi="Times New Roman" w:cs="Times New Roman"/>
        </w:rPr>
      </w:pPr>
      <w:r>
        <w:rPr>
          <w:noProof/>
        </w:rPr>
        <w:drawing>
          <wp:inline distT="0" distB="0" distL="0" distR="0" wp14:anchorId="66D8567B" wp14:editId="29EA8DBD">
            <wp:extent cx="5773051" cy="4065191"/>
            <wp:effectExtent l="0" t="0" r="0" b="0"/>
            <wp:docPr id="582228411" name="Picture 58222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228411"/>
                    <pic:cNvPicPr/>
                  </pic:nvPicPr>
                  <pic:blipFill>
                    <a:blip r:embed="rId32">
                      <a:extLst>
                        <a:ext uri="{28A0092B-C50C-407E-A947-70E740481C1C}">
                          <a14:useLocalDpi xmlns:a14="http://schemas.microsoft.com/office/drawing/2010/main" val="0"/>
                        </a:ext>
                      </a:extLst>
                    </a:blip>
                    <a:stretch>
                      <a:fillRect/>
                    </a:stretch>
                  </pic:blipFill>
                  <pic:spPr>
                    <a:xfrm>
                      <a:off x="0" y="0"/>
                      <a:ext cx="5773051" cy="4065191"/>
                    </a:xfrm>
                    <a:prstGeom prst="rect">
                      <a:avLst/>
                    </a:prstGeom>
                  </pic:spPr>
                </pic:pic>
              </a:graphicData>
            </a:graphic>
          </wp:inline>
        </w:drawing>
      </w:r>
    </w:p>
    <w:p w14:paraId="630EE3E7" w14:textId="0E39F54B" w:rsidR="21F91E7A" w:rsidRPr="007F757A" w:rsidRDefault="007A5C7A" w:rsidP="4A901BA9">
      <w:pPr>
        <w:pStyle w:val="Caption"/>
        <w:jc w:val="center"/>
        <w:rPr>
          <w:rFonts w:ascii="Times New Roman" w:eastAsia="Times New Roman" w:hAnsi="Times New Roman" w:cs="Times New Roman"/>
          <w:i w:val="0"/>
          <w:color w:val="auto"/>
          <w:sz w:val="24"/>
          <w:szCs w:val="24"/>
        </w:rPr>
      </w:pPr>
      <w:proofErr w:type="spellStart"/>
      <w:r w:rsidRPr="007F757A">
        <w:rPr>
          <w:rFonts w:ascii="Times New Roman" w:eastAsia="Times New Roman" w:hAnsi="Times New Roman" w:cs="Times New Roman"/>
          <w:i w:val="0"/>
          <w:color w:val="auto"/>
          <w:sz w:val="24"/>
          <w:szCs w:val="24"/>
        </w:rPr>
        <w:t>Hình</w:t>
      </w:r>
      <w:proofErr w:type="spellEnd"/>
      <w:r w:rsidRPr="007F757A">
        <w:rPr>
          <w:rFonts w:ascii="Times New Roman" w:eastAsia="Times New Roman" w:hAnsi="Times New Roman" w:cs="Times New Roman"/>
          <w:i w:val="0"/>
          <w:color w:val="auto"/>
          <w:sz w:val="24"/>
          <w:szCs w:val="24"/>
        </w:rPr>
        <w:t xml:space="preserve"> </w:t>
      </w:r>
      <w:r w:rsidR="003F6956" w:rsidRPr="007F757A">
        <w:rPr>
          <w:rFonts w:ascii="Times New Roman" w:hAnsi="Times New Roman" w:cs="Times New Roman"/>
          <w:color w:val="auto"/>
          <w:sz w:val="24"/>
          <w:szCs w:val="24"/>
        </w:rPr>
        <w:fldChar w:fldCharType="begin"/>
      </w:r>
      <w:r w:rsidR="003F6956" w:rsidRPr="007F757A">
        <w:rPr>
          <w:rFonts w:ascii="Times New Roman" w:hAnsi="Times New Roman" w:cs="Times New Roman"/>
          <w:color w:val="auto"/>
          <w:sz w:val="24"/>
          <w:szCs w:val="24"/>
        </w:rPr>
        <w:instrText xml:space="preserve"> SEQ Hình \* ARABIC </w:instrText>
      </w:r>
      <w:r w:rsidR="003F6956" w:rsidRPr="007F757A">
        <w:rPr>
          <w:rFonts w:ascii="Times New Roman" w:hAnsi="Times New Roman" w:cs="Times New Roman"/>
          <w:color w:val="auto"/>
          <w:sz w:val="24"/>
          <w:szCs w:val="24"/>
        </w:rPr>
        <w:fldChar w:fldCharType="separate"/>
      </w:r>
      <w:r w:rsidR="00A8542B" w:rsidRPr="007F757A">
        <w:rPr>
          <w:rFonts w:ascii="Times New Roman" w:hAnsi="Times New Roman" w:cs="Times New Roman"/>
          <w:noProof/>
          <w:color w:val="auto"/>
          <w:sz w:val="24"/>
          <w:szCs w:val="24"/>
        </w:rPr>
        <w:t>5</w:t>
      </w:r>
      <w:r w:rsidR="003F6956" w:rsidRPr="007F757A">
        <w:rPr>
          <w:rFonts w:ascii="Times New Roman" w:hAnsi="Times New Roman" w:cs="Times New Roman"/>
          <w:noProof/>
          <w:color w:val="auto"/>
          <w:sz w:val="24"/>
          <w:szCs w:val="24"/>
        </w:rPr>
        <w:fldChar w:fldCharType="end"/>
      </w:r>
      <w:r w:rsidR="00311E1B" w:rsidRPr="007F757A">
        <w:rPr>
          <w:rFonts w:ascii="Times New Roman" w:eastAsia="Times New Roman" w:hAnsi="Times New Roman" w:cs="Times New Roman"/>
          <w:i w:val="0"/>
          <w:color w:val="auto"/>
          <w:sz w:val="24"/>
          <w:szCs w:val="24"/>
        </w:rPr>
        <w:t xml:space="preserve">: ER </w:t>
      </w:r>
      <w:proofErr w:type="spellStart"/>
      <w:r w:rsidR="00311E1B" w:rsidRPr="007F757A">
        <w:rPr>
          <w:rFonts w:ascii="Times New Roman" w:eastAsia="Times New Roman" w:hAnsi="Times New Roman" w:cs="Times New Roman"/>
          <w:i w:val="0"/>
          <w:color w:val="auto"/>
          <w:sz w:val="24"/>
          <w:szCs w:val="24"/>
        </w:rPr>
        <w:t>Tổng</w:t>
      </w:r>
      <w:proofErr w:type="spellEnd"/>
    </w:p>
    <w:p w14:paraId="1C5FF33D" w14:textId="1B517FFF" w:rsidR="21F91E7A" w:rsidRDefault="21F91E7A" w:rsidP="21F91E7A">
      <w:pPr>
        <w:tabs>
          <w:tab w:val="left" w:pos="360"/>
        </w:tabs>
        <w:spacing w:after="0" w:line="360" w:lineRule="auto"/>
        <w:jc w:val="center"/>
        <w:outlineLvl w:val="4"/>
        <w:rPr>
          <w:rFonts w:ascii="Times New Roman" w:eastAsia="Times New Roman" w:hAnsi="Times New Roman" w:cs="Times New Roman"/>
          <w:b/>
          <w:i/>
          <w:sz w:val="28"/>
          <w:szCs w:val="28"/>
        </w:rPr>
      </w:pPr>
    </w:p>
    <w:p w14:paraId="3DA0DFAA" w14:textId="2B389965" w:rsidR="21F91E7A" w:rsidRDefault="21F91E7A" w:rsidP="21F91E7A">
      <w:pPr>
        <w:tabs>
          <w:tab w:val="left" w:pos="360"/>
        </w:tabs>
        <w:spacing w:after="0" w:line="360" w:lineRule="auto"/>
        <w:jc w:val="center"/>
        <w:outlineLvl w:val="4"/>
        <w:rPr>
          <w:rFonts w:ascii="Times New Roman" w:eastAsia="Times New Roman" w:hAnsi="Times New Roman" w:cs="Times New Roman"/>
          <w:b/>
          <w:i/>
          <w:sz w:val="28"/>
          <w:szCs w:val="28"/>
        </w:rPr>
      </w:pPr>
    </w:p>
    <w:p w14:paraId="414BE902" w14:textId="16FE4A97" w:rsidR="00311E1B" w:rsidRDefault="00311E1B" w:rsidP="21F91E7A">
      <w:pPr>
        <w:tabs>
          <w:tab w:val="left" w:pos="360"/>
        </w:tabs>
        <w:spacing w:after="0" w:line="360" w:lineRule="auto"/>
        <w:jc w:val="center"/>
        <w:outlineLvl w:val="4"/>
        <w:rPr>
          <w:rFonts w:ascii="Times New Roman" w:eastAsia="Times New Roman" w:hAnsi="Times New Roman" w:cs="Times New Roman"/>
          <w:b/>
          <w:i/>
          <w:sz w:val="28"/>
          <w:szCs w:val="28"/>
        </w:rPr>
      </w:pPr>
    </w:p>
    <w:p w14:paraId="31F5712C" w14:textId="396581C3" w:rsidR="21F91E7A" w:rsidRDefault="21F91E7A" w:rsidP="21F91E7A">
      <w:pPr>
        <w:tabs>
          <w:tab w:val="left" w:pos="360"/>
        </w:tabs>
        <w:spacing w:after="0" w:line="360" w:lineRule="auto"/>
        <w:jc w:val="center"/>
        <w:outlineLvl w:val="4"/>
        <w:rPr>
          <w:rFonts w:ascii="Times New Roman" w:eastAsia="Times New Roman" w:hAnsi="Times New Roman" w:cs="Times New Roman"/>
          <w:b/>
          <w:i/>
          <w:sz w:val="28"/>
          <w:szCs w:val="28"/>
        </w:rPr>
      </w:pPr>
    </w:p>
    <w:p w14:paraId="10C05091" w14:textId="638B9E5E" w:rsidR="21F91E7A" w:rsidRDefault="21F91E7A" w:rsidP="21F91E7A">
      <w:pPr>
        <w:tabs>
          <w:tab w:val="left" w:pos="360"/>
        </w:tabs>
        <w:spacing w:after="0" w:line="360" w:lineRule="auto"/>
        <w:jc w:val="center"/>
        <w:outlineLvl w:val="4"/>
        <w:rPr>
          <w:rFonts w:ascii="Times New Roman" w:eastAsia="Times New Roman" w:hAnsi="Times New Roman" w:cs="Times New Roman"/>
          <w:b/>
          <w:i/>
          <w:sz w:val="28"/>
          <w:szCs w:val="28"/>
        </w:rPr>
      </w:pPr>
    </w:p>
    <w:p w14:paraId="1871A3C9" w14:textId="78811382" w:rsidR="21F91E7A" w:rsidRDefault="21F91E7A" w:rsidP="21F91E7A">
      <w:pPr>
        <w:tabs>
          <w:tab w:val="left" w:pos="360"/>
        </w:tabs>
        <w:spacing w:after="0" w:line="360" w:lineRule="auto"/>
        <w:jc w:val="center"/>
        <w:outlineLvl w:val="4"/>
        <w:rPr>
          <w:rFonts w:ascii="Times New Roman" w:eastAsia="Times New Roman" w:hAnsi="Times New Roman" w:cs="Times New Roman"/>
          <w:b/>
          <w:i/>
          <w:sz w:val="28"/>
          <w:szCs w:val="28"/>
        </w:rPr>
      </w:pPr>
    </w:p>
    <w:p w14:paraId="7F7B30D7" w14:textId="14D0104F" w:rsidR="21F91E7A" w:rsidRDefault="21F91E7A" w:rsidP="21F91E7A">
      <w:pPr>
        <w:tabs>
          <w:tab w:val="left" w:pos="360"/>
        </w:tabs>
        <w:spacing w:after="0" w:line="360" w:lineRule="auto"/>
        <w:jc w:val="center"/>
        <w:outlineLvl w:val="4"/>
        <w:rPr>
          <w:rFonts w:ascii="Times New Roman" w:eastAsia="Times New Roman" w:hAnsi="Times New Roman" w:cs="Times New Roman"/>
          <w:b/>
          <w:i/>
          <w:sz w:val="28"/>
          <w:szCs w:val="28"/>
        </w:rPr>
      </w:pPr>
    </w:p>
    <w:p w14:paraId="1D6DC1F1" w14:textId="25055EA8" w:rsidR="21F91E7A" w:rsidRDefault="21F91E7A" w:rsidP="21F91E7A">
      <w:pPr>
        <w:tabs>
          <w:tab w:val="left" w:pos="360"/>
        </w:tabs>
        <w:spacing w:after="0" w:line="360" w:lineRule="auto"/>
        <w:jc w:val="center"/>
        <w:outlineLvl w:val="4"/>
        <w:rPr>
          <w:rFonts w:ascii="Times New Roman" w:eastAsia="Times New Roman" w:hAnsi="Times New Roman" w:cs="Times New Roman"/>
          <w:b/>
          <w:i/>
          <w:sz w:val="28"/>
          <w:szCs w:val="28"/>
        </w:rPr>
      </w:pPr>
    </w:p>
    <w:p w14:paraId="0140D332" w14:textId="279A3F9F" w:rsidR="1AE4BDD7" w:rsidRDefault="1AE4BDD7" w:rsidP="00D1634E">
      <w:pPr>
        <w:tabs>
          <w:tab w:val="left" w:pos="360"/>
        </w:tabs>
        <w:spacing w:after="0" w:line="360" w:lineRule="auto"/>
        <w:jc w:val="center"/>
        <w:outlineLvl w:val="4"/>
        <w:rPr>
          <w:rFonts w:ascii="Times New Roman" w:eastAsia="Times New Roman" w:hAnsi="Times New Roman" w:cs="Times New Roman"/>
        </w:rPr>
      </w:pPr>
    </w:p>
    <w:p w14:paraId="4F369986" w14:textId="77777777" w:rsidR="00AB2584" w:rsidRDefault="1AE4BDD7" w:rsidP="00AB2584">
      <w:pPr>
        <w:keepNext/>
        <w:tabs>
          <w:tab w:val="left" w:pos="360"/>
        </w:tabs>
        <w:spacing w:after="0" w:line="360" w:lineRule="auto"/>
        <w:rPr>
          <w:rFonts w:ascii="Times New Roman" w:eastAsia="Times New Roman" w:hAnsi="Times New Roman" w:cs="Times New Roman"/>
        </w:rPr>
      </w:pPr>
      <w:r>
        <w:rPr>
          <w:noProof/>
        </w:rPr>
        <w:drawing>
          <wp:inline distT="0" distB="0" distL="0" distR="0" wp14:anchorId="42A2AF83" wp14:editId="3507839F">
            <wp:extent cx="5543550" cy="4644983"/>
            <wp:effectExtent l="0" t="0" r="0" b="0"/>
            <wp:docPr id="333535790" name="Picture 3335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35790"/>
                    <pic:cNvPicPr/>
                  </pic:nvPicPr>
                  <pic:blipFill>
                    <a:blip r:embed="rId33">
                      <a:extLst>
                        <a:ext uri="{28A0092B-C50C-407E-A947-70E740481C1C}">
                          <a14:useLocalDpi xmlns:a14="http://schemas.microsoft.com/office/drawing/2010/main" val="0"/>
                        </a:ext>
                      </a:extLst>
                    </a:blip>
                    <a:stretch>
                      <a:fillRect/>
                    </a:stretch>
                  </pic:blipFill>
                  <pic:spPr>
                    <a:xfrm>
                      <a:off x="0" y="0"/>
                      <a:ext cx="5543550" cy="4644983"/>
                    </a:xfrm>
                    <a:prstGeom prst="rect">
                      <a:avLst/>
                    </a:prstGeom>
                  </pic:spPr>
                </pic:pic>
              </a:graphicData>
            </a:graphic>
          </wp:inline>
        </w:drawing>
      </w:r>
    </w:p>
    <w:p w14:paraId="46BB9E9C" w14:textId="59EC1A17" w:rsidR="002561DA" w:rsidRDefault="37E84FED" w:rsidP="22D91291">
      <w:pPr>
        <w:pStyle w:val="Caption"/>
        <w:jc w:val="center"/>
        <w:rPr>
          <w:rFonts w:ascii="Times New Roman" w:eastAsia="Times New Roman" w:hAnsi="Times New Roman" w:cs="Times New Roman"/>
          <w:i w:val="0"/>
          <w:color w:val="auto"/>
          <w:sz w:val="24"/>
          <w:szCs w:val="24"/>
        </w:rPr>
      </w:pPr>
      <w:proofErr w:type="spellStart"/>
      <w:r w:rsidRPr="48A011C0">
        <w:rPr>
          <w:rFonts w:ascii="Times New Roman" w:eastAsia="Times New Roman" w:hAnsi="Times New Roman" w:cs="Times New Roman"/>
          <w:i w:val="0"/>
          <w:color w:val="auto"/>
          <w:sz w:val="24"/>
          <w:szCs w:val="24"/>
        </w:rPr>
        <w:t>Hình</w:t>
      </w:r>
      <w:proofErr w:type="spellEnd"/>
      <w:r w:rsidRPr="48A011C0">
        <w:rPr>
          <w:rFonts w:ascii="Times New Roman" w:eastAsia="Times New Roman" w:hAnsi="Times New Roman" w:cs="Times New Roman"/>
          <w:i w:val="0"/>
          <w:color w:val="auto"/>
          <w:sz w:val="24"/>
          <w:szCs w:val="24"/>
        </w:rPr>
        <w:t xml:space="preserve"> 6. ERD </w:t>
      </w:r>
      <w:proofErr w:type="spellStart"/>
      <w:r w:rsidRPr="48A011C0">
        <w:rPr>
          <w:rFonts w:ascii="Times New Roman" w:eastAsia="Times New Roman" w:hAnsi="Times New Roman" w:cs="Times New Roman"/>
          <w:i w:val="0"/>
          <w:color w:val="auto"/>
          <w:sz w:val="24"/>
          <w:szCs w:val="24"/>
        </w:rPr>
        <w:t>Tổng</w:t>
      </w:r>
      <w:proofErr w:type="spellEnd"/>
    </w:p>
    <w:p w14:paraId="22352047" w14:textId="1EE97FB0" w:rsidR="002561DA" w:rsidRDefault="002561DA" w:rsidP="21F91E7A">
      <w:pPr>
        <w:tabs>
          <w:tab w:val="left" w:pos="360"/>
        </w:tabs>
        <w:spacing w:after="0" w:line="360" w:lineRule="auto"/>
        <w:rPr>
          <w:rFonts w:ascii="Times New Roman" w:eastAsia="Times New Roman" w:hAnsi="Times New Roman" w:cs="Times New Roman"/>
        </w:rPr>
      </w:pPr>
    </w:p>
    <w:p w14:paraId="4D08CB29" w14:textId="52EFF9A4" w:rsidR="002561DA" w:rsidRDefault="002561DA" w:rsidP="21F91E7A">
      <w:pPr>
        <w:tabs>
          <w:tab w:val="left" w:pos="360"/>
        </w:tabs>
        <w:spacing w:after="0" w:line="360" w:lineRule="auto"/>
        <w:rPr>
          <w:rFonts w:ascii="Times New Roman" w:eastAsia="Times New Roman" w:hAnsi="Times New Roman" w:cs="Times New Roman"/>
        </w:rPr>
      </w:pPr>
    </w:p>
    <w:p w14:paraId="281044F5" w14:textId="32C0144D" w:rsidR="002561DA" w:rsidRDefault="002561DA" w:rsidP="21F91E7A">
      <w:pPr>
        <w:tabs>
          <w:tab w:val="left" w:pos="360"/>
        </w:tabs>
        <w:spacing w:after="0" w:line="360" w:lineRule="auto"/>
        <w:rPr>
          <w:rFonts w:ascii="Times New Roman" w:eastAsia="Times New Roman" w:hAnsi="Times New Roman" w:cs="Times New Roman"/>
        </w:rPr>
      </w:pPr>
    </w:p>
    <w:p w14:paraId="79757188" w14:textId="3C14A255" w:rsidR="002561DA" w:rsidRDefault="002561DA" w:rsidP="21F91E7A">
      <w:pPr>
        <w:tabs>
          <w:tab w:val="left" w:pos="360"/>
        </w:tabs>
        <w:spacing w:after="0" w:line="360" w:lineRule="auto"/>
        <w:rPr>
          <w:rFonts w:ascii="Times New Roman" w:eastAsia="Times New Roman" w:hAnsi="Times New Roman" w:cs="Times New Roman"/>
        </w:rPr>
      </w:pPr>
    </w:p>
    <w:p w14:paraId="02278E28" w14:textId="329FE958" w:rsidR="002561DA" w:rsidRDefault="002561DA" w:rsidP="21F91E7A">
      <w:pPr>
        <w:tabs>
          <w:tab w:val="left" w:pos="360"/>
        </w:tabs>
        <w:spacing w:after="0" w:line="360" w:lineRule="auto"/>
        <w:rPr>
          <w:rFonts w:ascii="Times New Roman" w:eastAsia="Times New Roman" w:hAnsi="Times New Roman" w:cs="Times New Roman"/>
        </w:rPr>
      </w:pPr>
    </w:p>
    <w:p w14:paraId="55CB5725" w14:textId="1D17231E" w:rsidR="002561DA" w:rsidRDefault="002561DA" w:rsidP="21F91E7A">
      <w:pPr>
        <w:tabs>
          <w:tab w:val="left" w:pos="360"/>
        </w:tabs>
        <w:spacing w:after="0" w:line="360" w:lineRule="auto"/>
        <w:rPr>
          <w:rFonts w:ascii="Times New Roman" w:eastAsia="Times New Roman" w:hAnsi="Times New Roman" w:cs="Times New Roman"/>
        </w:rPr>
      </w:pPr>
    </w:p>
    <w:p w14:paraId="6D847855" w14:textId="00E10662" w:rsidR="002561DA" w:rsidRDefault="002561DA" w:rsidP="21F91E7A">
      <w:pPr>
        <w:tabs>
          <w:tab w:val="left" w:pos="360"/>
        </w:tabs>
        <w:spacing w:after="0" w:line="360" w:lineRule="auto"/>
        <w:rPr>
          <w:rFonts w:ascii="Times New Roman" w:eastAsia="Times New Roman" w:hAnsi="Times New Roman" w:cs="Times New Roman"/>
        </w:rPr>
      </w:pPr>
    </w:p>
    <w:p w14:paraId="03474480" w14:textId="29CFF37D" w:rsidR="002561DA" w:rsidRDefault="002561DA" w:rsidP="21F91E7A">
      <w:pPr>
        <w:tabs>
          <w:tab w:val="left" w:pos="360"/>
        </w:tabs>
        <w:spacing w:after="0" w:line="360" w:lineRule="auto"/>
        <w:rPr>
          <w:rFonts w:ascii="Times New Roman" w:eastAsia="Times New Roman" w:hAnsi="Times New Roman" w:cs="Times New Roman"/>
        </w:rPr>
      </w:pPr>
    </w:p>
    <w:p w14:paraId="30385BC6" w14:textId="5C72C7F4" w:rsidR="002561DA" w:rsidRDefault="002561DA" w:rsidP="21F91E7A">
      <w:pPr>
        <w:tabs>
          <w:tab w:val="left" w:pos="360"/>
        </w:tabs>
        <w:spacing w:after="0" w:line="360" w:lineRule="auto"/>
        <w:rPr>
          <w:rFonts w:ascii="Times New Roman" w:eastAsia="Times New Roman" w:hAnsi="Times New Roman" w:cs="Times New Roman"/>
        </w:rPr>
      </w:pPr>
    </w:p>
    <w:p w14:paraId="7BF8C661" w14:textId="0AAF5DD7" w:rsidR="002561DA" w:rsidRDefault="002561DA" w:rsidP="21F91E7A">
      <w:pPr>
        <w:tabs>
          <w:tab w:val="left" w:pos="360"/>
        </w:tabs>
        <w:spacing w:after="0" w:line="360" w:lineRule="auto"/>
        <w:rPr>
          <w:rFonts w:ascii="Times New Roman" w:eastAsia="Times New Roman" w:hAnsi="Times New Roman" w:cs="Times New Roman"/>
        </w:rPr>
      </w:pPr>
    </w:p>
    <w:p w14:paraId="23EE94E4" w14:textId="5E989B20" w:rsidR="002561DA" w:rsidRDefault="002561DA" w:rsidP="21F91E7A">
      <w:pPr>
        <w:tabs>
          <w:tab w:val="left" w:pos="360"/>
        </w:tabs>
        <w:spacing w:after="0" w:line="360" w:lineRule="auto"/>
        <w:rPr>
          <w:rFonts w:ascii="Times New Roman" w:eastAsia="Times New Roman" w:hAnsi="Times New Roman" w:cs="Times New Roman"/>
        </w:rPr>
      </w:pPr>
    </w:p>
    <w:p w14:paraId="507BBF23" w14:textId="121366C5" w:rsidR="002561DA" w:rsidRDefault="002561DA" w:rsidP="21F91E7A">
      <w:pPr>
        <w:tabs>
          <w:tab w:val="left" w:pos="360"/>
        </w:tabs>
        <w:spacing w:after="0" w:line="360" w:lineRule="auto"/>
        <w:rPr>
          <w:rFonts w:ascii="Times New Roman" w:eastAsia="Times New Roman" w:hAnsi="Times New Roman" w:cs="Times New Roman"/>
        </w:rPr>
      </w:pPr>
    </w:p>
    <w:p w14:paraId="6CA274BC" w14:textId="0AF3D869" w:rsidR="002561DA" w:rsidRDefault="002561DA" w:rsidP="48A011C0">
      <w:pPr>
        <w:tabs>
          <w:tab w:val="left" w:pos="360"/>
        </w:tabs>
        <w:spacing w:after="0" w:line="360" w:lineRule="auto"/>
        <w:rPr>
          <w:rFonts w:ascii="Times New Roman" w:eastAsia="Times New Roman" w:hAnsi="Times New Roman" w:cs="Times New Roman"/>
        </w:rPr>
      </w:pPr>
    </w:p>
    <w:p w14:paraId="5F9D2B43" w14:textId="57306E4A" w:rsidR="002561DA" w:rsidRDefault="002561DA" w:rsidP="21F91E7A">
      <w:pPr>
        <w:tabs>
          <w:tab w:val="left" w:pos="360"/>
        </w:tabs>
        <w:spacing w:after="0" w:line="360" w:lineRule="auto"/>
        <w:rPr>
          <w:rFonts w:ascii="Times New Roman" w:eastAsia="Times New Roman" w:hAnsi="Times New Roman" w:cs="Times New Roman"/>
        </w:rPr>
      </w:pPr>
    </w:p>
    <w:p w14:paraId="62DDFFDC" w14:textId="77777777" w:rsidR="00AB2584" w:rsidRDefault="1AE4BDD7" w:rsidP="00AB2584">
      <w:pPr>
        <w:keepNext/>
        <w:tabs>
          <w:tab w:val="left" w:pos="360"/>
        </w:tabs>
        <w:spacing w:after="0" w:line="360" w:lineRule="auto"/>
        <w:rPr>
          <w:rFonts w:ascii="Times New Roman" w:eastAsia="Times New Roman" w:hAnsi="Times New Roman" w:cs="Times New Roman"/>
        </w:rPr>
      </w:pPr>
      <w:r>
        <w:rPr>
          <w:noProof/>
        </w:rPr>
        <w:drawing>
          <wp:inline distT="0" distB="0" distL="0" distR="0" wp14:anchorId="72B13485" wp14:editId="4E26F7F1">
            <wp:extent cx="5607846" cy="4313412"/>
            <wp:effectExtent l="0" t="0" r="0" b="0"/>
            <wp:docPr id="1406407529" name="Picture 140640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407529"/>
                    <pic:cNvPicPr/>
                  </pic:nvPicPr>
                  <pic:blipFill>
                    <a:blip r:embed="rId34">
                      <a:extLst>
                        <a:ext uri="{28A0092B-C50C-407E-A947-70E740481C1C}">
                          <a14:useLocalDpi xmlns:a14="http://schemas.microsoft.com/office/drawing/2010/main" val="0"/>
                        </a:ext>
                      </a:extLst>
                    </a:blip>
                    <a:stretch>
                      <a:fillRect/>
                    </a:stretch>
                  </pic:blipFill>
                  <pic:spPr>
                    <a:xfrm>
                      <a:off x="0" y="0"/>
                      <a:ext cx="5607846" cy="4313412"/>
                    </a:xfrm>
                    <a:prstGeom prst="rect">
                      <a:avLst/>
                    </a:prstGeom>
                  </pic:spPr>
                </pic:pic>
              </a:graphicData>
            </a:graphic>
          </wp:inline>
        </w:drawing>
      </w:r>
    </w:p>
    <w:p w14:paraId="7C977EF0" w14:textId="4B7826FC" w:rsidR="002561DA" w:rsidRPr="009E5620" w:rsidRDefault="19BB53E0" w:rsidP="19BB53E0">
      <w:pPr>
        <w:pStyle w:val="Caption"/>
        <w:jc w:val="center"/>
        <w:rPr>
          <w:rFonts w:ascii="Times New Roman" w:eastAsia="Times New Roman" w:hAnsi="Times New Roman" w:cs="Times New Roman"/>
          <w:i w:val="0"/>
          <w:color w:val="auto"/>
          <w:sz w:val="24"/>
          <w:szCs w:val="24"/>
        </w:rPr>
      </w:pPr>
      <w:proofErr w:type="spellStart"/>
      <w:r w:rsidRPr="009E5620">
        <w:rPr>
          <w:rFonts w:ascii="Times New Roman" w:eastAsia="Times New Roman" w:hAnsi="Times New Roman" w:cs="Times New Roman"/>
          <w:color w:val="auto"/>
          <w:sz w:val="24"/>
          <w:szCs w:val="24"/>
        </w:rPr>
        <w:t>Hình</w:t>
      </w:r>
      <w:proofErr w:type="spellEnd"/>
      <w:r w:rsidRPr="009E5620">
        <w:rPr>
          <w:rFonts w:ascii="Times New Roman" w:eastAsia="Times New Roman" w:hAnsi="Times New Roman" w:cs="Times New Roman"/>
          <w:color w:val="auto"/>
          <w:sz w:val="24"/>
          <w:szCs w:val="24"/>
        </w:rPr>
        <w:t xml:space="preserve"> 7.</w:t>
      </w:r>
      <w:r w:rsidR="14F8EBBE" w:rsidRPr="009E5620">
        <w:rPr>
          <w:rFonts w:ascii="Times New Roman" w:eastAsia="Times New Roman" w:hAnsi="Times New Roman" w:cs="Times New Roman"/>
          <w:color w:val="auto"/>
          <w:sz w:val="24"/>
          <w:szCs w:val="24"/>
        </w:rPr>
        <w:t xml:space="preserve"> </w:t>
      </w:r>
      <w:proofErr w:type="spellStart"/>
      <w:r w:rsidR="14F8EBBE" w:rsidRPr="009E5620">
        <w:rPr>
          <w:rFonts w:ascii="Times New Roman" w:eastAsia="Times New Roman" w:hAnsi="Times New Roman" w:cs="Times New Roman"/>
          <w:color w:val="auto"/>
          <w:sz w:val="24"/>
          <w:szCs w:val="24"/>
        </w:rPr>
        <w:t>Ảnh</w:t>
      </w:r>
      <w:proofErr w:type="spellEnd"/>
      <w:r w:rsidR="14F8EBBE" w:rsidRPr="009E5620">
        <w:rPr>
          <w:rFonts w:ascii="Times New Roman" w:eastAsia="Times New Roman" w:hAnsi="Times New Roman" w:cs="Times New Roman"/>
          <w:color w:val="auto"/>
          <w:sz w:val="24"/>
          <w:szCs w:val="24"/>
        </w:rPr>
        <w:t xml:space="preserve"> ERD </w:t>
      </w:r>
      <w:r w:rsidR="698D18B0" w:rsidRPr="009E5620">
        <w:rPr>
          <w:rFonts w:ascii="Times New Roman" w:eastAsia="Times New Roman" w:hAnsi="Times New Roman" w:cs="Times New Roman"/>
          <w:color w:val="auto"/>
          <w:sz w:val="24"/>
          <w:szCs w:val="24"/>
        </w:rPr>
        <w:t>Database</w:t>
      </w:r>
    </w:p>
    <w:p w14:paraId="5A2C7D5F" w14:textId="77777777" w:rsidR="002561DA" w:rsidRDefault="002561DA">
      <w:pPr>
        <w:rPr>
          <w:rFonts w:ascii="Times New Roman" w:eastAsia="Times New Roman" w:hAnsi="Times New Roman" w:cs="Times New Roman"/>
        </w:rPr>
      </w:pPr>
      <w:r w:rsidRPr="10EA46D3">
        <w:rPr>
          <w:rFonts w:ascii="Times New Roman" w:eastAsia="Times New Roman" w:hAnsi="Times New Roman" w:cs="Times New Roman"/>
        </w:rPr>
        <w:br w:type="page"/>
      </w:r>
    </w:p>
    <w:tbl>
      <w:tblPr>
        <w:tblStyle w:val="TableGrid"/>
        <w:tblW w:w="0" w:type="auto"/>
        <w:jc w:val="center"/>
        <w:tblLayout w:type="fixed"/>
        <w:tblLook w:val="04A0" w:firstRow="1" w:lastRow="0" w:firstColumn="1" w:lastColumn="0" w:noHBand="0" w:noVBand="1"/>
      </w:tblPr>
      <w:tblGrid>
        <w:gridCol w:w="810"/>
        <w:gridCol w:w="2378"/>
        <w:gridCol w:w="3202"/>
        <w:gridCol w:w="2340"/>
      </w:tblGrid>
      <w:tr w:rsidR="00B922DE" w14:paraId="397174D4" w14:textId="77777777" w:rsidTr="00BD2003">
        <w:trPr>
          <w:jc w:val="center"/>
        </w:trPr>
        <w:tc>
          <w:tcPr>
            <w:tcW w:w="810" w:type="dxa"/>
            <w:shd w:val="clear" w:color="auto" w:fill="ED7D31" w:themeFill="accent2"/>
          </w:tcPr>
          <w:p w14:paraId="03B1EA9A" w14:textId="062B059D" w:rsidR="00575CDA" w:rsidRDefault="00575CDA" w:rsidP="10EA46D3">
            <w:pPr>
              <w:tabs>
                <w:tab w:val="left" w:pos="360"/>
              </w:tabs>
              <w:spacing w:line="360" w:lineRule="auto"/>
              <w:jc w:val="center"/>
              <w:outlineLvl w:val="1"/>
              <w:rPr>
                <w:rFonts w:ascii="Times New Roman" w:eastAsia="Times New Roman" w:hAnsi="Times New Roman"/>
                <w:b/>
                <w:sz w:val="28"/>
                <w:szCs w:val="28"/>
              </w:rPr>
            </w:pPr>
            <w:bookmarkStart w:id="238" w:name="_Toc152973530"/>
            <w:bookmarkStart w:id="239" w:name="_Toc152974408"/>
            <w:bookmarkStart w:id="240" w:name="_Toc153441414"/>
            <w:r w:rsidRPr="10EA46D3">
              <w:rPr>
                <w:rFonts w:ascii="Times New Roman" w:eastAsia="Times New Roman" w:hAnsi="Times New Roman"/>
                <w:b/>
                <w:sz w:val="28"/>
                <w:szCs w:val="28"/>
              </w:rPr>
              <w:t>STT</w:t>
            </w:r>
            <w:bookmarkEnd w:id="238"/>
            <w:bookmarkEnd w:id="239"/>
            <w:bookmarkEnd w:id="240"/>
          </w:p>
        </w:tc>
        <w:tc>
          <w:tcPr>
            <w:tcW w:w="2378" w:type="dxa"/>
            <w:shd w:val="clear" w:color="auto" w:fill="ED7D31" w:themeFill="accent2"/>
          </w:tcPr>
          <w:p w14:paraId="5B81C73F" w14:textId="09681ACE" w:rsidR="00575CDA" w:rsidRDefault="00575CDA" w:rsidP="10EA46D3">
            <w:pPr>
              <w:tabs>
                <w:tab w:val="left" w:pos="360"/>
              </w:tabs>
              <w:spacing w:line="360" w:lineRule="auto"/>
              <w:jc w:val="center"/>
              <w:outlineLvl w:val="1"/>
              <w:rPr>
                <w:rFonts w:ascii="Times New Roman" w:eastAsia="Times New Roman" w:hAnsi="Times New Roman"/>
                <w:b/>
                <w:sz w:val="28"/>
                <w:szCs w:val="28"/>
              </w:rPr>
            </w:pPr>
            <w:bookmarkStart w:id="241" w:name="_Toc152973531"/>
            <w:bookmarkStart w:id="242" w:name="_Toc152974409"/>
            <w:bookmarkStart w:id="243" w:name="_Toc153441415"/>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bảng</w:t>
            </w:r>
            <w:bookmarkEnd w:id="241"/>
            <w:bookmarkEnd w:id="242"/>
            <w:bookmarkEnd w:id="243"/>
            <w:proofErr w:type="spellEnd"/>
          </w:p>
        </w:tc>
        <w:tc>
          <w:tcPr>
            <w:tcW w:w="3202" w:type="dxa"/>
            <w:shd w:val="clear" w:color="auto" w:fill="ED7D31" w:themeFill="accent2"/>
          </w:tcPr>
          <w:p w14:paraId="1CC5A9A9" w14:textId="14BD356E" w:rsidR="00575CDA" w:rsidRDefault="00575CDA" w:rsidP="10EA46D3">
            <w:pPr>
              <w:tabs>
                <w:tab w:val="left" w:pos="360"/>
              </w:tabs>
              <w:spacing w:line="360" w:lineRule="auto"/>
              <w:jc w:val="center"/>
              <w:outlineLvl w:val="1"/>
              <w:rPr>
                <w:rFonts w:ascii="Times New Roman" w:eastAsia="Times New Roman" w:hAnsi="Times New Roman"/>
                <w:b/>
                <w:sz w:val="28"/>
                <w:szCs w:val="28"/>
              </w:rPr>
            </w:pPr>
            <w:bookmarkStart w:id="244" w:name="_Toc152973532"/>
            <w:bookmarkStart w:id="245" w:name="_Toc152974410"/>
            <w:bookmarkStart w:id="246" w:name="_Toc153441416"/>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244"/>
            <w:bookmarkEnd w:id="245"/>
            <w:bookmarkEnd w:id="246"/>
            <w:proofErr w:type="spellEnd"/>
          </w:p>
        </w:tc>
        <w:tc>
          <w:tcPr>
            <w:tcW w:w="2340" w:type="dxa"/>
            <w:shd w:val="clear" w:color="auto" w:fill="ED7D31" w:themeFill="accent2"/>
          </w:tcPr>
          <w:p w14:paraId="660A6FD7" w14:textId="61739F78" w:rsidR="00575CDA" w:rsidRDefault="00575CDA" w:rsidP="10EA46D3">
            <w:pPr>
              <w:tabs>
                <w:tab w:val="left" w:pos="360"/>
              </w:tabs>
              <w:spacing w:line="360" w:lineRule="auto"/>
              <w:jc w:val="center"/>
              <w:outlineLvl w:val="1"/>
              <w:rPr>
                <w:rFonts w:ascii="Times New Roman" w:eastAsia="Times New Roman" w:hAnsi="Times New Roman"/>
                <w:b/>
                <w:sz w:val="28"/>
                <w:szCs w:val="28"/>
              </w:rPr>
            </w:pPr>
            <w:bookmarkStart w:id="247" w:name="_Toc152973533"/>
            <w:bookmarkStart w:id="248" w:name="_Toc152974411"/>
            <w:bookmarkStart w:id="249" w:name="_Toc153441417"/>
            <w:proofErr w:type="spellStart"/>
            <w:r w:rsidRPr="10EA46D3">
              <w:rPr>
                <w:rFonts w:ascii="Times New Roman" w:eastAsia="Times New Roman" w:hAnsi="Times New Roman"/>
                <w:b/>
                <w:sz w:val="28"/>
                <w:szCs w:val="28"/>
              </w:rPr>
              <w:t>Phụ</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thuộc</w:t>
            </w:r>
            <w:bookmarkEnd w:id="247"/>
            <w:bookmarkEnd w:id="248"/>
            <w:bookmarkEnd w:id="249"/>
            <w:proofErr w:type="spellEnd"/>
          </w:p>
        </w:tc>
      </w:tr>
      <w:tr w:rsidR="00B922DE" w14:paraId="54A38935" w14:textId="77777777" w:rsidTr="00BD2003">
        <w:trPr>
          <w:jc w:val="center"/>
        </w:trPr>
        <w:tc>
          <w:tcPr>
            <w:tcW w:w="810" w:type="dxa"/>
          </w:tcPr>
          <w:p w14:paraId="509BCE2B" w14:textId="2BB9A9D1" w:rsidR="00575CDA" w:rsidRDefault="1AE4BDD7" w:rsidP="00BD2003">
            <w:pPr>
              <w:tabs>
                <w:tab w:val="left" w:pos="360"/>
              </w:tabs>
              <w:spacing w:line="360" w:lineRule="auto"/>
              <w:jc w:val="both"/>
              <w:outlineLvl w:val="1"/>
              <w:rPr>
                <w:rFonts w:ascii="Times New Roman" w:eastAsia="Times New Roman" w:hAnsi="Times New Roman"/>
                <w:b/>
                <w:sz w:val="28"/>
                <w:szCs w:val="28"/>
              </w:rPr>
            </w:pPr>
            <w:bookmarkStart w:id="250" w:name="_Toc152973534"/>
            <w:bookmarkStart w:id="251" w:name="_Toc152974412"/>
            <w:bookmarkStart w:id="252" w:name="_Toc153441418"/>
            <w:r w:rsidRPr="10EA46D3">
              <w:rPr>
                <w:rFonts w:ascii="Times New Roman" w:eastAsia="Times New Roman" w:hAnsi="Times New Roman"/>
                <w:b/>
                <w:sz w:val="28"/>
                <w:szCs w:val="28"/>
              </w:rPr>
              <w:t>1</w:t>
            </w:r>
            <w:bookmarkEnd w:id="250"/>
            <w:bookmarkEnd w:id="251"/>
            <w:bookmarkEnd w:id="252"/>
          </w:p>
        </w:tc>
        <w:tc>
          <w:tcPr>
            <w:tcW w:w="2378" w:type="dxa"/>
          </w:tcPr>
          <w:p w14:paraId="044129B5" w14:textId="40D0B925" w:rsidR="00575CDA" w:rsidRPr="00174D7F" w:rsidRDefault="1AE4BDD7" w:rsidP="00BD2003">
            <w:pPr>
              <w:tabs>
                <w:tab w:val="left" w:pos="360"/>
              </w:tabs>
              <w:spacing w:line="360" w:lineRule="auto"/>
              <w:jc w:val="both"/>
              <w:outlineLvl w:val="1"/>
              <w:rPr>
                <w:rFonts w:ascii="Times New Roman" w:eastAsia="Times New Roman" w:hAnsi="Times New Roman"/>
                <w:color w:val="000000" w:themeColor="text1"/>
                <w:sz w:val="28"/>
                <w:szCs w:val="28"/>
              </w:rPr>
            </w:pPr>
            <w:bookmarkStart w:id="253" w:name="_Toc152973535"/>
            <w:bookmarkStart w:id="254" w:name="_Toc152974413"/>
            <w:bookmarkStart w:id="255" w:name="_Toc153441419"/>
            <w:proofErr w:type="spellStart"/>
            <w:r w:rsidRPr="1AE4BDD7">
              <w:rPr>
                <w:rFonts w:ascii="Times New Roman" w:eastAsia="Times New Roman" w:hAnsi="Times New Roman"/>
                <w:sz w:val="28"/>
                <w:szCs w:val="28"/>
              </w:rPr>
              <w:t>gio_hang</w:t>
            </w:r>
            <w:bookmarkEnd w:id="253"/>
            <w:bookmarkEnd w:id="254"/>
            <w:bookmarkEnd w:id="255"/>
            <w:proofErr w:type="spellEnd"/>
          </w:p>
        </w:tc>
        <w:tc>
          <w:tcPr>
            <w:tcW w:w="3202" w:type="dxa"/>
          </w:tcPr>
          <w:p w14:paraId="52E9AF50" w14:textId="6203D2DB" w:rsidR="00575CDA" w:rsidRPr="00174D7F" w:rsidRDefault="1AE4BDD7" w:rsidP="00BD2003">
            <w:pPr>
              <w:tabs>
                <w:tab w:val="left" w:pos="360"/>
              </w:tabs>
              <w:spacing w:line="360" w:lineRule="auto"/>
              <w:jc w:val="both"/>
              <w:outlineLvl w:val="1"/>
              <w:rPr>
                <w:rFonts w:ascii="Times New Roman" w:eastAsia="Times New Roman" w:hAnsi="Times New Roman"/>
                <w:color w:val="000000" w:themeColor="text1"/>
                <w:sz w:val="28"/>
                <w:szCs w:val="28"/>
              </w:rPr>
            </w:pPr>
            <w:bookmarkStart w:id="256" w:name="_Toc152973536"/>
            <w:bookmarkStart w:id="257" w:name="_Toc152974414"/>
            <w:bookmarkStart w:id="258" w:name="_Toc153441420"/>
            <w:proofErr w:type="spellStart"/>
            <w:r w:rsidRPr="1AE4BDD7">
              <w:rPr>
                <w:rFonts w:ascii="Times New Roman" w:eastAsia="Times New Roman" w:hAnsi="Times New Roman"/>
                <w:sz w:val="28"/>
                <w:szCs w:val="28"/>
              </w:rPr>
              <w:t>Chứa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dữ</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liệu</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đã</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chọn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của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người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dùng</w:t>
            </w:r>
            <w:bookmarkEnd w:id="256"/>
            <w:bookmarkEnd w:id="257"/>
            <w:bookmarkEnd w:id="258"/>
            <w:proofErr w:type="spellEnd"/>
          </w:p>
        </w:tc>
        <w:tc>
          <w:tcPr>
            <w:tcW w:w="2340" w:type="dxa"/>
          </w:tcPr>
          <w:p w14:paraId="69F7707E" w14:textId="70170BBE" w:rsidR="00575CDA" w:rsidRPr="00174D7F" w:rsidRDefault="1AE4BDD7" w:rsidP="00BD2003">
            <w:pPr>
              <w:tabs>
                <w:tab w:val="left" w:pos="360"/>
              </w:tabs>
              <w:spacing w:line="360" w:lineRule="auto"/>
              <w:jc w:val="both"/>
              <w:outlineLvl w:val="1"/>
              <w:rPr>
                <w:rFonts w:ascii="Times New Roman" w:eastAsia="Times New Roman" w:hAnsi="Times New Roman"/>
                <w:color w:val="000000" w:themeColor="text1"/>
                <w:sz w:val="28"/>
                <w:szCs w:val="28"/>
              </w:rPr>
            </w:pPr>
            <w:bookmarkStart w:id="259" w:name="_Toc152973537"/>
            <w:bookmarkStart w:id="260" w:name="_Toc152974415"/>
            <w:bookmarkStart w:id="261" w:name="_Toc153441421"/>
            <w:r w:rsidRPr="1AE4BDD7">
              <w:rPr>
                <w:rFonts w:ascii="Times New Roman" w:eastAsia="Times New Roman" w:hAnsi="Times New Roman"/>
                <w:sz w:val="28"/>
                <w:szCs w:val="28"/>
              </w:rPr>
              <w:t>-</w:t>
            </w:r>
            <w:bookmarkEnd w:id="259"/>
            <w:bookmarkEnd w:id="260"/>
            <w:bookmarkEnd w:id="261"/>
          </w:p>
        </w:tc>
      </w:tr>
      <w:tr w:rsidR="00B922DE" w14:paraId="732FFD44" w14:textId="77777777" w:rsidTr="00BD2003">
        <w:trPr>
          <w:jc w:val="center"/>
        </w:trPr>
        <w:tc>
          <w:tcPr>
            <w:tcW w:w="810" w:type="dxa"/>
          </w:tcPr>
          <w:p w14:paraId="20D3A4A0" w14:textId="0CB48DFF" w:rsidR="00575CDA" w:rsidRDefault="1AE4BDD7" w:rsidP="00BD2003">
            <w:pPr>
              <w:tabs>
                <w:tab w:val="left" w:pos="360"/>
              </w:tabs>
              <w:spacing w:line="360" w:lineRule="auto"/>
              <w:jc w:val="both"/>
              <w:outlineLvl w:val="1"/>
              <w:rPr>
                <w:rFonts w:ascii="Times New Roman" w:eastAsia="Times New Roman" w:hAnsi="Times New Roman"/>
                <w:b/>
                <w:sz w:val="28"/>
                <w:szCs w:val="28"/>
              </w:rPr>
            </w:pPr>
            <w:bookmarkStart w:id="262" w:name="_Toc152973538"/>
            <w:bookmarkStart w:id="263" w:name="_Toc152974416"/>
            <w:bookmarkStart w:id="264" w:name="_Toc153441422"/>
            <w:r w:rsidRPr="10EA46D3">
              <w:rPr>
                <w:rFonts w:ascii="Times New Roman" w:eastAsia="Times New Roman" w:hAnsi="Times New Roman"/>
                <w:b/>
                <w:sz w:val="28"/>
                <w:szCs w:val="28"/>
              </w:rPr>
              <w:t>2</w:t>
            </w:r>
            <w:bookmarkEnd w:id="262"/>
            <w:bookmarkEnd w:id="263"/>
            <w:bookmarkEnd w:id="264"/>
          </w:p>
        </w:tc>
        <w:tc>
          <w:tcPr>
            <w:tcW w:w="2378" w:type="dxa"/>
          </w:tcPr>
          <w:p w14:paraId="56D28C33" w14:textId="1A986424"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chat_lieu</w:t>
            </w:r>
            <w:proofErr w:type="spellEnd"/>
          </w:p>
          <w:p w14:paraId="725F56F4" w14:textId="16EA5767" w:rsidR="00575CDA" w:rsidRPr="00174D7F" w:rsidRDefault="00575CDA" w:rsidP="00BD2003">
            <w:pPr>
              <w:tabs>
                <w:tab w:val="left" w:pos="360"/>
              </w:tabs>
              <w:spacing w:line="360" w:lineRule="auto"/>
              <w:jc w:val="both"/>
              <w:outlineLvl w:val="1"/>
              <w:rPr>
                <w:rFonts w:ascii="Times New Roman" w:eastAsia="Times New Roman" w:hAnsi="Times New Roman"/>
                <w:b/>
                <w:color w:val="000000" w:themeColor="text1"/>
                <w:sz w:val="28"/>
                <w:szCs w:val="28"/>
              </w:rPr>
            </w:pPr>
          </w:p>
        </w:tc>
        <w:tc>
          <w:tcPr>
            <w:tcW w:w="3202" w:type="dxa"/>
          </w:tcPr>
          <w:p w14:paraId="4E97BDC2" w14:textId="373E91C6"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Chứa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chất</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liệu</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r w:rsidRPr="1AE4BDD7">
              <w:rPr>
                <w:rFonts w:ascii="Times New Roman" w:eastAsia="Times New Roman" w:hAnsi="Times New Roman"/>
                <w:sz w:val="28"/>
                <w:szCs w:val="28"/>
              </w:rPr>
              <w:t>.</w:t>
            </w:r>
          </w:p>
        </w:tc>
        <w:tc>
          <w:tcPr>
            <w:tcW w:w="2340" w:type="dxa"/>
          </w:tcPr>
          <w:p w14:paraId="2E57A3B4" w14:textId="59862D3B" w:rsidR="00575CDA"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w:t>
            </w:r>
          </w:p>
        </w:tc>
      </w:tr>
      <w:tr w:rsidR="00B922DE" w14:paraId="4DA3E684" w14:textId="77777777" w:rsidTr="00BD2003">
        <w:trPr>
          <w:jc w:val="center"/>
        </w:trPr>
        <w:tc>
          <w:tcPr>
            <w:tcW w:w="810" w:type="dxa"/>
          </w:tcPr>
          <w:p w14:paraId="1314017B" w14:textId="05B825AA" w:rsidR="00575CDA" w:rsidRDefault="1AE4BDD7" w:rsidP="00BD2003">
            <w:pPr>
              <w:tabs>
                <w:tab w:val="left" w:pos="360"/>
              </w:tabs>
              <w:spacing w:line="360" w:lineRule="auto"/>
              <w:jc w:val="both"/>
              <w:outlineLvl w:val="1"/>
              <w:rPr>
                <w:rFonts w:ascii="Times New Roman" w:eastAsia="Times New Roman" w:hAnsi="Times New Roman"/>
                <w:b/>
                <w:sz w:val="28"/>
                <w:szCs w:val="28"/>
              </w:rPr>
            </w:pPr>
            <w:bookmarkStart w:id="265" w:name="_Toc152973539"/>
            <w:bookmarkStart w:id="266" w:name="_Toc152974417"/>
            <w:bookmarkStart w:id="267" w:name="_Toc153441423"/>
            <w:r w:rsidRPr="10EA46D3">
              <w:rPr>
                <w:rFonts w:ascii="Times New Roman" w:eastAsia="Times New Roman" w:hAnsi="Times New Roman"/>
                <w:b/>
                <w:sz w:val="28"/>
                <w:szCs w:val="28"/>
              </w:rPr>
              <w:t>3</w:t>
            </w:r>
            <w:bookmarkEnd w:id="265"/>
            <w:bookmarkEnd w:id="266"/>
            <w:bookmarkEnd w:id="267"/>
          </w:p>
        </w:tc>
        <w:tc>
          <w:tcPr>
            <w:tcW w:w="2378" w:type="dxa"/>
          </w:tcPr>
          <w:p w14:paraId="01899531" w14:textId="100C8B34"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chi_tiet_san_pham</w:t>
            </w:r>
            <w:proofErr w:type="spellEnd"/>
          </w:p>
        </w:tc>
        <w:tc>
          <w:tcPr>
            <w:tcW w:w="3202" w:type="dxa"/>
          </w:tcPr>
          <w:p w14:paraId="162D338C" w14:textId="13B68470"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Chứa</w:t>
            </w:r>
            <w:proofErr w:type="spellEnd"/>
            <w:r w:rsidRPr="1AE4BDD7">
              <w:rPr>
                <w:rFonts w:ascii="Times New Roman" w:eastAsia="Times New Roman" w:hAnsi="Times New Roman"/>
                <w:sz w:val="28"/>
                <w:szCs w:val="28"/>
              </w:rPr>
              <w:t xml:space="preserve"> chi </w:t>
            </w:r>
            <w:proofErr w:type="spellStart"/>
            <w:r w:rsidRPr="1AE4BDD7">
              <w:rPr>
                <w:rFonts w:ascii="Times New Roman" w:eastAsia="Times New Roman" w:hAnsi="Times New Roman"/>
                <w:sz w:val="28"/>
                <w:szCs w:val="28"/>
              </w:rPr>
              <w:t>tiết</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p>
        </w:tc>
        <w:tc>
          <w:tcPr>
            <w:tcW w:w="2340" w:type="dxa"/>
          </w:tcPr>
          <w:p w14:paraId="5F1F44EB" w14:textId="657A07E3"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id_ms</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id_size</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id_sp</w:t>
            </w:r>
            <w:proofErr w:type="spellEnd"/>
            <w:r w:rsidRPr="1AE4BDD7">
              <w:rPr>
                <w:rFonts w:ascii="Times New Roman" w:eastAsia="Times New Roman" w:hAnsi="Times New Roman"/>
                <w:sz w:val="28"/>
                <w:szCs w:val="28"/>
              </w:rPr>
              <w:t xml:space="preserve"> </w:t>
            </w:r>
          </w:p>
        </w:tc>
      </w:tr>
      <w:tr w:rsidR="00B922DE" w14:paraId="75BFF039" w14:textId="77777777" w:rsidTr="00BD2003">
        <w:trPr>
          <w:jc w:val="center"/>
        </w:trPr>
        <w:tc>
          <w:tcPr>
            <w:tcW w:w="810" w:type="dxa"/>
          </w:tcPr>
          <w:p w14:paraId="23CF30C5" w14:textId="04899CD0" w:rsidR="00575CDA" w:rsidRDefault="1AE4BDD7" w:rsidP="00BD2003">
            <w:pPr>
              <w:tabs>
                <w:tab w:val="left" w:pos="360"/>
              </w:tabs>
              <w:spacing w:line="360" w:lineRule="auto"/>
              <w:jc w:val="both"/>
              <w:outlineLvl w:val="1"/>
              <w:rPr>
                <w:rFonts w:ascii="Times New Roman" w:eastAsia="Times New Roman" w:hAnsi="Times New Roman"/>
                <w:b/>
                <w:sz w:val="28"/>
                <w:szCs w:val="28"/>
              </w:rPr>
            </w:pPr>
            <w:bookmarkStart w:id="268" w:name="_Toc152973540"/>
            <w:bookmarkStart w:id="269" w:name="_Toc152974418"/>
            <w:bookmarkStart w:id="270" w:name="_Toc153441424"/>
            <w:r w:rsidRPr="10EA46D3">
              <w:rPr>
                <w:rFonts w:ascii="Times New Roman" w:eastAsia="Times New Roman" w:hAnsi="Times New Roman"/>
                <w:b/>
                <w:sz w:val="28"/>
                <w:szCs w:val="28"/>
              </w:rPr>
              <w:t>4</w:t>
            </w:r>
            <w:bookmarkEnd w:id="268"/>
            <w:bookmarkEnd w:id="269"/>
            <w:bookmarkEnd w:id="270"/>
          </w:p>
        </w:tc>
        <w:tc>
          <w:tcPr>
            <w:tcW w:w="2378" w:type="dxa"/>
          </w:tcPr>
          <w:p w14:paraId="5E8EAEBC" w14:textId="402D7687"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chuc_vu</w:t>
            </w:r>
            <w:proofErr w:type="spellEnd"/>
          </w:p>
        </w:tc>
        <w:tc>
          <w:tcPr>
            <w:tcW w:w="3202" w:type="dxa"/>
          </w:tcPr>
          <w:p w14:paraId="22D252D7" w14:textId="664F20EE"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các</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chức</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vụ</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người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dùng</w:t>
            </w:r>
            <w:proofErr w:type="spellEnd"/>
          </w:p>
        </w:tc>
        <w:tc>
          <w:tcPr>
            <w:tcW w:w="2340" w:type="dxa"/>
          </w:tcPr>
          <w:p w14:paraId="79C0D533" w14:textId="0F5C2E70" w:rsidR="00575CDA" w:rsidRPr="00174D7F" w:rsidRDefault="1AE4BDD7" w:rsidP="00BD2003">
            <w:pPr>
              <w:tabs>
                <w:tab w:val="left" w:pos="360"/>
              </w:tabs>
              <w:spacing w:line="360" w:lineRule="auto"/>
              <w:jc w:val="both"/>
              <w:outlineLvl w:val="1"/>
              <w:rPr>
                <w:rFonts w:ascii="Times New Roman" w:eastAsia="Times New Roman" w:hAnsi="Times New Roman"/>
                <w:color w:val="000000" w:themeColor="text1"/>
                <w:sz w:val="28"/>
                <w:szCs w:val="28"/>
              </w:rPr>
            </w:pPr>
            <w:bookmarkStart w:id="271" w:name="_Toc152973541"/>
            <w:bookmarkStart w:id="272" w:name="_Toc152974419"/>
            <w:bookmarkStart w:id="273" w:name="_Toc153441425"/>
            <w:r w:rsidRPr="1AE4BDD7">
              <w:rPr>
                <w:rFonts w:ascii="Times New Roman" w:eastAsia="Times New Roman" w:hAnsi="Times New Roman"/>
                <w:sz w:val="28"/>
                <w:szCs w:val="28"/>
              </w:rPr>
              <w:t>-</w:t>
            </w:r>
            <w:bookmarkEnd w:id="271"/>
            <w:bookmarkEnd w:id="272"/>
            <w:bookmarkEnd w:id="273"/>
          </w:p>
        </w:tc>
      </w:tr>
      <w:tr w:rsidR="00B922DE" w14:paraId="1D17E542" w14:textId="77777777" w:rsidTr="00BD2003">
        <w:trPr>
          <w:jc w:val="center"/>
        </w:trPr>
        <w:tc>
          <w:tcPr>
            <w:tcW w:w="810" w:type="dxa"/>
          </w:tcPr>
          <w:p w14:paraId="5F6FADB8" w14:textId="2E5197ED" w:rsidR="00575CDA" w:rsidRDefault="1AE4BDD7" w:rsidP="00BD2003">
            <w:pPr>
              <w:tabs>
                <w:tab w:val="left" w:pos="360"/>
              </w:tabs>
              <w:spacing w:line="360" w:lineRule="auto"/>
              <w:jc w:val="both"/>
              <w:outlineLvl w:val="1"/>
              <w:rPr>
                <w:rFonts w:ascii="Times New Roman" w:eastAsia="Times New Roman" w:hAnsi="Times New Roman"/>
                <w:b/>
                <w:sz w:val="28"/>
                <w:szCs w:val="28"/>
              </w:rPr>
            </w:pPr>
            <w:bookmarkStart w:id="274" w:name="_Toc152973542"/>
            <w:bookmarkStart w:id="275" w:name="_Toc152974420"/>
            <w:bookmarkStart w:id="276" w:name="_Toc153441426"/>
            <w:r w:rsidRPr="10EA46D3">
              <w:rPr>
                <w:rFonts w:ascii="Times New Roman" w:eastAsia="Times New Roman" w:hAnsi="Times New Roman"/>
                <w:b/>
                <w:sz w:val="28"/>
                <w:szCs w:val="28"/>
              </w:rPr>
              <w:t>5</w:t>
            </w:r>
            <w:bookmarkEnd w:id="274"/>
            <w:bookmarkEnd w:id="275"/>
            <w:bookmarkEnd w:id="276"/>
          </w:p>
        </w:tc>
        <w:tc>
          <w:tcPr>
            <w:tcW w:w="2378" w:type="dxa"/>
          </w:tcPr>
          <w:p w14:paraId="5A686527" w14:textId="07981537"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coupons</w:t>
            </w:r>
          </w:p>
        </w:tc>
        <w:tc>
          <w:tcPr>
            <w:tcW w:w="3202" w:type="dxa"/>
          </w:tcPr>
          <w:p w14:paraId="71FD65ED" w14:textId="48178057"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các</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mã</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giảm</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giá</w:t>
            </w:r>
            <w:proofErr w:type="spellEnd"/>
          </w:p>
        </w:tc>
        <w:tc>
          <w:tcPr>
            <w:tcW w:w="2340" w:type="dxa"/>
          </w:tcPr>
          <w:p w14:paraId="213C305B" w14:textId="2CF07A10"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hoa_don_id</w:t>
            </w:r>
            <w:proofErr w:type="spellEnd"/>
          </w:p>
        </w:tc>
      </w:tr>
      <w:tr w:rsidR="00B922DE" w14:paraId="7010857A" w14:textId="77777777" w:rsidTr="00BD2003">
        <w:trPr>
          <w:jc w:val="center"/>
        </w:trPr>
        <w:tc>
          <w:tcPr>
            <w:tcW w:w="810" w:type="dxa"/>
          </w:tcPr>
          <w:p w14:paraId="38C2D26B" w14:textId="0B3E3A10" w:rsidR="00575CDA" w:rsidRDefault="1AE4BDD7" w:rsidP="00BD2003">
            <w:pPr>
              <w:tabs>
                <w:tab w:val="left" w:pos="360"/>
              </w:tabs>
              <w:spacing w:line="360" w:lineRule="auto"/>
              <w:jc w:val="both"/>
              <w:outlineLvl w:val="1"/>
              <w:rPr>
                <w:rFonts w:ascii="Times New Roman" w:eastAsia="Times New Roman" w:hAnsi="Times New Roman"/>
                <w:b/>
                <w:sz w:val="28"/>
                <w:szCs w:val="28"/>
              </w:rPr>
            </w:pPr>
            <w:bookmarkStart w:id="277" w:name="_Toc152973543"/>
            <w:bookmarkStart w:id="278" w:name="_Toc152974421"/>
            <w:bookmarkStart w:id="279" w:name="_Toc153441427"/>
            <w:r w:rsidRPr="10EA46D3">
              <w:rPr>
                <w:rFonts w:ascii="Times New Roman" w:eastAsia="Times New Roman" w:hAnsi="Times New Roman"/>
                <w:b/>
                <w:sz w:val="28"/>
                <w:szCs w:val="28"/>
              </w:rPr>
              <w:t>6</w:t>
            </w:r>
            <w:bookmarkEnd w:id="277"/>
            <w:bookmarkEnd w:id="278"/>
            <w:bookmarkEnd w:id="279"/>
          </w:p>
        </w:tc>
        <w:tc>
          <w:tcPr>
            <w:tcW w:w="2378" w:type="dxa"/>
          </w:tcPr>
          <w:p w14:paraId="250F2A9D" w14:textId="50240BB3"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dia_chi</w:t>
            </w:r>
            <w:proofErr w:type="spellEnd"/>
          </w:p>
        </w:tc>
        <w:tc>
          <w:tcPr>
            <w:tcW w:w="3202" w:type="dxa"/>
          </w:tcPr>
          <w:p w14:paraId="51E29769" w14:textId="25B03E93"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địa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chỉ</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của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người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dùng</w:t>
            </w:r>
            <w:proofErr w:type="spellEnd"/>
          </w:p>
        </w:tc>
        <w:tc>
          <w:tcPr>
            <w:tcW w:w="2340" w:type="dxa"/>
          </w:tcPr>
          <w:p w14:paraId="7CD770D5" w14:textId="3DACFDB1"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id_tai_khoan</w:t>
            </w:r>
            <w:proofErr w:type="spellEnd"/>
          </w:p>
        </w:tc>
      </w:tr>
      <w:tr w:rsidR="00B922DE" w14:paraId="78BE6090" w14:textId="77777777" w:rsidTr="00BD2003">
        <w:trPr>
          <w:jc w:val="center"/>
        </w:trPr>
        <w:tc>
          <w:tcPr>
            <w:tcW w:w="810" w:type="dxa"/>
          </w:tcPr>
          <w:p w14:paraId="44DD7AF4" w14:textId="6D463EEB" w:rsidR="00575CDA" w:rsidRDefault="1AE4BDD7" w:rsidP="00BD2003">
            <w:pPr>
              <w:tabs>
                <w:tab w:val="left" w:pos="360"/>
              </w:tabs>
              <w:spacing w:line="360" w:lineRule="auto"/>
              <w:jc w:val="both"/>
              <w:outlineLvl w:val="1"/>
              <w:rPr>
                <w:rFonts w:ascii="Times New Roman" w:eastAsia="Times New Roman" w:hAnsi="Times New Roman"/>
                <w:b/>
                <w:sz w:val="28"/>
                <w:szCs w:val="28"/>
              </w:rPr>
            </w:pPr>
            <w:bookmarkStart w:id="280" w:name="_Toc152973544"/>
            <w:bookmarkStart w:id="281" w:name="_Toc152974422"/>
            <w:bookmarkStart w:id="282" w:name="_Toc153441428"/>
            <w:r w:rsidRPr="10EA46D3">
              <w:rPr>
                <w:rFonts w:ascii="Times New Roman" w:eastAsia="Times New Roman" w:hAnsi="Times New Roman"/>
                <w:b/>
                <w:sz w:val="28"/>
                <w:szCs w:val="28"/>
              </w:rPr>
              <w:t>7</w:t>
            </w:r>
            <w:bookmarkEnd w:id="280"/>
            <w:bookmarkEnd w:id="281"/>
            <w:bookmarkEnd w:id="282"/>
          </w:p>
        </w:tc>
        <w:tc>
          <w:tcPr>
            <w:tcW w:w="2378" w:type="dxa"/>
          </w:tcPr>
          <w:p w14:paraId="7FC2B030" w14:textId="258E3F60"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giam_gia</w:t>
            </w:r>
            <w:proofErr w:type="spellEnd"/>
          </w:p>
        </w:tc>
        <w:tc>
          <w:tcPr>
            <w:tcW w:w="3202" w:type="dxa"/>
          </w:tcPr>
          <w:p w14:paraId="6AEE2190" w14:textId="089CD0DD" w:rsidR="00575CDA"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các</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chương</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trình</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giảm</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giá</w:t>
            </w:r>
            <w:proofErr w:type="spellEnd"/>
          </w:p>
        </w:tc>
        <w:tc>
          <w:tcPr>
            <w:tcW w:w="2340" w:type="dxa"/>
          </w:tcPr>
          <w:p w14:paraId="4C8A8287" w14:textId="3CECD91F" w:rsidR="00575CDA"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w:t>
            </w:r>
          </w:p>
        </w:tc>
      </w:tr>
      <w:tr w:rsidR="00B922DE" w14:paraId="3A9A0F20" w14:textId="77777777" w:rsidTr="00BD2003">
        <w:trPr>
          <w:jc w:val="center"/>
        </w:trPr>
        <w:tc>
          <w:tcPr>
            <w:tcW w:w="810" w:type="dxa"/>
          </w:tcPr>
          <w:p w14:paraId="6E3229B0" w14:textId="067D2592" w:rsidR="003D7CF9" w:rsidRDefault="1AE4BDD7" w:rsidP="00BD2003">
            <w:pPr>
              <w:tabs>
                <w:tab w:val="left" w:pos="360"/>
              </w:tabs>
              <w:spacing w:line="360" w:lineRule="auto"/>
              <w:jc w:val="both"/>
              <w:outlineLvl w:val="1"/>
              <w:rPr>
                <w:rFonts w:ascii="Times New Roman" w:eastAsia="Times New Roman" w:hAnsi="Times New Roman"/>
                <w:b/>
                <w:sz w:val="28"/>
                <w:szCs w:val="28"/>
              </w:rPr>
            </w:pPr>
            <w:bookmarkStart w:id="283" w:name="_Toc152973545"/>
            <w:bookmarkStart w:id="284" w:name="_Toc152974423"/>
            <w:bookmarkStart w:id="285" w:name="_Toc153441429"/>
            <w:r w:rsidRPr="10EA46D3">
              <w:rPr>
                <w:rFonts w:ascii="Times New Roman" w:eastAsia="Times New Roman" w:hAnsi="Times New Roman"/>
                <w:b/>
                <w:sz w:val="28"/>
                <w:szCs w:val="28"/>
              </w:rPr>
              <w:t>8</w:t>
            </w:r>
            <w:bookmarkEnd w:id="283"/>
            <w:bookmarkEnd w:id="284"/>
            <w:bookmarkEnd w:id="285"/>
          </w:p>
        </w:tc>
        <w:tc>
          <w:tcPr>
            <w:tcW w:w="2378" w:type="dxa"/>
          </w:tcPr>
          <w:p w14:paraId="15763F26" w14:textId="571D03D5" w:rsidR="003D7CF9"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giam_gia_chi_tiet</w:t>
            </w:r>
            <w:proofErr w:type="spellEnd"/>
          </w:p>
        </w:tc>
        <w:tc>
          <w:tcPr>
            <w:tcW w:w="3202" w:type="dxa"/>
          </w:tcPr>
          <w:p w14:paraId="7461522B" w14:textId="45F38FC8" w:rsidR="003D7CF9" w:rsidRPr="00174D7F"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 xml:space="preserve">Lưu chi </w:t>
            </w:r>
            <w:proofErr w:type="spellStart"/>
            <w:r w:rsidRPr="1AE4BDD7">
              <w:rPr>
                <w:rFonts w:ascii="Times New Roman" w:eastAsia="Times New Roman" w:hAnsi="Times New Roman"/>
                <w:sz w:val="28"/>
                <w:szCs w:val="28"/>
              </w:rPr>
              <w:t>tiết</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việc</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giảm</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giá</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cho</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từng</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p>
        </w:tc>
        <w:tc>
          <w:tcPr>
            <w:tcW w:w="2340" w:type="dxa"/>
          </w:tcPr>
          <w:p w14:paraId="549A32C2" w14:textId="51134101" w:rsidR="003D7CF9" w:rsidRDefault="1AE4BDD7" w:rsidP="00BD2003">
            <w:pPr>
              <w:tabs>
                <w:tab w:val="left" w:pos="360"/>
                <w:tab w:val="center" w:pos="1126"/>
                <w:tab w:val="right" w:pos="2252"/>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id_giam_gia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id_sp</w:t>
            </w:r>
            <w:proofErr w:type="spellEnd"/>
          </w:p>
        </w:tc>
      </w:tr>
      <w:tr w:rsidR="00B922DE" w14:paraId="1BB60548" w14:textId="77777777" w:rsidTr="00BD2003">
        <w:trPr>
          <w:jc w:val="center"/>
        </w:trPr>
        <w:tc>
          <w:tcPr>
            <w:tcW w:w="810" w:type="dxa"/>
          </w:tcPr>
          <w:p w14:paraId="093F78E0" w14:textId="44D7789B" w:rsidR="003D7CF9" w:rsidRDefault="1AE4BDD7" w:rsidP="00BD2003">
            <w:pPr>
              <w:tabs>
                <w:tab w:val="left" w:pos="360"/>
              </w:tabs>
              <w:spacing w:line="360" w:lineRule="auto"/>
              <w:jc w:val="both"/>
              <w:outlineLvl w:val="1"/>
              <w:rPr>
                <w:rFonts w:ascii="Times New Roman" w:eastAsia="Times New Roman" w:hAnsi="Times New Roman"/>
                <w:b/>
                <w:sz w:val="28"/>
                <w:szCs w:val="28"/>
              </w:rPr>
            </w:pPr>
            <w:bookmarkStart w:id="286" w:name="_Toc152973546"/>
            <w:bookmarkStart w:id="287" w:name="_Toc152974424"/>
            <w:bookmarkStart w:id="288" w:name="_Toc153441430"/>
            <w:r w:rsidRPr="10EA46D3">
              <w:rPr>
                <w:rFonts w:ascii="Times New Roman" w:eastAsia="Times New Roman" w:hAnsi="Times New Roman"/>
                <w:b/>
                <w:sz w:val="28"/>
                <w:szCs w:val="28"/>
              </w:rPr>
              <w:t>10</w:t>
            </w:r>
            <w:bookmarkEnd w:id="286"/>
            <w:bookmarkEnd w:id="287"/>
            <w:bookmarkEnd w:id="288"/>
          </w:p>
        </w:tc>
        <w:tc>
          <w:tcPr>
            <w:tcW w:w="2378" w:type="dxa"/>
          </w:tcPr>
          <w:p w14:paraId="630CCE8A" w14:textId="747594B4" w:rsidR="003D7CF9"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gio_hang_chi_tiet</w:t>
            </w:r>
            <w:proofErr w:type="spellEnd"/>
          </w:p>
        </w:tc>
        <w:tc>
          <w:tcPr>
            <w:tcW w:w="3202" w:type="dxa"/>
          </w:tcPr>
          <w:p w14:paraId="7D5C6191" w14:textId="1C7F6C3A" w:rsidR="003D7CF9"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chi </w:t>
            </w:r>
            <w:proofErr w:type="spellStart"/>
            <w:r w:rsidRPr="1AE4BDD7">
              <w:rPr>
                <w:rFonts w:ascii="Times New Roman" w:eastAsia="Times New Roman" w:hAnsi="Times New Roman"/>
                <w:sz w:val="28"/>
                <w:szCs w:val="28"/>
              </w:rPr>
              <w:t>tiết</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các</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trong</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giỏ</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hàng</w:t>
            </w:r>
            <w:proofErr w:type="spellEnd"/>
          </w:p>
        </w:tc>
        <w:tc>
          <w:tcPr>
            <w:tcW w:w="2340" w:type="dxa"/>
          </w:tcPr>
          <w:p w14:paraId="5C17E4EB" w14:textId="0C63CB98" w:rsidR="003D7CF9" w:rsidRDefault="1AE4BDD7" w:rsidP="00BD2003">
            <w:pPr>
              <w:tabs>
                <w:tab w:val="left" w:pos="360"/>
              </w:tabs>
              <w:spacing w:line="360" w:lineRule="auto"/>
              <w:jc w:val="both"/>
              <w:outlineLvl w:val="1"/>
              <w:rPr>
                <w:rFonts w:ascii="Times New Roman" w:eastAsia="Times New Roman" w:hAnsi="Times New Roman"/>
                <w:color w:val="000000" w:themeColor="text1"/>
                <w:sz w:val="28"/>
                <w:szCs w:val="28"/>
              </w:rPr>
            </w:pPr>
            <w:bookmarkStart w:id="289" w:name="_Toc152973547"/>
            <w:bookmarkStart w:id="290" w:name="_Toc152974425"/>
            <w:bookmarkStart w:id="291" w:name="_Toc153441431"/>
            <w:r w:rsidRPr="1AE4BDD7">
              <w:rPr>
                <w:rFonts w:ascii="Times New Roman" w:eastAsia="Times New Roman" w:hAnsi="Times New Roman"/>
                <w:sz w:val="28"/>
                <w:szCs w:val="28"/>
              </w:rPr>
              <w:t>-</w:t>
            </w:r>
            <w:bookmarkEnd w:id="289"/>
            <w:bookmarkEnd w:id="290"/>
            <w:bookmarkEnd w:id="291"/>
          </w:p>
        </w:tc>
      </w:tr>
      <w:tr w:rsidR="00B922DE" w14:paraId="77F402E2" w14:textId="77777777" w:rsidTr="00BD2003">
        <w:trPr>
          <w:jc w:val="center"/>
        </w:trPr>
        <w:tc>
          <w:tcPr>
            <w:tcW w:w="810" w:type="dxa"/>
          </w:tcPr>
          <w:p w14:paraId="24C0AC08" w14:textId="7927B3C7" w:rsidR="003D7CF9" w:rsidRDefault="1AE4BDD7" w:rsidP="00BD2003">
            <w:pPr>
              <w:tabs>
                <w:tab w:val="left" w:pos="360"/>
              </w:tabs>
              <w:spacing w:line="360" w:lineRule="auto"/>
              <w:jc w:val="both"/>
              <w:outlineLvl w:val="1"/>
              <w:rPr>
                <w:rFonts w:ascii="Times New Roman" w:eastAsia="Times New Roman" w:hAnsi="Times New Roman"/>
                <w:b/>
                <w:sz w:val="28"/>
                <w:szCs w:val="28"/>
              </w:rPr>
            </w:pPr>
            <w:bookmarkStart w:id="292" w:name="_Toc152973548"/>
            <w:bookmarkStart w:id="293" w:name="_Toc152974426"/>
            <w:bookmarkStart w:id="294" w:name="_Toc153441432"/>
            <w:r w:rsidRPr="10EA46D3">
              <w:rPr>
                <w:rFonts w:ascii="Times New Roman" w:eastAsia="Times New Roman" w:hAnsi="Times New Roman"/>
                <w:b/>
                <w:sz w:val="28"/>
                <w:szCs w:val="28"/>
              </w:rPr>
              <w:t>11</w:t>
            </w:r>
            <w:bookmarkEnd w:id="292"/>
            <w:bookmarkEnd w:id="293"/>
            <w:bookmarkEnd w:id="294"/>
          </w:p>
        </w:tc>
        <w:tc>
          <w:tcPr>
            <w:tcW w:w="2378" w:type="dxa"/>
          </w:tcPr>
          <w:p w14:paraId="0E946C80" w14:textId="1F67D649" w:rsidR="003D7CF9"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hinh_thuc_thanh_toan</w:t>
            </w:r>
            <w:proofErr w:type="spellEnd"/>
          </w:p>
        </w:tc>
        <w:tc>
          <w:tcPr>
            <w:tcW w:w="3202" w:type="dxa"/>
          </w:tcPr>
          <w:p w14:paraId="6F1329D0" w14:textId="627CFF44" w:rsidR="003D7CF9"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hình</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thức</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thanh</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toán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của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đơn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hàng</w:t>
            </w:r>
            <w:proofErr w:type="spellEnd"/>
          </w:p>
        </w:tc>
        <w:tc>
          <w:tcPr>
            <w:tcW w:w="2340" w:type="dxa"/>
          </w:tcPr>
          <w:p w14:paraId="4D37FD0F" w14:textId="326418E4" w:rsidR="003D7CF9"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id_hd</w:t>
            </w:r>
            <w:proofErr w:type="spellEnd"/>
          </w:p>
        </w:tc>
      </w:tr>
      <w:tr w:rsidR="00B922DE" w14:paraId="214B2076" w14:textId="77777777" w:rsidTr="00BD2003">
        <w:trPr>
          <w:jc w:val="center"/>
        </w:trPr>
        <w:tc>
          <w:tcPr>
            <w:tcW w:w="810" w:type="dxa"/>
          </w:tcPr>
          <w:p w14:paraId="3E07232C" w14:textId="50551882" w:rsidR="003D7CF9" w:rsidRDefault="1AE4BDD7" w:rsidP="00BD2003">
            <w:pPr>
              <w:tabs>
                <w:tab w:val="left" w:pos="360"/>
              </w:tabs>
              <w:spacing w:line="360" w:lineRule="auto"/>
              <w:jc w:val="both"/>
              <w:outlineLvl w:val="1"/>
              <w:rPr>
                <w:rFonts w:ascii="Times New Roman" w:eastAsia="Times New Roman" w:hAnsi="Times New Roman"/>
                <w:b/>
                <w:sz w:val="28"/>
                <w:szCs w:val="28"/>
              </w:rPr>
            </w:pPr>
            <w:bookmarkStart w:id="295" w:name="_Toc152973549"/>
            <w:bookmarkStart w:id="296" w:name="_Toc152974427"/>
            <w:bookmarkStart w:id="297" w:name="_Toc153441433"/>
            <w:r w:rsidRPr="10EA46D3">
              <w:rPr>
                <w:rFonts w:ascii="Times New Roman" w:eastAsia="Times New Roman" w:hAnsi="Times New Roman"/>
                <w:b/>
                <w:sz w:val="28"/>
                <w:szCs w:val="28"/>
              </w:rPr>
              <w:t>12</w:t>
            </w:r>
            <w:bookmarkEnd w:id="295"/>
            <w:bookmarkEnd w:id="296"/>
            <w:bookmarkEnd w:id="297"/>
          </w:p>
        </w:tc>
        <w:tc>
          <w:tcPr>
            <w:tcW w:w="2378" w:type="dxa"/>
          </w:tcPr>
          <w:p w14:paraId="32DD1172" w14:textId="49AD518E" w:rsidR="003D7CF9"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hoa_don</w:t>
            </w:r>
            <w:proofErr w:type="spellEnd"/>
          </w:p>
        </w:tc>
        <w:tc>
          <w:tcPr>
            <w:tcW w:w="3202" w:type="dxa"/>
          </w:tcPr>
          <w:p w14:paraId="65F320AC" w14:textId="6206C942" w:rsidR="003D7CF9"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đơn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hàng</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của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người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dùng</w:t>
            </w:r>
            <w:proofErr w:type="spellEnd"/>
          </w:p>
        </w:tc>
        <w:tc>
          <w:tcPr>
            <w:tcW w:w="2340" w:type="dxa"/>
          </w:tcPr>
          <w:p w14:paraId="3B3953A8" w14:textId="6F6485F4" w:rsidR="003D7CF9" w:rsidRDefault="1AE4BDD7" w:rsidP="00BD2003">
            <w:pPr>
              <w:tabs>
                <w:tab w:val="left" w:pos="360"/>
              </w:tabs>
              <w:spacing w:line="360" w:lineRule="auto"/>
              <w:jc w:val="both"/>
              <w:rPr>
                <w:rFonts w:ascii="Times New Roman" w:eastAsia="Times New Roman" w:hAnsi="Times New Roman"/>
                <w:b/>
                <w:color w:val="000000" w:themeColor="text1"/>
                <w:sz w:val="28"/>
                <w:szCs w:val="28"/>
              </w:rPr>
            </w:pPr>
            <w:proofErr w:type="spellStart"/>
            <w:r w:rsidRPr="1AE4BDD7">
              <w:rPr>
                <w:rFonts w:ascii="Times New Roman" w:eastAsia="Times New Roman" w:hAnsi="Times New Roman"/>
                <w:sz w:val="28"/>
                <w:szCs w:val="28"/>
              </w:rPr>
              <w:t>id_tai_khoan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id_khach_hang</w:t>
            </w:r>
            <w:proofErr w:type="spellEnd"/>
          </w:p>
        </w:tc>
      </w:tr>
      <w:tr w:rsidR="00B922DE" w14:paraId="3A3962F9" w14:textId="77777777" w:rsidTr="00BD2003">
        <w:trPr>
          <w:jc w:val="center"/>
        </w:trPr>
        <w:tc>
          <w:tcPr>
            <w:tcW w:w="810" w:type="dxa"/>
          </w:tcPr>
          <w:p w14:paraId="78BB7A8E" w14:textId="10364AE1" w:rsidR="001D55CD" w:rsidRDefault="1AE4BDD7" w:rsidP="00BD2003">
            <w:pPr>
              <w:tabs>
                <w:tab w:val="left" w:pos="360"/>
              </w:tabs>
              <w:spacing w:line="360" w:lineRule="auto"/>
              <w:jc w:val="both"/>
              <w:outlineLvl w:val="1"/>
              <w:rPr>
                <w:rFonts w:ascii="Times New Roman" w:eastAsia="Times New Roman" w:hAnsi="Times New Roman"/>
                <w:b/>
                <w:sz w:val="28"/>
                <w:szCs w:val="28"/>
              </w:rPr>
            </w:pPr>
            <w:bookmarkStart w:id="298" w:name="_Toc152973550"/>
            <w:bookmarkStart w:id="299" w:name="_Toc152974428"/>
            <w:bookmarkStart w:id="300" w:name="_Toc153441434"/>
            <w:r w:rsidRPr="10EA46D3">
              <w:rPr>
                <w:rFonts w:ascii="Times New Roman" w:eastAsia="Times New Roman" w:hAnsi="Times New Roman"/>
                <w:b/>
                <w:sz w:val="28"/>
                <w:szCs w:val="28"/>
              </w:rPr>
              <w:t>13</w:t>
            </w:r>
            <w:bookmarkEnd w:id="298"/>
            <w:bookmarkEnd w:id="299"/>
            <w:bookmarkEnd w:id="300"/>
          </w:p>
        </w:tc>
        <w:tc>
          <w:tcPr>
            <w:tcW w:w="2378" w:type="dxa"/>
          </w:tcPr>
          <w:p w14:paraId="4B599298" w14:textId="59874BDD" w:rsidR="001D55CD"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images</w:t>
            </w:r>
          </w:p>
        </w:tc>
        <w:tc>
          <w:tcPr>
            <w:tcW w:w="3202" w:type="dxa"/>
          </w:tcPr>
          <w:p w14:paraId="4659B88B" w14:textId="318ABDC4" w:rsidR="001D55CD"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đường</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dẫn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hình</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ảnh</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của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p>
        </w:tc>
        <w:tc>
          <w:tcPr>
            <w:tcW w:w="2340" w:type="dxa"/>
          </w:tcPr>
          <w:p w14:paraId="7B0998D7" w14:textId="1F8333F8" w:rsidR="001D55CD"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id_sp</w:t>
            </w:r>
            <w:proofErr w:type="spellEnd"/>
          </w:p>
        </w:tc>
      </w:tr>
      <w:tr w:rsidR="00B922DE" w14:paraId="0606CC94" w14:textId="77777777" w:rsidTr="00BD2003">
        <w:trPr>
          <w:jc w:val="center"/>
        </w:trPr>
        <w:tc>
          <w:tcPr>
            <w:tcW w:w="810" w:type="dxa"/>
          </w:tcPr>
          <w:p w14:paraId="073B442B" w14:textId="65B3F607" w:rsidR="001D55CD" w:rsidRDefault="1AE4BDD7" w:rsidP="00BD2003">
            <w:pPr>
              <w:tabs>
                <w:tab w:val="left" w:pos="360"/>
              </w:tabs>
              <w:spacing w:line="360" w:lineRule="auto"/>
              <w:jc w:val="both"/>
              <w:outlineLvl w:val="1"/>
              <w:rPr>
                <w:rFonts w:ascii="Times New Roman" w:eastAsia="Times New Roman" w:hAnsi="Times New Roman"/>
                <w:b/>
                <w:sz w:val="28"/>
                <w:szCs w:val="28"/>
              </w:rPr>
            </w:pPr>
            <w:bookmarkStart w:id="301" w:name="_Toc152973551"/>
            <w:bookmarkStart w:id="302" w:name="_Toc152974429"/>
            <w:bookmarkStart w:id="303" w:name="_Toc153441435"/>
            <w:r w:rsidRPr="10EA46D3">
              <w:rPr>
                <w:rFonts w:ascii="Times New Roman" w:eastAsia="Times New Roman" w:hAnsi="Times New Roman"/>
                <w:b/>
                <w:sz w:val="28"/>
                <w:szCs w:val="28"/>
              </w:rPr>
              <w:t>14</w:t>
            </w:r>
            <w:bookmarkEnd w:id="301"/>
            <w:bookmarkEnd w:id="302"/>
            <w:bookmarkEnd w:id="303"/>
          </w:p>
        </w:tc>
        <w:tc>
          <w:tcPr>
            <w:tcW w:w="2378" w:type="dxa"/>
          </w:tcPr>
          <w:p w14:paraId="07B2D761" w14:textId="453C6211" w:rsidR="001D55CD"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lich_su_giam_gia</w:t>
            </w:r>
            <w:proofErr w:type="spellEnd"/>
          </w:p>
        </w:tc>
        <w:tc>
          <w:tcPr>
            <w:tcW w:w="3202" w:type="dxa"/>
          </w:tcPr>
          <w:p w14:paraId="72FD48BA" w14:textId="3DA262DA" w:rsidR="001D55CD"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lịch</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sử</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giảm</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giá</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của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trong</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đơn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hàng</w:t>
            </w:r>
            <w:proofErr w:type="spellEnd"/>
          </w:p>
        </w:tc>
        <w:tc>
          <w:tcPr>
            <w:tcW w:w="2340" w:type="dxa"/>
          </w:tcPr>
          <w:p w14:paraId="79DBF304" w14:textId="533D62F6" w:rsidR="001D55CD" w:rsidRDefault="1AE4BDD7" w:rsidP="00BD2003">
            <w:pPr>
              <w:tabs>
                <w:tab w:val="left" w:pos="360"/>
                <w:tab w:val="left" w:pos="513"/>
              </w:tabs>
              <w:spacing w:line="360" w:lineRule="auto"/>
              <w:jc w:val="both"/>
              <w:rPr>
                <w:rFonts w:ascii="Times New Roman" w:eastAsia="Times New Roman" w:hAnsi="Times New Roman"/>
                <w:b/>
                <w:color w:val="000000" w:themeColor="text1"/>
                <w:sz w:val="28"/>
                <w:szCs w:val="28"/>
              </w:rPr>
            </w:pPr>
            <w:proofErr w:type="spellStart"/>
            <w:r w:rsidRPr="1AE4BDD7">
              <w:rPr>
                <w:rFonts w:ascii="Times New Roman" w:eastAsia="Times New Roman" w:hAnsi="Times New Roman"/>
                <w:sz w:val="28"/>
                <w:szCs w:val="28"/>
              </w:rPr>
              <w:t>id_ggct</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id_hd</w:t>
            </w:r>
            <w:proofErr w:type="spellEnd"/>
          </w:p>
        </w:tc>
      </w:tr>
      <w:tr w:rsidR="00B922DE" w14:paraId="50589D18" w14:textId="77777777" w:rsidTr="00BD2003">
        <w:trPr>
          <w:jc w:val="center"/>
        </w:trPr>
        <w:tc>
          <w:tcPr>
            <w:tcW w:w="810" w:type="dxa"/>
          </w:tcPr>
          <w:p w14:paraId="14781CFB" w14:textId="4332D2DF" w:rsidR="001D55CD" w:rsidRDefault="1AE4BDD7" w:rsidP="00BD2003">
            <w:pPr>
              <w:tabs>
                <w:tab w:val="left" w:pos="360"/>
              </w:tabs>
              <w:spacing w:line="360" w:lineRule="auto"/>
              <w:jc w:val="both"/>
              <w:outlineLvl w:val="1"/>
              <w:rPr>
                <w:rFonts w:ascii="Times New Roman" w:eastAsia="Times New Roman" w:hAnsi="Times New Roman"/>
                <w:b/>
                <w:sz w:val="28"/>
                <w:szCs w:val="28"/>
              </w:rPr>
            </w:pPr>
            <w:bookmarkStart w:id="304" w:name="_Toc152973552"/>
            <w:bookmarkStart w:id="305" w:name="_Toc152974430"/>
            <w:bookmarkStart w:id="306" w:name="_Toc153441436"/>
            <w:r w:rsidRPr="10EA46D3">
              <w:rPr>
                <w:rFonts w:ascii="Times New Roman" w:eastAsia="Times New Roman" w:hAnsi="Times New Roman"/>
                <w:b/>
                <w:sz w:val="28"/>
                <w:szCs w:val="28"/>
              </w:rPr>
              <w:t>15</w:t>
            </w:r>
            <w:bookmarkEnd w:id="304"/>
            <w:bookmarkEnd w:id="305"/>
            <w:bookmarkEnd w:id="306"/>
          </w:p>
        </w:tc>
        <w:tc>
          <w:tcPr>
            <w:tcW w:w="2378" w:type="dxa"/>
          </w:tcPr>
          <w:p w14:paraId="5EFC922A" w14:textId="12E7FEF5" w:rsidR="001D55CD" w:rsidRDefault="1AE4BDD7" w:rsidP="00BD2003">
            <w:pPr>
              <w:tabs>
                <w:tab w:val="left" w:pos="360"/>
                <w:tab w:val="left" w:pos="499"/>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lich_su_hoa_don</w:t>
            </w:r>
            <w:proofErr w:type="spellEnd"/>
          </w:p>
        </w:tc>
        <w:tc>
          <w:tcPr>
            <w:tcW w:w="3202" w:type="dxa"/>
          </w:tcPr>
          <w:p w14:paraId="1A802BF4" w14:textId="13D109BD" w:rsidR="001D55CD"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lịch</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sử</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thay</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đổi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trạng</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thái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đơn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hàng</w:t>
            </w:r>
            <w:proofErr w:type="spellEnd"/>
          </w:p>
        </w:tc>
        <w:tc>
          <w:tcPr>
            <w:tcW w:w="2340" w:type="dxa"/>
          </w:tcPr>
          <w:p w14:paraId="4222E930" w14:textId="7AA96AA0" w:rsidR="001D55CD" w:rsidRDefault="1AE4BDD7" w:rsidP="00BD2003">
            <w:pPr>
              <w:tabs>
                <w:tab w:val="left" w:pos="360"/>
              </w:tabs>
              <w:spacing w:line="360" w:lineRule="auto"/>
              <w:jc w:val="both"/>
              <w:rPr>
                <w:rFonts w:ascii="Times New Roman" w:eastAsia="Times New Roman" w:hAnsi="Times New Roman"/>
                <w:b/>
                <w:color w:val="000000" w:themeColor="text1"/>
                <w:sz w:val="28"/>
                <w:szCs w:val="28"/>
              </w:rPr>
            </w:pPr>
            <w:proofErr w:type="spellStart"/>
            <w:r w:rsidRPr="1AE4BDD7">
              <w:rPr>
                <w:rFonts w:ascii="Times New Roman" w:eastAsia="Times New Roman" w:hAnsi="Times New Roman"/>
                <w:sz w:val="28"/>
                <w:szCs w:val="28"/>
              </w:rPr>
              <w:t>id_hd</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id_tk</w:t>
            </w:r>
            <w:proofErr w:type="spellEnd"/>
          </w:p>
        </w:tc>
      </w:tr>
      <w:tr w:rsidR="00B922DE" w14:paraId="48ABD5CB" w14:textId="77777777" w:rsidTr="00BD2003">
        <w:trPr>
          <w:jc w:val="center"/>
        </w:trPr>
        <w:tc>
          <w:tcPr>
            <w:tcW w:w="810" w:type="dxa"/>
          </w:tcPr>
          <w:p w14:paraId="4030CC94" w14:textId="51667773" w:rsidR="001D55CD" w:rsidRDefault="1AE4BDD7" w:rsidP="00BD2003">
            <w:pPr>
              <w:tabs>
                <w:tab w:val="left" w:pos="360"/>
              </w:tabs>
              <w:spacing w:line="360" w:lineRule="auto"/>
              <w:jc w:val="both"/>
              <w:outlineLvl w:val="1"/>
              <w:rPr>
                <w:rFonts w:ascii="Times New Roman" w:eastAsia="Times New Roman" w:hAnsi="Times New Roman"/>
                <w:b/>
                <w:sz w:val="28"/>
                <w:szCs w:val="28"/>
              </w:rPr>
            </w:pPr>
            <w:bookmarkStart w:id="307" w:name="_Toc152973553"/>
            <w:bookmarkStart w:id="308" w:name="_Toc152974431"/>
            <w:bookmarkStart w:id="309" w:name="_Toc153441437"/>
            <w:r w:rsidRPr="10EA46D3">
              <w:rPr>
                <w:rFonts w:ascii="Times New Roman" w:eastAsia="Times New Roman" w:hAnsi="Times New Roman"/>
                <w:b/>
                <w:sz w:val="28"/>
                <w:szCs w:val="28"/>
              </w:rPr>
              <w:t>16</w:t>
            </w:r>
            <w:bookmarkEnd w:id="307"/>
            <w:bookmarkEnd w:id="308"/>
            <w:bookmarkEnd w:id="309"/>
          </w:p>
        </w:tc>
        <w:tc>
          <w:tcPr>
            <w:tcW w:w="2378" w:type="dxa"/>
          </w:tcPr>
          <w:p w14:paraId="2B2517D8" w14:textId="0010BF92" w:rsidR="001D55CD"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loai_co_ao</w:t>
            </w:r>
            <w:proofErr w:type="spellEnd"/>
          </w:p>
        </w:tc>
        <w:tc>
          <w:tcPr>
            <w:tcW w:w="3202" w:type="dxa"/>
          </w:tcPr>
          <w:p w14:paraId="49107749" w14:textId="7C7500A9" w:rsidR="001D55CD"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loại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cổ</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áo</w:t>
            </w:r>
            <w:proofErr w:type="spellEnd"/>
          </w:p>
        </w:tc>
        <w:tc>
          <w:tcPr>
            <w:tcW w:w="2340" w:type="dxa"/>
          </w:tcPr>
          <w:p w14:paraId="17BCFFBE" w14:textId="55C5BA52" w:rsidR="001D55CD"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w:t>
            </w:r>
          </w:p>
        </w:tc>
      </w:tr>
      <w:tr w:rsidR="00B922DE" w14:paraId="51C44A97" w14:textId="77777777" w:rsidTr="00BD2003">
        <w:trPr>
          <w:jc w:val="center"/>
        </w:trPr>
        <w:tc>
          <w:tcPr>
            <w:tcW w:w="810" w:type="dxa"/>
          </w:tcPr>
          <w:p w14:paraId="1ECD7AF2" w14:textId="45BAC0D8" w:rsidR="001D55CD" w:rsidRDefault="1AE4BDD7" w:rsidP="00BD2003">
            <w:pPr>
              <w:tabs>
                <w:tab w:val="left" w:pos="360"/>
              </w:tabs>
              <w:spacing w:line="360" w:lineRule="auto"/>
              <w:jc w:val="both"/>
              <w:outlineLvl w:val="1"/>
              <w:rPr>
                <w:rFonts w:ascii="Times New Roman" w:eastAsia="Times New Roman" w:hAnsi="Times New Roman"/>
                <w:b/>
                <w:sz w:val="28"/>
                <w:szCs w:val="28"/>
              </w:rPr>
            </w:pPr>
            <w:bookmarkStart w:id="310" w:name="_Toc152973554"/>
            <w:bookmarkStart w:id="311" w:name="_Toc152974432"/>
            <w:bookmarkStart w:id="312" w:name="_Toc153441438"/>
            <w:r w:rsidRPr="10EA46D3">
              <w:rPr>
                <w:rFonts w:ascii="Times New Roman" w:eastAsia="Times New Roman" w:hAnsi="Times New Roman"/>
                <w:b/>
                <w:sz w:val="28"/>
                <w:szCs w:val="28"/>
              </w:rPr>
              <w:t>17</w:t>
            </w:r>
            <w:bookmarkEnd w:id="310"/>
            <w:bookmarkEnd w:id="311"/>
            <w:bookmarkEnd w:id="312"/>
          </w:p>
        </w:tc>
        <w:tc>
          <w:tcPr>
            <w:tcW w:w="2378" w:type="dxa"/>
          </w:tcPr>
          <w:p w14:paraId="4BF2553A" w14:textId="1199DA47" w:rsidR="001D55CD"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loai_sp</w:t>
            </w:r>
            <w:proofErr w:type="spellEnd"/>
          </w:p>
        </w:tc>
        <w:tc>
          <w:tcPr>
            <w:tcW w:w="3202" w:type="dxa"/>
          </w:tcPr>
          <w:p w14:paraId="2ABC7E91" w14:textId="526B2F4C" w:rsidR="001D55CD"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loại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p>
        </w:tc>
        <w:tc>
          <w:tcPr>
            <w:tcW w:w="2340" w:type="dxa"/>
          </w:tcPr>
          <w:p w14:paraId="1C505B1E" w14:textId="0143E5D6" w:rsidR="001D55CD" w:rsidRDefault="1AE4BDD7" w:rsidP="00BD2003">
            <w:pPr>
              <w:tabs>
                <w:tab w:val="left" w:pos="360"/>
              </w:tabs>
              <w:spacing w:line="360" w:lineRule="auto"/>
              <w:jc w:val="both"/>
              <w:outlineLvl w:val="1"/>
              <w:rPr>
                <w:rFonts w:ascii="Times New Roman" w:eastAsia="Times New Roman" w:hAnsi="Times New Roman"/>
                <w:color w:val="000000" w:themeColor="text1"/>
                <w:sz w:val="28"/>
                <w:szCs w:val="28"/>
              </w:rPr>
            </w:pPr>
            <w:bookmarkStart w:id="313" w:name="_Toc152973555"/>
            <w:bookmarkStart w:id="314" w:name="_Toc152974433"/>
            <w:bookmarkStart w:id="315" w:name="_Toc153441439"/>
            <w:r w:rsidRPr="1AE4BDD7">
              <w:rPr>
                <w:rFonts w:ascii="Times New Roman" w:eastAsia="Times New Roman" w:hAnsi="Times New Roman"/>
                <w:sz w:val="28"/>
                <w:szCs w:val="28"/>
              </w:rPr>
              <w:t>-</w:t>
            </w:r>
            <w:bookmarkEnd w:id="313"/>
            <w:bookmarkEnd w:id="314"/>
            <w:bookmarkEnd w:id="315"/>
          </w:p>
        </w:tc>
      </w:tr>
      <w:tr w:rsidR="00B922DE" w14:paraId="137E7F08" w14:textId="77777777" w:rsidTr="00BD2003">
        <w:trPr>
          <w:jc w:val="center"/>
        </w:trPr>
        <w:tc>
          <w:tcPr>
            <w:tcW w:w="810" w:type="dxa"/>
          </w:tcPr>
          <w:p w14:paraId="4871205F" w14:textId="1133B4FE" w:rsidR="001D55CD" w:rsidRDefault="1AE4BDD7" w:rsidP="00BD2003">
            <w:pPr>
              <w:tabs>
                <w:tab w:val="left" w:pos="360"/>
              </w:tabs>
              <w:spacing w:line="360" w:lineRule="auto"/>
              <w:jc w:val="both"/>
              <w:outlineLvl w:val="1"/>
              <w:rPr>
                <w:rFonts w:ascii="Times New Roman" w:eastAsia="Times New Roman" w:hAnsi="Times New Roman"/>
                <w:b/>
                <w:sz w:val="28"/>
                <w:szCs w:val="28"/>
              </w:rPr>
            </w:pPr>
            <w:bookmarkStart w:id="316" w:name="_Toc152973556"/>
            <w:bookmarkStart w:id="317" w:name="_Toc152974434"/>
            <w:bookmarkStart w:id="318" w:name="_Toc153441440"/>
            <w:r w:rsidRPr="10EA46D3">
              <w:rPr>
                <w:rFonts w:ascii="Times New Roman" w:eastAsia="Times New Roman" w:hAnsi="Times New Roman"/>
                <w:b/>
                <w:sz w:val="28"/>
                <w:szCs w:val="28"/>
              </w:rPr>
              <w:t>18</w:t>
            </w:r>
            <w:bookmarkEnd w:id="316"/>
            <w:bookmarkEnd w:id="317"/>
            <w:bookmarkEnd w:id="318"/>
          </w:p>
        </w:tc>
        <w:tc>
          <w:tcPr>
            <w:tcW w:w="2378" w:type="dxa"/>
          </w:tcPr>
          <w:p w14:paraId="36F3BD9F" w14:textId="0384CB5D" w:rsidR="001D55CD"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mau_sac</w:t>
            </w:r>
            <w:proofErr w:type="spellEnd"/>
          </w:p>
        </w:tc>
        <w:tc>
          <w:tcPr>
            <w:tcW w:w="3202" w:type="dxa"/>
          </w:tcPr>
          <w:p w14:paraId="3FBE3FD3" w14:textId="7560268B" w:rsidR="001D55CD"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màu</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sắc</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p>
        </w:tc>
        <w:tc>
          <w:tcPr>
            <w:tcW w:w="2340" w:type="dxa"/>
          </w:tcPr>
          <w:p w14:paraId="00A34AF0" w14:textId="09ECE704" w:rsidR="001D55CD"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w:t>
            </w:r>
          </w:p>
        </w:tc>
      </w:tr>
      <w:tr w:rsidR="00B922DE" w14:paraId="439B4785" w14:textId="77777777" w:rsidTr="00BD2003">
        <w:trPr>
          <w:jc w:val="center"/>
        </w:trPr>
        <w:tc>
          <w:tcPr>
            <w:tcW w:w="810" w:type="dxa"/>
          </w:tcPr>
          <w:p w14:paraId="191331EC" w14:textId="021C5EFE" w:rsidR="00CA71CA" w:rsidRDefault="1AE4BDD7" w:rsidP="00BD2003">
            <w:pPr>
              <w:tabs>
                <w:tab w:val="left" w:pos="360"/>
              </w:tabs>
              <w:spacing w:line="360" w:lineRule="auto"/>
              <w:jc w:val="both"/>
              <w:outlineLvl w:val="1"/>
              <w:rPr>
                <w:rFonts w:ascii="Times New Roman" w:eastAsia="Times New Roman" w:hAnsi="Times New Roman"/>
                <w:b/>
                <w:sz w:val="28"/>
                <w:szCs w:val="28"/>
              </w:rPr>
            </w:pPr>
            <w:bookmarkStart w:id="319" w:name="_Toc152973557"/>
            <w:bookmarkStart w:id="320" w:name="_Toc152974435"/>
            <w:bookmarkStart w:id="321" w:name="_Toc153441441"/>
            <w:r w:rsidRPr="10EA46D3">
              <w:rPr>
                <w:rFonts w:ascii="Times New Roman" w:eastAsia="Times New Roman" w:hAnsi="Times New Roman"/>
                <w:b/>
                <w:sz w:val="28"/>
                <w:szCs w:val="28"/>
              </w:rPr>
              <w:t>19</w:t>
            </w:r>
            <w:bookmarkEnd w:id="319"/>
            <w:bookmarkEnd w:id="320"/>
            <w:bookmarkEnd w:id="321"/>
          </w:p>
        </w:tc>
        <w:tc>
          <w:tcPr>
            <w:tcW w:w="2378" w:type="dxa"/>
          </w:tcPr>
          <w:p w14:paraId="106EE003" w14:textId="7256786D" w:rsidR="00CA71CA"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ong_tay_ao</w:t>
            </w:r>
            <w:proofErr w:type="spellEnd"/>
          </w:p>
        </w:tc>
        <w:tc>
          <w:tcPr>
            <w:tcW w:w="3202" w:type="dxa"/>
          </w:tcPr>
          <w:p w14:paraId="08948C30" w14:textId="5A2BE495" w:rsidR="00CA71CA"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loại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ống</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tay</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áo</w:t>
            </w:r>
            <w:proofErr w:type="spellEnd"/>
          </w:p>
        </w:tc>
        <w:tc>
          <w:tcPr>
            <w:tcW w:w="2340" w:type="dxa"/>
          </w:tcPr>
          <w:p w14:paraId="45D2D0A6" w14:textId="78B56B6C" w:rsidR="00CA71CA"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w:t>
            </w:r>
          </w:p>
        </w:tc>
      </w:tr>
      <w:tr w:rsidR="00B922DE" w14:paraId="06418C1B" w14:textId="77777777" w:rsidTr="00BD2003">
        <w:trPr>
          <w:jc w:val="center"/>
        </w:trPr>
        <w:tc>
          <w:tcPr>
            <w:tcW w:w="810" w:type="dxa"/>
          </w:tcPr>
          <w:p w14:paraId="62BD9F88" w14:textId="3EA8D9E9" w:rsidR="00CA71CA" w:rsidRDefault="1AE4BDD7" w:rsidP="00BD2003">
            <w:pPr>
              <w:tabs>
                <w:tab w:val="left" w:pos="360"/>
              </w:tabs>
              <w:spacing w:line="360" w:lineRule="auto"/>
              <w:jc w:val="both"/>
              <w:outlineLvl w:val="1"/>
              <w:rPr>
                <w:rFonts w:ascii="Times New Roman" w:eastAsia="Times New Roman" w:hAnsi="Times New Roman"/>
                <w:b/>
                <w:sz w:val="28"/>
                <w:szCs w:val="28"/>
              </w:rPr>
            </w:pPr>
            <w:bookmarkStart w:id="322" w:name="_Toc152973558"/>
            <w:bookmarkStart w:id="323" w:name="_Toc152974436"/>
            <w:bookmarkStart w:id="324" w:name="_Toc153441442"/>
            <w:r w:rsidRPr="10EA46D3">
              <w:rPr>
                <w:rFonts w:ascii="Times New Roman" w:eastAsia="Times New Roman" w:hAnsi="Times New Roman"/>
                <w:b/>
                <w:sz w:val="28"/>
                <w:szCs w:val="28"/>
              </w:rPr>
              <w:t>20</w:t>
            </w:r>
            <w:bookmarkEnd w:id="322"/>
            <w:bookmarkEnd w:id="323"/>
            <w:bookmarkEnd w:id="324"/>
          </w:p>
        </w:tc>
        <w:tc>
          <w:tcPr>
            <w:tcW w:w="2378" w:type="dxa"/>
          </w:tcPr>
          <w:p w14:paraId="1F9E1075" w14:textId="74F73E2B" w:rsidR="00CA71CA"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san_pham</w:t>
            </w:r>
            <w:proofErr w:type="spellEnd"/>
          </w:p>
        </w:tc>
        <w:tc>
          <w:tcPr>
            <w:tcW w:w="3202" w:type="dxa"/>
          </w:tcPr>
          <w:p w14:paraId="0DEA0923" w14:textId="745A271E" w:rsidR="00CA71CA"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p>
        </w:tc>
        <w:tc>
          <w:tcPr>
            <w:tcW w:w="2340" w:type="dxa"/>
          </w:tcPr>
          <w:p w14:paraId="666D32C5" w14:textId="1D95B4AF" w:rsidR="00CA71CA" w:rsidRDefault="1AE4BDD7" w:rsidP="00BD2003">
            <w:pPr>
              <w:tabs>
                <w:tab w:val="left" w:pos="360"/>
              </w:tabs>
              <w:spacing w:line="360" w:lineRule="auto"/>
              <w:jc w:val="both"/>
              <w:rPr>
                <w:rFonts w:ascii="Times New Roman" w:eastAsia="Times New Roman" w:hAnsi="Times New Roman"/>
                <w:b/>
                <w:color w:val="000000" w:themeColor="text1"/>
                <w:sz w:val="28"/>
                <w:szCs w:val="28"/>
              </w:rPr>
            </w:pPr>
            <w:proofErr w:type="spellStart"/>
            <w:r w:rsidRPr="1AE4BDD7">
              <w:rPr>
                <w:rFonts w:ascii="Times New Roman" w:eastAsia="Times New Roman" w:hAnsi="Times New Roman"/>
                <w:sz w:val="28"/>
                <w:szCs w:val="28"/>
              </w:rPr>
              <w:t>id_cl</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id_co_ao</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id_loaisp</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id_tay_ao</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id_xx</w:t>
            </w:r>
            <w:proofErr w:type="spellEnd"/>
          </w:p>
        </w:tc>
      </w:tr>
      <w:tr w:rsidR="00B922DE" w14:paraId="4E14ED93" w14:textId="77777777" w:rsidTr="00BD2003">
        <w:trPr>
          <w:jc w:val="center"/>
        </w:trPr>
        <w:tc>
          <w:tcPr>
            <w:tcW w:w="810" w:type="dxa"/>
          </w:tcPr>
          <w:p w14:paraId="4401F2EB" w14:textId="54CED66A" w:rsidR="00CA71CA" w:rsidRDefault="1AE4BDD7" w:rsidP="00BD2003">
            <w:pPr>
              <w:tabs>
                <w:tab w:val="left" w:pos="360"/>
              </w:tabs>
              <w:spacing w:line="360" w:lineRule="auto"/>
              <w:jc w:val="both"/>
              <w:outlineLvl w:val="1"/>
              <w:rPr>
                <w:rFonts w:ascii="Times New Roman" w:eastAsia="Times New Roman" w:hAnsi="Times New Roman"/>
                <w:b/>
                <w:sz w:val="28"/>
                <w:szCs w:val="28"/>
              </w:rPr>
            </w:pPr>
            <w:bookmarkStart w:id="325" w:name="_Toc152973559"/>
            <w:bookmarkStart w:id="326" w:name="_Toc152974437"/>
            <w:bookmarkStart w:id="327" w:name="_Toc153441443"/>
            <w:r w:rsidRPr="10EA46D3">
              <w:rPr>
                <w:rFonts w:ascii="Times New Roman" w:eastAsia="Times New Roman" w:hAnsi="Times New Roman"/>
                <w:b/>
                <w:sz w:val="28"/>
                <w:szCs w:val="28"/>
              </w:rPr>
              <w:t>21</w:t>
            </w:r>
            <w:bookmarkEnd w:id="325"/>
            <w:bookmarkEnd w:id="326"/>
            <w:bookmarkEnd w:id="327"/>
          </w:p>
        </w:tc>
        <w:tc>
          <w:tcPr>
            <w:tcW w:w="2378" w:type="dxa"/>
          </w:tcPr>
          <w:p w14:paraId="19D0F8F7" w14:textId="1DF139C7" w:rsidR="00CA71CA"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size</w:t>
            </w:r>
          </w:p>
        </w:tc>
        <w:tc>
          <w:tcPr>
            <w:tcW w:w="3202" w:type="dxa"/>
          </w:tcPr>
          <w:p w14:paraId="00EBDC2C" w14:textId="070788B9" w:rsidR="00CA71CA"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kích</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thước</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p>
        </w:tc>
        <w:tc>
          <w:tcPr>
            <w:tcW w:w="2340" w:type="dxa"/>
          </w:tcPr>
          <w:p w14:paraId="736A3F8D" w14:textId="58A8B3CB" w:rsidR="00CA71CA" w:rsidRDefault="1AE4BDD7" w:rsidP="00BD2003">
            <w:pPr>
              <w:tabs>
                <w:tab w:val="left" w:pos="360"/>
              </w:tabs>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w:t>
            </w:r>
          </w:p>
        </w:tc>
      </w:tr>
      <w:tr w:rsidR="00B922DE" w14:paraId="7DB0F3A9" w14:textId="77777777" w:rsidTr="00BD2003">
        <w:trPr>
          <w:trHeight w:val="630"/>
          <w:jc w:val="center"/>
        </w:trPr>
        <w:tc>
          <w:tcPr>
            <w:tcW w:w="810" w:type="dxa"/>
          </w:tcPr>
          <w:p w14:paraId="53A93246" w14:textId="3034D335" w:rsidR="000912AB" w:rsidRDefault="1AE4BDD7" w:rsidP="00BD2003">
            <w:pPr>
              <w:tabs>
                <w:tab w:val="left" w:pos="360"/>
              </w:tabs>
              <w:spacing w:line="360" w:lineRule="auto"/>
              <w:jc w:val="both"/>
              <w:outlineLvl w:val="1"/>
              <w:rPr>
                <w:rFonts w:ascii="Times New Roman" w:eastAsia="Times New Roman" w:hAnsi="Times New Roman"/>
                <w:b/>
                <w:sz w:val="28"/>
                <w:szCs w:val="28"/>
              </w:rPr>
            </w:pPr>
            <w:bookmarkStart w:id="328" w:name="_Toc152973560"/>
            <w:bookmarkStart w:id="329" w:name="_Toc152974438"/>
            <w:bookmarkStart w:id="330" w:name="_Toc153441444"/>
            <w:r w:rsidRPr="10EA46D3">
              <w:rPr>
                <w:rFonts w:ascii="Times New Roman" w:eastAsia="Times New Roman" w:hAnsi="Times New Roman"/>
                <w:b/>
                <w:sz w:val="28"/>
                <w:szCs w:val="28"/>
              </w:rPr>
              <w:t>22</w:t>
            </w:r>
            <w:bookmarkEnd w:id="328"/>
            <w:bookmarkEnd w:id="329"/>
            <w:bookmarkEnd w:id="330"/>
          </w:p>
        </w:tc>
        <w:tc>
          <w:tcPr>
            <w:tcW w:w="2378" w:type="dxa"/>
          </w:tcPr>
          <w:p w14:paraId="1CFA7EF3" w14:textId="0FD1E828" w:rsidR="000912AB" w:rsidRDefault="1AE4BDD7" w:rsidP="00BD2003">
            <w:pPr>
              <w:tabs>
                <w:tab w:val="left" w:pos="360"/>
              </w:tabs>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tai_khoan</w:t>
            </w:r>
            <w:proofErr w:type="spellEnd"/>
          </w:p>
        </w:tc>
        <w:tc>
          <w:tcPr>
            <w:tcW w:w="3202" w:type="dxa"/>
          </w:tcPr>
          <w:p w14:paraId="50E4E9BF" w14:textId="5C2FCEDB" w:rsidR="000912AB" w:rsidRPr="00174D7F" w:rsidRDefault="1AE4BDD7" w:rsidP="00BD2003">
            <w:pPr>
              <w:tabs>
                <w:tab w:val="left" w:pos="360"/>
              </w:tabs>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tài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khoản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người</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dùng</w:t>
            </w:r>
            <w:proofErr w:type="spellEnd"/>
          </w:p>
        </w:tc>
        <w:tc>
          <w:tcPr>
            <w:tcW w:w="2340" w:type="dxa"/>
          </w:tcPr>
          <w:p w14:paraId="78E82A70" w14:textId="17C00962" w:rsidR="000912AB" w:rsidRDefault="1AE4BDD7" w:rsidP="00BD2003">
            <w:pPr>
              <w:tabs>
                <w:tab w:val="left" w:pos="360"/>
              </w:tabs>
              <w:spacing w:line="360" w:lineRule="auto"/>
              <w:jc w:val="both"/>
              <w:outlineLvl w:val="1"/>
              <w:rPr>
                <w:rFonts w:ascii="Times New Roman" w:eastAsia="Times New Roman" w:hAnsi="Times New Roman"/>
                <w:color w:val="000000" w:themeColor="text1"/>
                <w:sz w:val="28"/>
                <w:szCs w:val="28"/>
              </w:rPr>
            </w:pPr>
            <w:bookmarkStart w:id="331" w:name="_Toc152973561"/>
            <w:bookmarkStart w:id="332" w:name="_Toc152974439"/>
            <w:bookmarkStart w:id="333" w:name="_Toc153441445"/>
            <w:r w:rsidRPr="1AE4BDD7">
              <w:rPr>
                <w:rFonts w:ascii="Times New Roman" w:eastAsia="Times New Roman" w:hAnsi="Times New Roman"/>
                <w:sz w:val="28"/>
                <w:szCs w:val="28"/>
              </w:rPr>
              <w:t>-</w:t>
            </w:r>
            <w:bookmarkEnd w:id="331"/>
            <w:bookmarkEnd w:id="332"/>
            <w:bookmarkEnd w:id="333"/>
          </w:p>
        </w:tc>
      </w:tr>
      <w:tr w:rsidR="778078E6" w14:paraId="313E4DA4" w14:textId="77777777" w:rsidTr="00BD2003">
        <w:trPr>
          <w:trHeight w:val="630"/>
          <w:jc w:val="center"/>
        </w:trPr>
        <w:tc>
          <w:tcPr>
            <w:tcW w:w="810" w:type="dxa"/>
          </w:tcPr>
          <w:p w14:paraId="29E21F9C" w14:textId="4BCA1B3E" w:rsidR="778078E6" w:rsidRDefault="1AE4BDD7" w:rsidP="00BD2003">
            <w:pPr>
              <w:spacing w:line="360" w:lineRule="auto"/>
              <w:jc w:val="both"/>
              <w:rPr>
                <w:rFonts w:ascii="Times New Roman" w:eastAsia="Times New Roman" w:hAnsi="Times New Roman"/>
                <w:b/>
                <w:sz w:val="28"/>
                <w:szCs w:val="28"/>
              </w:rPr>
            </w:pPr>
            <w:r w:rsidRPr="10EA46D3">
              <w:rPr>
                <w:rFonts w:ascii="Times New Roman" w:eastAsia="Times New Roman" w:hAnsi="Times New Roman"/>
                <w:b/>
                <w:sz w:val="28"/>
                <w:szCs w:val="28"/>
              </w:rPr>
              <w:t>23</w:t>
            </w:r>
          </w:p>
        </w:tc>
        <w:tc>
          <w:tcPr>
            <w:tcW w:w="2378" w:type="dxa"/>
          </w:tcPr>
          <w:p w14:paraId="7284B30F" w14:textId="3D79EC2B" w:rsidR="778078E6" w:rsidRDefault="1AE4BDD7" w:rsidP="00BD2003">
            <w:pPr>
              <w:spacing w:line="360" w:lineRule="auto"/>
              <w:jc w:val="both"/>
              <w:rPr>
                <w:rFonts w:ascii="Times New Roman" w:eastAsia="Times New Roman" w:hAnsi="Times New Roman"/>
                <w:color w:val="000000" w:themeColor="text1"/>
                <w:sz w:val="28"/>
                <w:szCs w:val="28"/>
              </w:rPr>
            </w:pPr>
            <w:proofErr w:type="spellStart"/>
            <w:r w:rsidRPr="1AE4BDD7">
              <w:rPr>
                <w:rFonts w:ascii="Times New Roman" w:eastAsia="Times New Roman" w:hAnsi="Times New Roman"/>
                <w:sz w:val="28"/>
                <w:szCs w:val="28"/>
              </w:rPr>
              <w:t>xuat_xu</w:t>
            </w:r>
            <w:proofErr w:type="spellEnd"/>
          </w:p>
        </w:tc>
        <w:tc>
          <w:tcPr>
            <w:tcW w:w="3202" w:type="dxa"/>
          </w:tcPr>
          <w:p w14:paraId="03A558ED" w14:textId="1B4BF69F" w:rsidR="778078E6" w:rsidRDefault="1AE4BDD7" w:rsidP="00BD2003">
            <w:pPr>
              <w:spacing w:line="360" w:lineRule="auto"/>
              <w:jc w:val="both"/>
              <w:rPr>
                <w:rFonts w:ascii="Times New Roman" w:eastAsia="Times New Roman" w:hAnsi="Times New Roman"/>
                <w:color w:val="000000" w:themeColor="text1"/>
                <w:sz w:val="28"/>
                <w:szCs w:val="28"/>
              </w:rPr>
            </w:pPr>
            <w:r w:rsidRPr="1AE4BDD7">
              <w:rPr>
                <w:rFonts w:ascii="Times New Roman" w:eastAsia="Times New Roman" w:hAnsi="Times New Roman"/>
                <w:sz w:val="28"/>
                <w:szCs w:val="28"/>
              </w:rPr>
              <w:t xml:space="preserve">Lưu </w:t>
            </w:r>
            <w:proofErr w:type="spellStart"/>
            <w:r w:rsidRPr="1AE4BDD7">
              <w:rPr>
                <w:rFonts w:ascii="Times New Roman" w:eastAsia="Times New Roman" w:hAnsi="Times New Roman"/>
                <w:sz w:val="28"/>
                <w:szCs w:val="28"/>
              </w:rPr>
              <w:t>thông</w:t>
            </w:r>
            <w:proofErr w:type="spellEnd"/>
            <w:r w:rsidRPr="1AE4BDD7">
              <w:rPr>
                <w:rFonts w:ascii="Times New Roman" w:eastAsia="Times New Roman" w:hAnsi="Times New Roman"/>
                <w:sz w:val="28"/>
                <w:szCs w:val="28"/>
              </w:rPr>
              <w:t xml:space="preserve"> tin </w:t>
            </w:r>
            <w:proofErr w:type="spellStart"/>
            <w:r w:rsidRPr="1AE4BDD7">
              <w:rPr>
                <w:rFonts w:ascii="Times New Roman" w:eastAsia="Times New Roman" w:hAnsi="Times New Roman"/>
                <w:sz w:val="28"/>
                <w:szCs w:val="28"/>
              </w:rPr>
              <w:t>về</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xuất</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xứ</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của</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sản</w:t>
            </w:r>
            <w:proofErr w:type="spellEnd"/>
            <w:r w:rsidRPr="1AE4BDD7">
              <w:rPr>
                <w:rFonts w:ascii="Times New Roman" w:eastAsia="Times New Roman" w:hAnsi="Times New Roman"/>
                <w:sz w:val="28"/>
                <w:szCs w:val="28"/>
              </w:rPr>
              <w:t xml:space="preserve"> </w:t>
            </w:r>
            <w:proofErr w:type="spellStart"/>
            <w:r w:rsidRPr="1AE4BDD7">
              <w:rPr>
                <w:rFonts w:ascii="Times New Roman" w:eastAsia="Times New Roman" w:hAnsi="Times New Roman"/>
                <w:sz w:val="28"/>
                <w:szCs w:val="28"/>
              </w:rPr>
              <w:t>phẩm</w:t>
            </w:r>
            <w:proofErr w:type="spellEnd"/>
          </w:p>
        </w:tc>
        <w:tc>
          <w:tcPr>
            <w:tcW w:w="2340" w:type="dxa"/>
          </w:tcPr>
          <w:p w14:paraId="004F2EFA" w14:textId="35C76C21" w:rsidR="778078E6" w:rsidRDefault="1AE4BDD7" w:rsidP="00BD2003">
            <w:pPr>
              <w:spacing w:line="360" w:lineRule="auto"/>
              <w:jc w:val="both"/>
              <w:rPr>
                <w:rFonts w:ascii="Times New Roman" w:eastAsia="Times New Roman" w:hAnsi="Times New Roman"/>
                <w:b/>
                <w:color w:val="000000" w:themeColor="text1"/>
                <w:sz w:val="28"/>
                <w:szCs w:val="28"/>
              </w:rPr>
            </w:pPr>
            <w:r w:rsidRPr="1AE4BDD7">
              <w:rPr>
                <w:rFonts w:ascii="Times New Roman" w:eastAsia="Times New Roman" w:hAnsi="Times New Roman"/>
                <w:sz w:val="28"/>
                <w:szCs w:val="28"/>
              </w:rPr>
              <w:t>-</w:t>
            </w:r>
          </w:p>
        </w:tc>
      </w:tr>
    </w:tbl>
    <w:p w14:paraId="633B759F" w14:textId="4F5A8882" w:rsidR="00BD2003" w:rsidRDefault="00BD2003" w:rsidP="00BD2003">
      <w:pPr>
        <w:tabs>
          <w:tab w:val="left" w:pos="360"/>
        </w:tabs>
        <w:spacing w:after="0" w:line="360" w:lineRule="auto"/>
        <w:jc w:val="both"/>
        <w:rPr>
          <w:rFonts w:ascii="Times New Roman" w:eastAsia="Times New Roman" w:hAnsi="Times New Roman" w:cs="Times New Roman"/>
          <w:b/>
          <w:i/>
          <w:sz w:val="28"/>
          <w:szCs w:val="28"/>
        </w:rPr>
      </w:pPr>
    </w:p>
    <w:p w14:paraId="5F33D531" w14:textId="77777777" w:rsidR="00BD2003" w:rsidRDefault="00BD2003">
      <w:pPr>
        <w:rPr>
          <w:rFonts w:ascii="Times New Roman" w:eastAsia="Times New Roman" w:hAnsi="Times New Roman" w:cs="Times New Roman"/>
          <w:b/>
          <w:i/>
          <w:sz w:val="28"/>
          <w:szCs w:val="28"/>
        </w:rPr>
      </w:pPr>
      <w:r w:rsidRPr="10EA46D3">
        <w:rPr>
          <w:rFonts w:ascii="Times New Roman" w:eastAsia="Times New Roman" w:hAnsi="Times New Roman" w:cs="Times New Roman"/>
          <w:b/>
          <w:i/>
          <w:sz w:val="28"/>
          <w:szCs w:val="28"/>
        </w:rPr>
        <w:br w:type="page"/>
      </w:r>
    </w:p>
    <w:p w14:paraId="196F6A89" w14:textId="72E05BC0" w:rsidR="00846A41" w:rsidRDefault="21F91E7A" w:rsidP="00EB3AF1">
      <w:pPr>
        <w:pStyle w:val="ListParagraph"/>
        <w:numPr>
          <w:ilvl w:val="1"/>
          <w:numId w:val="3"/>
        </w:numPr>
        <w:tabs>
          <w:tab w:val="left" w:pos="360"/>
        </w:tabs>
        <w:spacing w:after="0" w:line="360" w:lineRule="auto"/>
        <w:jc w:val="both"/>
        <w:outlineLvl w:val="2"/>
        <w:rPr>
          <w:rFonts w:ascii="Times New Roman" w:eastAsia="Times New Roman" w:hAnsi="Times New Roman" w:cs="Times New Roman"/>
          <w:b/>
          <w:i/>
          <w:sz w:val="28"/>
          <w:szCs w:val="28"/>
        </w:rPr>
      </w:pPr>
      <w:bookmarkStart w:id="334" w:name="_Toc152973562"/>
      <w:bookmarkStart w:id="335" w:name="_Toc153441446"/>
      <w:proofErr w:type="spellStart"/>
      <w:r w:rsidRPr="10EA46D3">
        <w:rPr>
          <w:rFonts w:ascii="Times New Roman" w:eastAsia="Times New Roman" w:hAnsi="Times New Roman" w:cs="Times New Roman"/>
          <w:b/>
          <w:i/>
          <w:sz w:val="28"/>
          <w:szCs w:val="28"/>
        </w:rPr>
        <w:t>Đặc</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tả</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bảng</w:t>
      </w:r>
      <w:bookmarkEnd w:id="334"/>
      <w:bookmarkEnd w:id="335"/>
      <w:proofErr w:type="spellEnd"/>
    </w:p>
    <w:p w14:paraId="5BF2EE87" w14:textId="051B69DF" w:rsidR="1AE4BDD7" w:rsidRDefault="1AE4BDD7" w:rsidP="00D1634E">
      <w:pPr>
        <w:tabs>
          <w:tab w:val="left" w:pos="360"/>
        </w:tabs>
        <w:spacing w:after="0" w:line="360" w:lineRule="auto"/>
        <w:jc w:val="center"/>
        <w:outlineLvl w:val="4"/>
        <w:rPr>
          <w:rFonts w:ascii="Times New Roman" w:eastAsia="Times New Roman" w:hAnsi="Times New Roman" w:cs="Times New Roman"/>
          <w:b/>
          <w:sz w:val="28"/>
          <w:szCs w:val="28"/>
        </w:rPr>
      </w:pPr>
      <w:bookmarkStart w:id="336" w:name="_Toc153435897"/>
      <w:r w:rsidRPr="10EA46D3">
        <w:rPr>
          <w:rFonts w:ascii="Times New Roman" w:eastAsia="Times New Roman" w:hAnsi="Times New Roman" w:cs="Times New Roman"/>
          <w:b/>
          <w:sz w:val="28"/>
          <w:szCs w:val="28"/>
        </w:rPr>
        <w:t xml:space="preserve">H1: </w:t>
      </w:r>
      <w:proofErr w:type="spellStart"/>
      <w:r w:rsidRPr="10EA46D3">
        <w:rPr>
          <w:rFonts w:ascii="Times New Roman" w:eastAsia="Times New Roman" w:hAnsi="Times New Roman" w:cs="Times New Roman"/>
          <w:b/>
          <w:sz w:val="28"/>
          <w:szCs w:val="28"/>
        </w:rPr>
        <w:t>Bảng</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giỏ</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hàng</w:t>
      </w:r>
      <w:bookmarkEnd w:id="336"/>
      <w:proofErr w:type="spellEnd"/>
    </w:p>
    <w:p w14:paraId="5345010F" w14:textId="77777777"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1890B5F7" wp14:editId="29514852">
            <wp:extent cx="3068822" cy="3985146"/>
            <wp:effectExtent l="0" t="0" r="0" b="0"/>
            <wp:docPr id="661900658" name="Picture 66190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900658"/>
                    <pic:cNvPicPr/>
                  </pic:nvPicPr>
                  <pic:blipFill>
                    <a:blip r:embed="rId35">
                      <a:extLst>
                        <a:ext uri="{28A0092B-C50C-407E-A947-70E740481C1C}">
                          <a14:useLocalDpi xmlns:a14="http://schemas.microsoft.com/office/drawing/2010/main" val="0"/>
                        </a:ext>
                      </a:extLst>
                    </a:blip>
                    <a:stretch>
                      <a:fillRect/>
                    </a:stretch>
                  </pic:blipFill>
                  <pic:spPr>
                    <a:xfrm>
                      <a:off x="0" y="0"/>
                      <a:ext cx="3068822" cy="3985146"/>
                    </a:xfrm>
                    <a:prstGeom prst="rect">
                      <a:avLst/>
                    </a:prstGeom>
                  </pic:spPr>
                </pic:pic>
              </a:graphicData>
            </a:graphic>
          </wp:inline>
        </w:drawing>
      </w:r>
    </w:p>
    <w:p w14:paraId="5A42A725" w14:textId="19F7FE49" w:rsidR="1AE4BDD7" w:rsidRDefault="1AE4BDD7" w:rsidP="00BD2003">
      <w:pPr>
        <w:tabs>
          <w:tab w:val="left" w:pos="360"/>
        </w:tabs>
        <w:spacing w:after="0" w:line="360" w:lineRule="auto"/>
        <w:jc w:val="center"/>
        <w:rPr>
          <w:rFonts w:ascii="Times New Roman" w:eastAsia="Times New Roman" w:hAnsi="Times New Roman" w:cs="Times New Roman"/>
        </w:rPr>
      </w:pPr>
    </w:p>
    <w:tbl>
      <w:tblPr>
        <w:tblStyle w:val="TableGrid"/>
        <w:tblW w:w="8730" w:type="dxa"/>
        <w:jc w:val="center"/>
        <w:tblLayout w:type="fixed"/>
        <w:tblLook w:val="04A0" w:firstRow="1" w:lastRow="0" w:firstColumn="1" w:lastColumn="0" w:noHBand="0" w:noVBand="1"/>
      </w:tblPr>
      <w:tblGrid>
        <w:gridCol w:w="900"/>
        <w:gridCol w:w="1710"/>
        <w:gridCol w:w="2250"/>
        <w:gridCol w:w="1980"/>
        <w:gridCol w:w="1890"/>
      </w:tblGrid>
      <w:tr w:rsidR="00B9495D" w14:paraId="049B2963" w14:textId="77777777" w:rsidTr="00BD2003">
        <w:trPr>
          <w:trHeight w:val="300"/>
          <w:jc w:val="center"/>
        </w:trPr>
        <w:tc>
          <w:tcPr>
            <w:tcW w:w="8730" w:type="dxa"/>
            <w:gridSpan w:val="5"/>
            <w:shd w:val="clear" w:color="auto" w:fill="ED7D31" w:themeFill="accent2"/>
          </w:tcPr>
          <w:p w14:paraId="4D49003E" w14:textId="0AB54687" w:rsidR="00B9495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337" w:name="_Toc152973563"/>
            <w:bookmarkStart w:id="338" w:name="_Toc152974441"/>
            <w:bookmarkStart w:id="339" w:name="_Toc153441447"/>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AE4BDD7">
              <w:rPr>
                <w:rFonts w:ascii="Times New Roman" w:eastAsia="Times New Roman" w:hAnsi="Times New Roman"/>
                <w:b/>
                <w:sz w:val="28"/>
                <w:szCs w:val="28"/>
              </w:rPr>
              <w:t>gio_hang</w:t>
            </w:r>
            <w:bookmarkEnd w:id="337"/>
            <w:bookmarkEnd w:id="338"/>
            <w:bookmarkEnd w:id="339"/>
            <w:proofErr w:type="spellEnd"/>
          </w:p>
        </w:tc>
      </w:tr>
      <w:tr w:rsidR="00F2701C" w14:paraId="63446FC0" w14:textId="77777777" w:rsidTr="00BD2003">
        <w:trPr>
          <w:trHeight w:val="300"/>
          <w:jc w:val="center"/>
        </w:trPr>
        <w:tc>
          <w:tcPr>
            <w:tcW w:w="900" w:type="dxa"/>
            <w:shd w:val="clear" w:color="auto" w:fill="ED7D31" w:themeFill="accent2"/>
          </w:tcPr>
          <w:p w14:paraId="4F8F6CCB" w14:textId="7C799DE0" w:rsidR="00B949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340" w:name="_Toc152973564"/>
            <w:bookmarkStart w:id="341" w:name="_Toc152974442"/>
            <w:bookmarkStart w:id="342" w:name="_Toc153441448"/>
            <w:r w:rsidRPr="10EA46D3">
              <w:rPr>
                <w:rFonts w:ascii="Times New Roman" w:eastAsia="Times New Roman" w:hAnsi="Times New Roman"/>
                <w:b/>
                <w:sz w:val="28"/>
                <w:szCs w:val="28"/>
              </w:rPr>
              <w:t>STT</w:t>
            </w:r>
            <w:bookmarkEnd w:id="340"/>
            <w:bookmarkEnd w:id="341"/>
            <w:bookmarkEnd w:id="342"/>
          </w:p>
        </w:tc>
        <w:tc>
          <w:tcPr>
            <w:tcW w:w="1710" w:type="dxa"/>
            <w:shd w:val="clear" w:color="auto" w:fill="ED7D31" w:themeFill="accent2"/>
          </w:tcPr>
          <w:p w14:paraId="4C4D7991" w14:textId="5BE6EC5A" w:rsidR="00B949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343" w:name="_Toc152973565"/>
            <w:bookmarkStart w:id="344" w:name="_Toc152974443"/>
            <w:bookmarkStart w:id="345" w:name="_Toc153441449"/>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343"/>
            <w:bookmarkEnd w:id="344"/>
            <w:bookmarkEnd w:id="345"/>
            <w:proofErr w:type="spellEnd"/>
          </w:p>
        </w:tc>
        <w:tc>
          <w:tcPr>
            <w:tcW w:w="2250" w:type="dxa"/>
            <w:shd w:val="clear" w:color="auto" w:fill="ED7D31" w:themeFill="accent2"/>
          </w:tcPr>
          <w:p w14:paraId="533D9700" w14:textId="75187B20" w:rsidR="00B949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346" w:name="_Toc152973566"/>
            <w:bookmarkStart w:id="347" w:name="_Toc152974444"/>
            <w:bookmarkStart w:id="348" w:name="_Toc153441450"/>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346"/>
            <w:bookmarkEnd w:id="347"/>
            <w:bookmarkEnd w:id="348"/>
            <w:proofErr w:type="spellEnd"/>
          </w:p>
        </w:tc>
        <w:tc>
          <w:tcPr>
            <w:tcW w:w="1980" w:type="dxa"/>
            <w:shd w:val="clear" w:color="auto" w:fill="ED7D31" w:themeFill="accent2"/>
          </w:tcPr>
          <w:p w14:paraId="7CD6C758" w14:textId="61D4FD3E" w:rsidR="00B949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349" w:name="_Toc152973567"/>
            <w:bookmarkStart w:id="350" w:name="_Toc152974445"/>
            <w:bookmarkStart w:id="351" w:name="_Toc153441451"/>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349"/>
            <w:bookmarkEnd w:id="350"/>
            <w:bookmarkEnd w:id="351"/>
            <w:proofErr w:type="spellEnd"/>
          </w:p>
        </w:tc>
        <w:tc>
          <w:tcPr>
            <w:tcW w:w="1890" w:type="dxa"/>
            <w:shd w:val="clear" w:color="auto" w:fill="ED7D31" w:themeFill="accent2"/>
          </w:tcPr>
          <w:p w14:paraId="56AA6DD5" w14:textId="75A3C60C" w:rsidR="00B949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352" w:name="_Toc152973568"/>
            <w:bookmarkStart w:id="353" w:name="_Toc152974446"/>
            <w:bookmarkStart w:id="354" w:name="_Toc153441452"/>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352"/>
            <w:bookmarkEnd w:id="353"/>
            <w:bookmarkEnd w:id="354"/>
            <w:proofErr w:type="spellEnd"/>
          </w:p>
        </w:tc>
      </w:tr>
      <w:tr w:rsidR="00F2701C" w14:paraId="5AAD1382" w14:textId="77777777" w:rsidTr="00BD2003">
        <w:trPr>
          <w:trHeight w:val="300"/>
          <w:jc w:val="center"/>
        </w:trPr>
        <w:tc>
          <w:tcPr>
            <w:tcW w:w="900" w:type="dxa"/>
          </w:tcPr>
          <w:p w14:paraId="537FFDC1" w14:textId="26F1C13B" w:rsidR="00B949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355" w:name="_Toc152973569"/>
            <w:bookmarkStart w:id="356" w:name="_Toc152974447"/>
            <w:bookmarkStart w:id="357" w:name="_Toc153441453"/>
            <w:r w:rsidRPr="10EA46D3">
              <w:rPr>
                <w:rFonts w:ascii="Times New Roman" w:eastAsia="Times New Roman" w:hAnsi="Times New Roman"/>
                <w:b/>
                <w:sz w:val="28"/>
                <w:szCs w:val="28"/>
              </w:rPr>
              <w:t>1</w:t>
            </w:r>
            <w:bookmarkEnd w:id="355"/>
            <w:bookmarkEnd w:id="356"/>
            <w:bookmarkEnd w:id="357"/>
          </w:p>
        </w:tc>
        <w:tc>
          <w:tcPr>
            <w:tcW w:w="1710" w:type="dxa"/>
          </w:tcPr>
          <w:p w14:paraId="7036A941" w14:textId="5574A054" w:rsidR="00B9495D" w:rsidRPr="00B9495D"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Id_gio_hang</w:t>
            </w:r>
            <w:proofErr w:type="spellEnd"/>
          </w:p>
        </w:tc>
        <w:tc>
          <w:tcPr>
            <w:tcW w:w="2250" w:type="dxa"/>
          </w:tcPr>
          <w:p w14:paraId="7C082223" w14:textId="30F2D109" w:rsidR="00B949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358" w:name="_Toc152973570"/>
            <w:bookmarkStart w:id="359" w:name="_Toc152974448"/>
            <w:bookmarkStart w:id="360" w:name="_Toc153441454"/>
            <w:r w:rsidRPr="10EA46D3">
              <w:rPr>
                <w:rFonts w:ascii="Times New Roman" w:eastAsia="Times New Roman" w:hAnsi="Times New Roman"/>
                <w:sz w:val="28"/>
                <w:szCs w:val="28"/>
              </w:rPr>
              <w:t>INT</w:t>
            </w:r>
            <w:bookmarkEnd w:id="358"/>
            <w:bookmarkEnd w:id="359"/>
            <w:bookmarkEnd w:id="360"/>
          </w:p>
        </w:tc>
        <w:tc>
          <w:tcPr>
            <w:tcW w:w="1980" w:type="dxa"/>
          </w:tcPr>
          <w:p w14:paraId="5F129EE9" w14:textId="77A61BBF" w:rsidR="00B9495D" w:rsidRPr="00B9495D" w:rsidRDefault="1AE4BDD7" w:rsidP="00BD2003">
            <w:pPr>
              <w:tabs>
                <w:tab w:val="left" w:pos="360"/>
              </w:tabs>
              <w:spacing w:line="360" w:lineRule="auto"/>
              <w:jc w:val="both"/>
              <w:outlineLvl w:val="2"/>
              <w:rPr>
                <w:rFonts w:ascii="Times New Roman" w:eastAsia="Times New Roman" w:hAnsi="Times New Roman"/>
                <w:sz w:val="28"/>
                <w:szCs w:val="28"/>
              </w:rPr>
            </w:pPr>
            <w:bookmarkStart w:id="361" w:name="_Toc152973571"/>
            <w:bookmarkStart w:id="362" w:name="_Toc152974449"/>
            <w:bookmarkStart w:id="363" w:name="_Toc153441455"/>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Giỏ</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bookmarkEnd w:id="361"/>
            <w:bookmarkEnd w:id="362"/>
            <w:bookmarkEnd w:id="363"/>
            <w:proofErr w:type="spellEnd"/>
          </w:p>
        </w:tc>
        <w:tc>
          <w:tcPr>
            <w:tcW w:w="1890" w:type="dxa"/>
          </w:tcPr>
          <w:p w14:paraId="686736C5" w14:textId="0E2C9047" w:rsidR="00B949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364" w:name="_Toc152973572"/>
            <w:bookmarkStart w:id="365" w:name="_Toc152974450"/>
            <w:bookmarkStart w:id="366" w:name="_Toc153441456"/>
            <w:r w:rsidRPr="10EA46D3">
              <w:rPr>
                <w:rFonts w:ascii="Times New Roman" w:eastAsia="Times New Roman" w:hAnsi="Times New Roman"/>
                <w:sz w:val="28"/>
                <w:szCs w:val="28"/>
              </w:rPr>
              <w:t>PK</w:t>
            </w:r>
            <w:bookmarkEnd w:id="364"/>
            <w:bookmarkEnd w:id="365"/>
            <w:bookmarkEnd w:id="366"/>
          </w:p>
        </w:tc>
      </w:tr>
      <w:tr w:rsidR="00F2701C" w14:paraId="708DB4F7" w14:textId="77777777" w:rsidTr="00BD2003">
        <w:trPr>
          <w:trHeight w:val="300"/>
          <w:jc w:val="center"/>
        </w:trPr>
        <w:tc>
          <w:tcPr>
            <w:tcW w:w="900" w:type="dxa"/>
          </w:tcPr>
          <w:p w14:paraId="3CD24A4D" w14:textId="238ECC7A" w:rsidR="00B949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367" w:name="_Toc152973573"/>
            <w:bookmarkStart w:id="368" w:name="_Toc152974451"/>
            <w:bookmarkStart w:id="369" w:name="_Toc153441457"/>
            <w:r w:rsidRPr="10EA46D3">
              <w:rPr>
                <w:rFonts w:ascii="Times New Roman" w:eastAsia="Times New Roman" w:hAnsi="Times New Roman"/>
                <w:b/>
                <w:sz w:val="28"/>
                <w:szCs w:val="28"/>
              </w:rPr>
              <w:t>2</w:t>
            </w:r>
            <w:bookmarkEnd w:id="367"/>
            <w:bookmarkEnd w:id="368"/>
            <w:bookmarkEnd w:id="369"/>
          </w:p>
        </w:tc>
        <w:tc>
          <w:tcPr>
            <w:tcW w:w="1710" w:type="dxa"/>
          </w:tcPr>
          <w:p w14:paraId="6A795146" w14:textId="650256A1" w:rsidR="00B949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370" w:name="_Toc152973574"/>
            <w:bookmarkStart w:id="371" w:name="_Toc152974452"/>
            <w:bookmarkStart w:id="372" w:name="_Toc153441458"/>
            <w:proofErr w:type="spellStart"/>
            <w:r w:rsidRPr="10EA46D3">
              <w:rPr>
                <w:rFonts w:ascii="Times New Roman" w:eastAsia="Times New Roman" w:hAnsi="Times New Roman"/>
                <w:sz w:val="28"/>
                <w:szCs w:val="28"/>
              </w:rPr>
              <w:t>id_kh</w:t>
            </w:r>
            <w:bookmarkEnd w:id="370"/>
            <w:bookmarkEnd w:id="371"/>
            <w:bookmarkEnd w:id="372"/>
            <w:proofErr w:type="spellEnd"/>
          </w:p>
        </w:tc>
        <w:tc>
          <w:tcPr>
            <w:tcW w:w="2250" w:type="dxa"/>
          </w:tcPr>
          <w:p w14:paraId="4B2FDA72" w14:textId="01429D1B" w:rsidR="00B949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373" w:name="_Toc152973575"/>
            <w:bookmarkStart w:id="374" w:name="_Toc152974453"/>
            <w:bookmarkStart w:id="375" w:name="_Toc153441459"/>
            <w:r w:rsidRPr="10EA46D3">
              <w:rPr>
                <w:rFonts w:ascii="Times New Roman" w:eastAsia="Times New Roman" w:hAnsi="Times New Roman"/>
                <w:sz w:val="28"/>
                <w:szCs w:val="28"/>
              </w:rPr>
              <w:t>INT</w:t>
            </w:r>
            <w:bookmarkEnd w:id="373"/>
            <w:bookmarkEnd w:id="374"/>
            <w:bookmarkEnd w:id="375"/>
          </w:p>
        </w:tc>
        <w:tc>
          <w:tcPr>
            <w:tcW w:w="1980" w:type="dxa"/>
          </w:tcPr>
          <w:p w14:paraId="05DC3676" w14:textId="3B4DE3C3" w:rsidR="00B9495D" w:rsidRPr="00B9495D" w:rsidRDefault="1AE4BDD7" w:rsidP="00BD2003">
            <w:pPr>
              <w:tabs>
                <w:tab w:val="left" w:pos="360"/>
              </w:tabs>
              <w:spacing w:line="360" w:lineRule="auto"/>
              <w:jc w:val="both"/>
              <w:outlineLvl w:val="2"/>
              <w:rPr>
                <w:rFonts w:ascii="Times New Roman" w:eastAsia="Times New Roman" w:hAnsi="Times New Roman"/>
                <w:sz w:val="28"/>
                <w:szCs w:val="28"/>
              </w:rPr>
            </w:pPr>
            <w:bookmarkStart w:id="376" w:name="_Toc152973576"/>
            <w:bookmarkStart w:id="377" w:name="_Toc152974454"/>
            <w:bookmarkStart w:id="378" w:name="_Toc153441460"/>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bookmarkEnd w:id="376"/>
            <w:bookmarkEnd w:id="377"/>
            <w:bookmarkEnd w:id="378"/>
            <w:proofErr w:type="spellEnd"/>
          </w:p>
        </w:tc>
        <w:tc>
          <w:tcPr>
            <w:tcW w:w="1890" w:type="dxa"/>
          </w:tcPr>
          <w:p w14:paraId="6C2207AF" w14:textId="01155E76" w:rsidR="00B9495D" w:rsidRPr="00B9495D"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FK</w:t>
            </w:r>
          </w:p>
        </w:tc>
      </w:tr>
      <w:tr w:rsidR="00F2701C" w14:paraId="3D766675" w14:textId="77777777" w:rsidTr="00BD2003">
        <w:trPr>
          <w:trHeight w:val="300"/>
          <w:jc w:val="center"/>
        </w:trPr>
        <w:tc>
          <w:tcPr>
            <w:tcW w:w="900" w:type="dxa"/>
          </w:tcPr>
          <w:p w14:paraId="07645342" w14:textId="38472835" w:rsidR="00B949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379" w:name="_Toc152973577"/>
            <w:bookmarkStart w:id="380" w:name="_Toc152974455"/>
            <w:bookmarkStart w:id="381" w:name="_Toc153441461"/>
            <w:r w:rsidRPr="10EA46D3">
              <w:rPr>
                <w:rFonts w:ascii="Times New Roman" w:eastAsia="Times New Roman" w:hAnsi="Times New Roman"/>
                <w:b/>
                <w:sz w:val="28"/>
                <w:szCs w:val="28"/>
              </w:rPr>
              <w:t>3</w:t>
            </w:r>
            <w:bookmarkEnd w:id="379"/>
            <w:bookmarkEnd w:id="380"/>
            <w:bookmarkEnd w:id="381"/>
          </w:p>
        </w:tc>
        <w:tc>
          <w:tcPr>
            <w:tcW w:w="1710" w:type="dxa"/>
          </w:tcPr>
          <w:p w14:paraId="2EDAB144" w14:textId="60D7A3CC" w:rsidR="00B949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382" w:name="_Toc152973578"/>
            <w:bookmarkStart w:id="383" w:name="_Toc152974456"/>
            <w:bookmarkStart w:id="384" w:name="_Toc153441462"/>
            <w:proofErr w:type="spellStart"/>
            <w:r w:rsidRPr="10EA46D3">
              <w:rPr>
                <w:rFonts w:ascii="Times New Roman" w:eastAsia="Times New Roman" w:hAnsi="Times New Roman"/>
                <w:sz w:val="28"/>
                <w:szCs w:val="28"/>
              </w:rPr>
              <w:t>ma_gio_hang</w:t>
            </w:r>
            <w:bookmarkEnd w:id="382"/>
            <w:bookmarkEnd w:id="383"/>
            <w:bookmarkEnd w:id="384"/>
            <w:proofErr w:type="spellEnd"/>
          </w:p>
        </w:tc>
        <w:tc>
          <w:tcPr>
            <w:tcW w:w="2250" w:type="dxa"/>
          </w:tcPr>
          <w:p w14:paraId="16CF5094" w14:textId="1D0148EA" w:rsidR="00B949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385" w:name="_Toc152973579"/>
            <w:bookmarkStart w:id="386" w:name="_Toc152974457"/>
            <w:bookmarkStart w:id="387" w:name="_Toc153441463"/>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45)</w:t>
            </w:r>
            <w:bookmarkEnd w:id="385"/>
            <w:bookmarkEnd w:id="386"/>
            <w:bookmarkEnd w:id="387"/>
          </w:p>
        </w:tc>
        <w:tc>
          <w:tcPr>
            <w:tcW w:w="1980" w:type="dxa"/>
          </w:tcPr>
          <w:p w14:paraId="2A52ED32" w14:textId="1A7C9614" w:rsidR="00B9495D" w:rsidRPr="00B9495D" w:rsidRDefault="1AE4BDD7" w:rsidP="00BD2003">
            <w:pPr>
              <w:tabs>
                <w:tab w:val="left" w:pos="360"/>
              </w:tabs>
              <w:spacing w:line="360" w:lineRule="auto"/>
              <w:jc w:val="both"/>
              <w:outlineLvl w:val="2"/>
              <w:rPr>
                <w:rFonts w:ascii="Times New Roman" w:eastAsia="Times New Roman" w:hAnsi="Times New Roman"/>
                <w:sz w:val="28"/>
                <w:szCs w:val="28"/>
              </w:rPr>
            </w:pPr>
            <w:bookmarkStart w:id="388" w:name="_Toc152973580"/>
            <w:bookmarkStart w:id="389" w:name="_Toc152974458"/>
            <w:bookmarkStart w:id="390" w:name="_Toc153441464"/>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giỏ</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bookmarkEnd w:id="388"/>
            <w:bookmarkEnd w:id="389"/>
            <w:bookmarkEnd w:id="390"/>
            <w:proofErr w:type="spellEnd"/>
          </w:p>
        </w:tc>
        <w:tc>
          <w:tcPr>
            <w:tcW w:w="1890" w:type="dxa"/>
          </w:tcPr>
          <w:p w14:paraId="4A62702E" w14:textId="727801F7" w:rsidR="00B949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391" w:name="_Toc152973581"/>
            <w:bookmarkStart w:id="392" w:name="_Toc152974459"/>
            <w:bookmarkStart w:id="393" w:name="_Toc153441465"/>
            <w:r w:rsidRPr="10EA46D3">
              <w:rPr>
                <w:rFonts w:ascii="Times New Roman" w:eastAsia="Times New Roman" w:hAnsi="Times New Roman"/>
                <w:sz w:val="28"/>
                <w:szCs w:val="28"/>
              </w:rPr>
              <w:t>NULL</w:t>
            </w:r>
            <w:bookmarkEnd w:id="391"/>
            <w:bookmarkEnd w:id="392"/>
            <w:bookmarkEnd w:id="393"/>
          </w:p>
        </w:tc>
      </w:tr>
      <w:tr w:rsidR="00F2701C" w14:paraId="03274FD9" w14:textId="77777777" w:rsidTr="00BD2003">
        <w:trPr>
          <w:trHeight w:val="300"/>
          <w:jc w:val="center"/>
        </w:trPr>
        <w:tc>
          <w:tcPr>
            <w:tcW w:w="900" w:type="dxa"/>
          </w:tcPr>
          <w:p w14:paraId="024576DE" w14:textId="00F062A9" w:rsidR="00C80BC6"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394" w:name="_Toc152973582"/>
            <w:bookmarkStart w:id="395" w:name="_Toc152974460"/>
            <w:bookmarkStart w:id="396" w:name="_Toc153441466"/>
            <w:r w:rsidRPr="10EA46D3">
              <w:rPr>
                <w:rFonts w:ascii="Times New Roman" w:eastAsia="Times New Roman" w:hAnsi="Times New Roman"/>
                <w:b/>
                <w:sz w:val="28"/>
                <w:szCs w:val="28"/>
              </w:rPr>
              <w:t>4</w:t>
            </w:r>
            <w:bookmarkEnd w:id="394"/>
            <w:bookmarkEnd w:id="395"/>
            <w:bookmarkEnd w:id="396"/>
          </w:p>
        </w:tc>
        <w:tc>
          <w:tcPr>
            <w:tcW w:w="1710" w:type="dxa"/>
          </w:tcPr>
          <w:p w14:paraId="3DEDC664" w14:textId="6CDC311D" w:rsidR="00C80BC6" w:rsidRPr="00B9495D" w:rsidRDefault="1AE4BDD7" w:rsidP="00BD2003">
            <w:pPr>
              <w:tabs>
                <w:tab w:val="left" w:pos="360"/>
              </w:tabs>
              <w:spacing w:line="360" w:lineRule="auto"/>
              <w:outlineLvl w:val="2"/>
              <w:rPr>
                <w:rFonts w:ascii="Times New Roman" w:eastAsia="Times New Roman" w:hAnsi="Times New Roman"/>
                <w:sz w:val="28"/>
                <w:szCs w:val="28"/>
              </w:rPr>
            </w:pPr>
            <w:bookmarkStart w:id="397" w:name="_Toc152973583"/>
            <w:bookmarkStart w:id="398" w:name="_Toc152974461"/>
            <w:bookmarkStart w:id="399" w:name="_Toc153441467"/>
            <w:proofErr w:type="spellStart"/>
            <w:r w:rsidRPr="10EA46D3">
              <w:rPr>
                <w:rFonts w:ascii="Times New Roman" w:eastAsia="Times New Roman" w:hAnsi="Times New Roman"/>
                <w:sz w:val="28"/>
                <w:szCs w:val="28"/>
              </w:rPr>
              <w:t>ngay_tao</w:t>
            </w:r>
            <w:bookmarkEnd w:id="397"/>
            <w:bookmarkEnd w:id="398"/>
            <w:bookmarkEnd w:id="399"/>
            <w:proofErr w:type="spellEnd"/>
          </w:p>
        </w:tc>
        <w:tc>
          <w:tcPr>
            <w:tcW w:w="2250" w:type="dxa"/>
          </w:tcPr>
          <w:p w14:paraId="65E0B675" w14:textId="0BC25241" w:rsidR="00C80BC6" w:rsidRPr="00B9495D" w:rsidRDefault="1AE4BDD7" w:rsidP="00BD2003">
            <w:pPr>
              <w:tabs>
                <w:tab w:val="left" w:pos="360"/>
              </w:tabs>
              <w:spacing w:line="360" w:lineRule="auto"/>
              <w:outlineLvl w:val="2"/>
              <w:rPr>
                <w:rFonts w:ascii="Times New Roman" w:eastAsia="Times New Roman" w:hAnsi="Times New Roman"/>
                <w:sz w:val="28"/>
                <w:szCs w:val="28"/>
              </w:rPr>
            </w:pPr>
            <w:bookmarkStart w:id="400" w:name="_Toc152973584"/>
            <w:bookmarkStart w:id="401" w:name="_Toc152974462"/>
            <w:bookmarkStart w:id="402" w:name="_Toc153441468"/>
            <w:r w:rsidRPr="10EA46D3">
              <w:rPr>
                <w:rFonts w:ascii="Times New Roman" w:eastAsia="Times New Roman" w:hAnsi="Times New Roman"/>
                <w:sz w:val="28"/>
                <w:szCs w:val="28"/>
              </w:rPr>
              <w:t>DATETIME</w:t>
            </w:r>
            <w:bookmarkEnd w:id="400"/>
            <w:bookmarkEnd w:id="401"/>
            <w:bookmarkEnd w:id="402"/>
          </w:p>
        </w:tc>
        <w:tc>
          <w:tcPr>
            <w:tcW w:w="1980" w:type="dxa"/>
          </w:tcPr>
          <w:p w14:paraId="78C485F6" w14:textId="7BC69F8E" w:rsidR="00C80BC6" w:rsidRPr="00B9495D" w:rsidRDefault="1AE4BDD7" w:rsidP="00BD2003">
            <w:pPr>
              <w:tabs>
                <w:tab w:val="left" w:pos="360"/>
              </w:tabs>
              <w:spacing w:line="360" w:lineRule="auto"/>
              <w:jc w:val="both"/>
              <w:rPr>
                <w:rFonts w:ascii="Times New Roman" w:eastAsia="Times New Roman" w:hAnsi="Times New Roman"/>
                <w:sz w:val="28"/>
                <w:szCs w:val="28"/>
              </w:rPr>
            </w:pPr>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tạo</w:t>
            </w:r>
            <w:proofErr w:type="spellEnd"/>
          </w:p>
        </w:tc>
        <w:tc>
          <w:tcPr>
            <w:tcW w:w="1890" w:type="dxa"/>
          </w:tcPr>
          <w:p w14:paraId="265417F1" w14:textId="49D6B582" w:rsidR="00C80BC6" w:rsidRPr="00B9495D" w:rsidRDefault="1AE4BDD7" w:rsidP="00BD2003">
            <w:pPr>
              <w:tabs>
                <w:tab w:val="left" w:pos="360"/>
              </w:tabs>
              <w:spacing w:line="360" w:lineRule="auto"/>
              <w:outlineLvl w:val="2"/>
              <w:rPr>
                <w:rFonts w:ascii="Times New Roman" w:eastAsia="Times New Roman" w:hAnsi="Times New Roman"/>
                <w:sz w:val="28"/>
                <w:szCs w:val="28"/>
              </w:rPr>
            </w:pPr>
            <w:bookmarkStart w:id="403" w:name="_Toc152973585"/>
            <w:bookmarkStart w:id="404" w:name="_Toc152974463"/>
            <w:bookmarkStart w:id="405" w:name="_Toc153441469"/>
            <w:r w:rsidRPr="10EA46D3">
              <w:rPr>
                <w:rFonts w:ascii="Times New Roman" w:eastAsia="Times New Roman" w:hAnsi="Times New Roman"/>
                <w:sz w:val="28"/>
                <w:szCs w:val="28"/>
              </w:rPr>
              <w:t>NULL</w:t>
            </w:r>
            <w:bookmarkEnd w:id="403"/>
            <w:bookmarkEnd w:id="404"/>
            <w:bookmarkEnd w:id="405"/>
          </w:p>
        </w:tc>
      </w:tr>
      <w:tr w:rsidR="00F2701C" w14:paraId="57A64E7B" w14:textId="77777777" w:rsidTr="00BD2003">
        <w:trPr>
          <w:trHeight w:val="300"/>
          <w:jc w:val="center"/>
        </w:trPr>
        <w:tc>
          <w:tcPr>
            <w:tcW w:w="900" w:type="dxa"/>
          </w:tcPr>
          <w:p w14:paraId="252F7BD5" w14:textId="1AA88EAF" w:rsidR="00C80BC6" w:rsidRDefault="1AE4BDD7" w:rsidP="00BD2003">
            <w:pPr>
              <w:tabs>
                <w:tab w:val="left" w:pos="360"/>
              </w:tabs>
              <w:spacing w:line="360" w:lineRule="auto"/>
              <w:outlineLvl w:val="2"/>
              <w:rPr>
                <w:rFonts w:ascii="Times New Roman" w:eastAsia="Times New Roman" w:hAnsi="Times New Roman"/>
                <w:b/>
                <w:sz w:val="28"/>
                <w:szCs w:val="28"/>
              </w:rPr>
            </w:pPr>
            <w:bookmarkStart w:id="406" w:name="_Toc152973586"/>
            <w:bookmarkStart w:id="407" w:name="_Toc152974464"/>
            <w:bookmarkStart w:id="408" w:name="_Toc153441470"/>
            <w:r w:rsidRPr="10EA46D3">
              <w:rPr>
                <w:rFonts w:ascii="Times New Roman" w:eastAsia="Times New Roman" w:hAnsi="Times New Roman"/>
                <w:b/>
                <w:sz w:val="28"/>
                <w:szCs w:val="28"/>
              </w:rPr>
              <w:t>5</w:t>
            </w:r>
            <w:bookmarkEnd w:id="406"/>
            <w:bookmarkEnd w:id="407"/>
            <w:bookmarkEnd w:id="408"/>
          </w:p>
        </w:tc>
        <w:tc>
          <w:tcPr>
            <w:tcW w:w="1710" w:type="dxa"/>
          </w:tcPr>
          <w:p w14:paraId="29AE6EC0" w14:textId="361D3B5B" w:rsidR="00C80BC6" w:rsidRDefault="1AE4BDD7" w:rsidP="00BD2003">
            <w:pPr>
              <w:tabs>
                <w:tab w:val="left" w:pos="360"/>
              </w:tabs>
              <w:spacing w:line="360" w:lineRule="auto"/>
              <w:outlineLvl w:val="2"/>
              <w:rPr>
                <w:rFonts w:ascii="Times New Roman" w:eastAsia="Times New Roman" w:hAnsi="Times New Roman"/>
                <w:sz w:val="28"/>
                <w:szCs w:val="28"/>
              </w:rPr>
            </w:pPr>
            <w:bookmarkStart w:id="409" w:name="_Toc152973587"/>
            <w:bookmarkStart w:id="410" w:name="_Toc152974465"/>
            <w:bookmarkStart w:id="411" w:name="_Toc153441471"/>
            <w:proofErr w:type="spellStart"/>
            <w:r w:rsidRPr="10EA46D3">
              <w:rPr>
                <w:rFonts w:ascii="Times New Roman" w:eastAsia="Times New Roman" w:hAnsi="Times New Roman"/>
                <w:sz w:val="28"/>
                <w:szCs w:val="28"/>
              </w:rPr>
              <w:t>ten_nguoi_nhan</w:t>
            </w:r>
            <w:bookmarkEnd w:id="409"/>
            <w:bookmarkEnd w:id="410"/>
            <w:bookmarkEnd w:id="411"/>
            <w:proofErr w:type="spellEnd"/>
          </w:p>
        </w:tc>
        <w:tc>
          <w:tcPr>
            <w:tcW w:w="2250" w:type="dxa"/>
          </w:tcPr>
          <w:p w14:paraId="23DB8375" w14:textId="3B6D618C" w:rsidR="00C80BC6" w:rsidRDefault="1AE4BDD7" w:rsidP="00BD2003">
            <w:pPr>
              <w:tabs>
                <w:tab w:val="left" w:pos="360"/>
              </w:tabs>
              <w:spacing w:line="360" w:lineRule="auto"/>
              <w:outlineLvl w:val="2"/>
              <w:rPr>
                <w:rFonts w:ascii="Times New Roman" w:eastAsia="Times New Roman" w:hAnsi="Times New Roman"/>
                <w:sz w:val="28"/>
                <w:szCs w:val="28"/>
              </w:rPr>
            </w:pPr>
            <w:bookmarkStart w:id="412" w:name="_Toc152973588"/>
            <w:bookmarkStart w:id="413" w:name="_Toc152974466"/>
            <w:bookmarkStart w:id="414" w:name="_Toc153441472"/>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225)</w:t>
            </w:r>
            <w:bookmarkEnd w:id="412"/>
            <w:bookmarkEnd w:id="413"/>
            <w:bookmarkEnd w:id="414"/>
          </w:p>
        </w:tc>
        <w:tc>
          <w:tcPr>
            <w:tcW w:w="1980" w:type="dxa"/>
          </w:tcPr>
          <w:p w14:paraId="374EF2D3" w14:textId="6453DDFE" w:rsidR="00C80BC6" w:rsidRPr="00B9495D" w:rsidRDefault="1AE4BDD7" w:rsidP="00BD2003">
            <w:pPr>
              <w:tabs>
                <w:tab w:val="left" w:pos="360"/>
              </w:tabs>
              <w:spacing w:line="360" w:lineRule="auto"/>
              <w:jc w:val="both"/>
              <w:rPr>
                <w:rFonts w:ascii="Times New Roman" w:eastAsia="Times New Roman" w:hAnsi="Times New Roman"/>
                <w:sz w:val="28"/>
                <w:szCs w:val="28"/>
              </w:rPr>
            </w:pPr>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nhận</w:t>
            </w:r>
            <w:proofErr w:type="spellEnd"/>
          </w:p>
        </w:tc>
        <w:tc>
          <w:tcPr>
            <w:tcW w:w="1890" w:type="dxa"/>
          </w:tcPr>
          <w:p w14:paraId="6AC661E4" w14:textId="52EBB8E3" w:rsidR="00C80BC6" w:rsidRPr="00B9495D" w:rsidRDefault="1AE4BDD7" w:rsidP="00BD2003">
            <w:pPr>
              <w:tabs>
                <w:tab w:val="left" w:pos="360"/>
              </w:tabs>
              <w:spacing w:line="360" w:lineRule="auto"/>
              <w:outlineLvl w:val="2"/>
              <w:rPr>
                <w:rFonts w:ascii="Times New Roman" w:eastAsia="Times New Roman" w:hAnsi="Times New Roman"/>
                <w:sz w:val="28"/>
                <w:szCs w:val="28"/>
              </w:rPr>
            </w:pPr>
            <w:bookmarkStart w:id="415" w:name="_Toc152973589"/>
            <w:bookmarkStart w:id="416" w:name="_Toc152974467"/>
            <w:bookmarkStart w:id="417" w:name="_Toc153441473"/>
            <w:r w:rsidRPr="10EA46D3">
              <w:rPr>
                <w:rFonts w:ascii="Times New Roman" w:eastAsia="Times New Roman" w:hAnsi="Times New Roman"/>
                <w:sz w:val="28"/>
                <w:szCs w:val="28"/>
              </w:rPr>
              <w:t>NULL</w:t>
            </w:r>
            <w:bookmarkEnd w:id="415"/>
            <w:bookmarkEnd w:id="416"/>
            <w:bookmarkEnd w:id="417"/>
          </w:p>
        </w:tc>
      </w:tr>
      <w:tr w:rsidR="00F2701C" w14:paraId="41E0659C" w14:textId="77777777" w:rsidTr="00BD2003">
        <w:trPr>
          <w:trHeight w:val="300"/>
          <w:jc w:val="center"/>
        </w:trPr>
        <w:tc>
          <w:tcPr>
            <w:tcW w:w="900" w:type="dxa"/>
          </w:tcPr>
          <w:p w14:paraId="79EA422B" w14:textId="4F768F43" w:rsidR="00C80BC6" w:rsidRDefault="1AE4BDD7" w:rsidP="00BD2003">
            <w:pPr>
              <w:tabs>
                <w:tab w:val="left" w:pos="360"/>
              </w:tabs>
              <w:spacing w:line="360" w:lineRule="auto"/>
              <w:outlineLvl w:val="2"/>
              <w:rPr>
                <w:rFonts w:ascii="Times New Roman" w:eastAsia="Times New Roman" w:hAnsi="Times New Roman"/>
                <w:b/>
                <w:sz w:val="28"/>
                <w:szCs w:val="28"/>
              </w:rPr>
            </w:pPr>
            <w:bookmarkStart w:id="418" w:name="_Toc152973590"/>
            <w:bookmarkStart w:id="419" w:name="_Toc152974468"/>
            <w:bookmarkStart w:id="420" w:name="_Toc153441474"/>
            <w:r w:rsidRPr="10EA46D3">
              <w:rPr>
                <w:rFonts w:ascii="Times New Roman" w:eastAsia="Times New Roman" w:hAnsi="Times New Roman"/>
                <w:b/>
                <w:sz w:val="28"/>
                <w:szCs w:val="28"/>
              </w:rPr>
              <w:t>6</w:t>
            </w:r>
            <w:bookmarkEnd w:id="418"/>
            <w:bookmarkEnd w:id="419"/>
            <w:bookmarkEnd w:id="420"/>
          </w:p>
        </w:tc>
        <w:tc>
          <w:tcPr>
            <w:tcW w:w="1710" w:type="dxa"/>
          </w:tcPr>
          <w:p w14:paraId="2AF95798" w14:textId="56BAE033" w:rsidR="00C80BC6" w:rsidRDefault="1AE4BDD7" w:rsidP="00BD2003">
            <w:pPr>
              <w:tabs>
                <w:tab w:val="left" w:pos="360"/>
              </w:tabs>
              <w:spacing w:line="360" w:lineRule="auto"/>
              <w:outlineLvl w:val="2"/>
              <w:rPr>
                <w:rFonts w:ascii="Times New Roman" w:eastAsia="Times New Roman" w:hAnsi="Times New Roman"/>
                <w:sz w:val="28"/>
                <w:szCs w:val="28"/>
              </w:rPr>
            </w:pPr>
            <w:bookmarkStart w:id="421" w:name="_Toc152973591"/>
            <w:bookmarkStart w:id="422" w:name="_Toc152974469"/>
            <w:bookmarkStart w:id="423" w:name="_Toc153441475"/>
            <w:proofErr w:type="spellStart"/>
            <w:r w:rsidRPr="10EA46D3">
              <w:rPr>
                <w:rFonts w:ascii="Times New Roman" w:eastAsia="Times New Roman" w:hAnsi="Times New Roman"/>
                <w:sz w:val="28"/>
                <w:szCs w:val="28"/>
              </w:rPr>
              <w:t>dia_chi</w:t>
            </w:r>
            <w:bookmarkEnd w:id="421"/>
            <w:bookmarkEnd w:id="422"/>
            <w:bookmarkEnd w:id="423"/>
            <w:proofErr w:type="spellEnd"/>
          </w:p>
        </w:tc>
        <w:tc>
          <w:tcPr>
            <w:tcW w:w="2250" w:type="dxa"/>
          </w:tcPr>
          <w:p w14:paraId="3AA23251" w14:textId="401835D6" w:rsidR="00C80BC6" w:rsidRDefault="1AE4BDD7" w:rsidP="00BD2003">
            <w:pPr>
              <w:tabs>
                <w:tab w:val="left" w:pos="360"/>
              </w:tabs>
              <w:spacing w:line="360" w:lineRule="auto"/>
              <w:outlineLvl w:val="2"/>
              <w:rPr>
                <w:rFonts w:ascii="Times New Roman" w:eastAsia="Times New Roman" w:hAnsi="Times New Roman"/>
                <w:sz w:val="28"/>
                <w:szCs w:val="28"/>
              </w:rPr>
            </w:pPr>
            <w:bookmarkStart w:id="424" w:name="_Toc152973592"/>
            <w:bookmarkStart w:id="425" w:name="_Toc152974470"/>
            <w:bookmarkStart w:id="426" w:name="_Toc153441476"/>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225)</w:t>
            </w:r>
            <w:bookmarkEnd w:id="424"/>
            <w:bookmarkEnd w:id="425"/>
            <w:bookmarkEnd w:id="426"/>
          </w:p>
        </w:tc>
        <w:tc>
          <w:tcPr>
            <w:tcW w:w="1980" w:type="dxa"/>
          </w:tcPr>
          <w:p w14:paraId="7B712DEE" w14:textId="5D757984" w:rsidR="00C80BC6" w:rsidRPr="00B9495D" w:rsidRDefault="1AE4BDD7" w:rsidP="00BD2003">
            <w:pPr>
              <w:tabs>
                <w:tab w:val="left" w:pos="360"/>
              </w:tabs>
              <w:spacing w:line="360" w:lineRule="auto"/>
              <w:jc w:val="both"/>
              <w:rPr>
                <w:rFonts w:ascii="Times New Roman" w:eastAsia="Times New Roman" w:hAnsi="Times New Roman"/>
                <w:sz w:val="28"/>
                <w:szCs w:val="28"/>
              </w:rPr>
            </w:pPr>
            <w:proofErr w:type="spellStart"/>
            <w:r w:rsidRPr="10EA46D3">
              <w:rPr>
                <w:rFonts w:ascii="Times New Roman" w:eastAsia="Times New Roman" w:hAnsi="Times New Roman"/>
                <w:sz w:val="28"/>
                <w:szCs w:val="28"/>
              </w:rPr>
              <w:t>Địa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chỉ</w:t>
            </w:r>
            <w:proofErr w:type="spellEnd"/>
          </w:p>
        </w:tc>
        <w:tc>
          <w:tcPr>
            <w:tcW w:w="1890" w:type="dxa"/>
          </w:tcPr>
          <w:p w14:paraId="3FFC01DE" w14:textId="336A3370" w:rsidR="00C80BC6" w:rsidRPr="00B9495D" w:rsidRDefault="1AE4BDD7" w:rsidP="00BD2003">
            <w:pPr>
              <w:tabs>
                <w:tab w:val="left" w:pos="360"/>
              </w:tabs>
              <w:spacing w:line="360" w:lineRule="auto"/>
              <w:outlineLvl w:val="2"/>
              <w:rPr>
                <w:rFonts w:ascii="Times New Roman" w:eastAsia="Times New Roman" w:hAnsi="Times New Roman"/>
                <w:sz w:val="28"/>
                <w:szCs w:val="28"/>
              </w:rPr>
            </w:pPr>
            <w:bookmarkStart w:id="427" w:name="_Toc152973593"/>
            <w:bookmarkStart w:id="428" w:name="_Toc152974471"/>
            <w:bookmarkStart w:id="429" w:name="_Toc153441477"/>
            <w:r w:rsidRPr="10EA46D3">
              <w:rPr>
                <w:rFonts w:ascii="Times New Roman" w:eastAsia="Times New Roman" w:hAnsi="Times New Roman"/>
                <w:sz w:val="28"/>
                <w:szCs w:val="28"/>
              </w:rPr>
              <w:t>NULL</w:t>
            </w:r>
            <w:bookmarkEnd w:id="427"/>
            <w:bookmarkEnd w:id="428"/>
            <w:bookmarkEnd w:id="429"/>
          </w:p>
        </w:tc>
      </w:tr>
      <w:tr w:rsidR="00F2701C" w14:paraId="648F62D9" w14:textId="77777777" w:rsidTr="00BD2003">
        <w:trPr>
          <w:trHeight w:val="300"/>
          <w:jc w:val="center"/>
        </w:trPr>
        <w:tc>
          <w:tcPr>
            <w:tcW w:w="900" w:type="dxa"/>
          </w:tcPr>
          <w:p w14:paraId="5F5A7A59" w14:textId="1262E651" w:rsidR="00C80BC6" w:rsidRDefault="1AE4BDD7" w:rsidP="00BD2003">
            <w:pPr>
              <w:tabs>
                <w:tab w:val="left" w:pos="360"/>
              </w:tabs>
              <w:spacing w:line="360" w:lineRule="auto"/>
              <w:outlineLvl w:val="2"/>
              <w:rPr>
                <w:rFonts w:ascii="Times New Roman" w:eastAsia="Times New Roman" w:hAnsi="Times New Roman"/>
                <w:b/>
                <w:sz w:val="28"/>
                <w:szCs w:val="28"/>
              </w:rPr>
            </w:pPr>
            <w:bookmarkStart w:id="430" w:name="_Toc152973594"/>
            <w:bookmarkStart w:id="431" w:name="_Toc152974472"/>
            <w:bookmarkStart w:id="432" w:name="_Toc153441478"/>
            <w:r w:rsidRPr="10EA46D3">
              <w:rPr>
                <w:rFonts w:ascii="Times New Roman" w:eastAsia="Times New Roman" w:hAnsi="Times New Roman"/>
                <w:b/>
                <w:sz w:val="28"/>
                <w:szCs w:val="28"/>
              </w:rPr>
              <w:t>7</w:t>
            </w:r>
            <w:bookmarkEnd w:id="430"/>
            <w:bookmarkEnd w:id="431"/>
            <w:bookmarkEnd w:id="432"/>
          </w:p>
        </w:tc>
        <w:tc>
          <w:tcPr>
            <w:tcW w:w="1710" w:type="dxa"/>
          </w:tcPr>
          <w:p w14:paraId="2D14A41D" w14:textId="30A9B275" w:rsidR="00C80BC6" w:rsidRDefault="1AE4BDD7" w:rsidP="00BD2003">
            <w:pPr>
              <w:tabs>
                <w:tab w:val="left" w:pos="360"/>
              </w:tabs>
              <w:spacing w:line="360" w:lineRule="auto"/>
              <w:outlineLvl w:val="2"/>
              <w:rPr>
                <w:rFonts w:ascii="Times New Roman" w:eastAsia="Times New Roman" w:hAnsi="Times New Roman"/>
                <w:sz w:val="28"/>
                <w:szCs w:val="28"/>
              </w:rPr>
            </w:pPr>
            <w:bookmarkStart w:id="433" w:name="_Toc152973595"/>
            <w:bookmarkStart w:id="434" w:name="_Toc152974473"/>
            <w:bookmarkStart w:id="435" w:name="_Toc153441479"/>
            <w:proofErr w:type="spellStart"/>
            <w:r w:rsidRPr="10EA46D3">
              <w:rPr>
                <w:rFonts w:ascii="Times New Roman" w:eastAsia="Times New Roman" w:hAnsi="Times New Roman"/>
                <w:sz w:val="28"/>
                <w:szCs w:val="28"/>
              </w:rPr>
              <w:t>sdt</w:t>
            </w:r>
            <w:bookmarkEnd w:id="433"/>
            <w:bookmarkEnd w:id="434"/>
            <w:bookmarkEnd w:id="435"/>
            <w:proofErr w:type="spellEnd"/>
          </w:p>
        </w:tc>
        <w:tc>
          <w:tcPr>
            <w:tcW w:w="2250" w:type="dxa"/>
          </w:tcPr>
          <w:p w14:paraId="0BE8C913" w14:textId="1B8FBEDC" w:rsidR="00C80BC6" w:rsidRDefault="1AE4BDD7" w:rsidP="00BD2003">
            <w:pPr>
              <w:tabs>
                <w:tab w:val="left" w:pos="360"/>
              </w:tabs>
              <w:spacing w:line="360" w:lineRule="auto"/>
              <w:outlineLvl w:val="2"/>
              <w:rPr>
                <w:rFonts w:ascii="Times New Roman" w:eastAsia="Times New Roman" w:hAnsi="Times New Roman"/>
                <w:sz w:val="28"/>
                <w:szCs w:val="28"/>
              </w:rPr>
            </w:pPr>
            <w:bookmarkStart w:id="436" w:name="_Toc152973596"/>
            <w:bookmarkStart w:id="437" w:name="_Toc152974474"/>
            <w:bookmarkStart w:id="438" w:name="_Toc153441480"/>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225)</w:t>
            </w:r>
            <w:bookmarkEnd w:id="436"/>
            <w:bookmarkEnd w:id="437"/>
            <w:bookmarkEnd w:id="438"/>
          </w:p>
        </w:tc>
        <w:tc>
          <w:tcPr>
            <w:tcW w:w="1980" w:type="dxa"/>
          </w:tcPr>
          <w:p w14:paraId="7C769DE3" w14:textId="6BF85A5E" w:rsidR="00C80BC6" w:rsidRPr="00B9495D" w:rsidRDefault="1AE4BDD7" w:rsidP="00BD2003">
            <w:pPr>
              <w:tabs>
                <w:tab w:val="left" w:pos="360"/>
              </w:tabs>
              <w:spacing w:line="360" w:lineRule="auto"/>
              <w:jc w:val="both"/>
              <w:rPr>
                <w:rFonts w:ascii="Times New Roman" w:eastAsia="Times New Roman" w:hAnsi="Times New Roman"/>
                <w:sz w:val="28"/>
                <w:szCs w:val="28"/>
              </w:rPr>
            </w:pPr>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điện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thoại</w:t>
            </w:r>
            <w:proofErr w:type="spellEnd"/>
          </w:p>
        </w:tc>
        <w:tc>
          <w:tcPr>
            <w:tcW w:w="1890" w:type="dxa"/>
          </w:tcPr>
          <w:p w14:paraId="6D94124F" w14:textId="3C81510D" w:rsidR="00C80BC6" w:rsidRPr="00B9495D" w:rsidRDefault="1AE4BDD7" w:rsidP="00BD2003">
            <w:pPr>
              <w:tabs>
                <w:tab w:val="left" w:pos="360"/>
              </w:tabs>
              <w:spacing w:line="360" w:lineRule="auto"/>
              <w:outlineLvl w:val="2"/>
              <w:rPr>
                <w:rFonts w:ascii="Times New Roman" w:eastAsia="Times New Roman" w:hAnsi="Times New Roman"/>
                <w:sz w:val="28"/>
                <w:szCs w:val="28"/>
              </w:rPr>
            </w:pPr>
            <w:bookmarkStart w:id="439" w:name="_Toc152973597"/>
            <w:bookmarkStart w:id="440" w:name="_Toc152974475"/>
            <w:bookmarkStart w:id="441" w:name="_Toc153441481"/>
            <w:r w:rsidRPr="10EA46D3">
              <w:rPr>
                <w:rFonts w:ascii="Times New Roman" w:eastAsia="Times New Roman" w:hAnsi="Times New Roman"/>
                <w:sz w:val="28"/>
                <w:szCs w:val="28"/>
              </w:rPr>
              <w:t>NULL</w:t>
            </w:r>
            <w:bookmarkEnd w:id="439"/>
            <w:bookmarkEnd w:id="440"/>
            <w:bookmarkEnd w:id="441"/>
          </w:p>
        </w:tc>
      </w:tr>
      <w:tr w:rsidR="00F2701C" w14:paraId="36A8A4FE" w14:textId="77777777" w:rsidTr="00BD2003">
        <w:trPr>
          <w:trHeight w:val="300"/>
          <w:jc w:val="center"/>
        </w:trPr>
        <w:tc>
          <w:tcPr>
            <w:tcW w:w="900" w:type="dxa"/>
          </w:tcPr>
          <w:p w14:paraId="3113F5BA" w14:textId="772A7742" w:rsidR="00C80BC6" w:rsidRDefault="1AE4BDD7" w:rsidP="00BD2003">
            <w:pPr>
              <w:tabs>
                <w:tab w:val="left" w:pos="360"/>
              </w:tabs>
              <w:spacing w:line="360" w:lineRule="auto"/>
              <w:outlineLvl w:val="2"/>
              <w:rPr>
                <w:rFonts w:ascii="Times New Roman" w:eastAsia="Times New Roman" w:hAnsi="Times New Roman"/>
                <w:b/>
                <w:sz w:val="28"/>
                <w:szCs w:val="28"/>
              </w:rPr>
            </w:pPr>
            <w:bookmarkStart w:id="442" w:name="_Toc152973598"/>
            <w:bookmarkStart w:id="443" w:name="_Toc152974476"/>
            <w:bookmarkStart w:id="444" w:name="_Toc153441482"/>
            <w:r w:rsidRPr="10EA46D3">
              <w:rPr>
                <w:rFonts w:ascii="Times New Roman" w:eastAsia="Times New Roman" w:hAnsi="Times New Roman"/>
                <w:b/>
                <w:sz w:val="28"/>
                <w:szCs w:val="28"/>
              </w:rPr>
              <w:t>8</w:t>
            </w:r>
            <w:bookmarkEnd w:id="442"/>
            <w:bookmarkEnd w:id="443"/>
            <w:bookmarkEnd w:id="444"/>
          </w:p>
        </w:tc>
        <w:tc>
          <w:tcPr>
            <w:tcW w:w="1710" w:type="dxa"/>
          </w:tcPr>
          <w:p w14:paraId="65C6B982" w14:textId="2343C783" w:rsidR="00C80BC6" w:rsidRDefault="1AE4BDD7" w:rsidP="00BD2003">
            <w:pPr>
              <w:tabs>
                <w:tab w:val="left" w:pos="360"/>
              </w:tabs>
              <w:spacing w:line="360" w:lineRule="auto"/>
              <w:outlineLvl w:val="2"/>
              <w:rPr>
                <w:rFonts w:ascii="Times New Roman" w:eastAsia="Times New Roman" w:hAnsi="Times New Roman"/>
                <w:sz w:val="28"/>
                <w:szCs w:val="28"/>
              </w:rPr>
            </w:pPr>
            <w:bookmarkStart w:id="445" w:name="_Toc152973599"/>
            <w:bookmarkStart w:id="446" w:name="_Toc152974477"/>
            <w:bookmarkStart w:id="447" w:name="_Toc153441483"/>
            <w:proofErr w:type="spellStart"/>
            <w:r w:rsidRPr="10EA46D3">
              <w:rPr>
                <w:rFonts w:ascii="Times New Roman" w:eastAsia="Times New Roman" w:hAnsi="Times New Roman"/>
                <w:sz w:val="28"/>
                <w:szCs w:val="28"/>
              </w:rPr>
              <w:t>trang_thai</w:t>
            </w:r>
            <w:bookmarkEnd w:id="445"/>
            <w:bookmarkEnd w:id="446"/>
            <w:bookmarkEnd w:id="447"/>
            <w:proofErr w:type="spellEnd"/>
          </w:p>
        </w:tc>
        <w:tc>
          <w:tcPr>
            <w:tcW w:w="2250" w:type="dxa"/>
          </w:tcPr>
          <w:p w14:paraId="13C7A15F" w14:textId="0EA2028B" w:rsidR="00C80BC6"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1980" w:type="dxa"/>
          </w:tcPr>
          <w:p w14:paraId="6C8677A0" w14:textId="0F43F482" w:rsidR="00C80BC6" w:rsidRPr="00B9495D" w:rsidRDefault="1AE4BDD7" w:rsidP="00BD2003">
            <w:pPr>
              <w:tabs>
                <w:tab w:val="left" w:pos="360"/>
              </w:tabs>
              <w:spacing w:line="360" w:lineRule="auto"/>
              <w:jc w:val="both"/>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proofErr w:type="spellEnd"/>
          </w:p>
        </w:tc>
        <w:tc>
          <w:tcPr>
            <w:tcW w:w="1890" w:type="dxa"/>
          </w:tcPr>
          <w:p w14:paraId="7DA82537" w14:textId="2D0A48C1" w:rsidR="00C80BC6" w:rsidRPr="00B9495D" w:rsidRDefault="1AE4BDD7" w:rsidP="00BD2003">
            <w:pPr>
              <w:tabs>
                <w:tab w:val="left" w:pos="360"/>
              </w:tabs>
              <w:spacing w:line="360" w:lineRule="auto"/>
              <w:outlineLvl w:val="2"/>
              <w:rPr>
                <w:rFonts w:ascii="Times New Roman" w:eastAsia="Times New Roman" w:hAnsi="Times New Roman"/>
                <w:sz w:val="28"/>
                <w:szCs w:val="28"/>
              </w:rPr>
            </w:pPr>
            <w:bookmarkStart w:id="448" w:name="_Toc152973600"/>
            <w:bookmarkStart w:id="449" w:name="_Toc152974478"/>
            <w:bookmarkStart w:id="450" w:name="_Toc153441484"/>
            <w:r w:rsidRPr="10EA46D3">
              <w:rPr>
                <w:rFonts w:ascii="Times New Roman" w:eastAsia="Times New Roman" w:hAnsi="Times New Roman"/>
                <w:sz w:val="28"/>
                <w:szCs w:val="28"/>
              </w:rPr>
              <w:t>NULL</w:t>
            </w:r>
            <w:bookmarkEnd w:id="448"/>
            <w:bookmarkEnd w:id="449"/>
            <w:bookmarkEnd w:id="450"/>
            <w:r w:rsidRPr="10EA46D3">
              <w:rPr>
                <w:rFonts w:ascii="Times New Roman" w:eastAsia="Times New Roman" w:hAnsi="Times New Roman"/>
                <w:sz w:val="28"/>
                <w:szCs w:val="28"/>
              </w:rPr>
              <w:t xml:space="preserve"> </w:t>
            </w:r>
          </w:p>
        </w:tc>
      </w:tr>
    </w:tbl>
    <w:p w14:paraId="00493F3F" w14:textId="1E83C8C4" w:rsidR="438C8037" w:rsidRDefault="438C8037" w:rsidP="00BD2003">
      <w:pPr>
        <w:spacing w:after="0" w:line="360" w:lineRule="auto"/>
        <w:jc w:val="both"/>
        <w:rPr>
          <w:rFonts w:ascii="Times New Roman" w:eastAsia="Times New Roman" w:hAnsi="Times New Roman" w:cs="Times New Roman"/>
        </w:rPr>
      </w:pPr>
    </w:p>
    <w:p w14:paraId="3D990EAF" w14:textId="34BE824A" w:rsidR="1AE4BDD7" w:rsidRDefault="1AE4BDD7" w:rsidP="00D1634E">
      <w:pPr>
        <w:spacing w:after="0" w:line="360" w:lineRule="auto"/>
        <w:jc w:val="center"/>
        <w:outlineLvl w:val="4"/>
        <w:rPr>
          <w:rFonts w:ascii="Times New Roman" w:eastAsia="Times New Roman" w:hAnsi="Times New Roman" w:cs="Times New Roman"/>
          <w:b/>
          <w:bCs/>
          <w:sz w:val="28"/>
          <w:szCs w:val="28"/>
        </w:rPr>
      </w:pPr>
      <w:bookmarkStart w:id="451" w:name="_Toc153435898"/>
      <w:r w:rsidRPr="1AE4BDD7">
        <w:rPr>
          <w:rFonts w:ascii="Times New Roman" w:eastAsia="Times New Roman" w:hAnsi="Times New Roman" w:cs="Times New Roman"/>
          <w:b/>
          <w:bCs/>
          <w:sz w:val="28"/>
          <w:szCs w:val="28"/>
        </w:rPr>
        <w:t>H</w:t>
      </w:r>
      <w:proofErr w:type="gramStart"/>
      <w:r w:rsidRPr="1AE4BDD7">
        <w:rPr>
          <w:rFonts w:ascii="Times New Roman" w:eastAsia="Times New Roman" w:hAnsi="Times New Roman" w:cs="Times New Roman"/>
          <w:b/>
          <w:bCs/>
          <w:sz w:val="28"/>
          <w:szCs w:val="28"/>
        </w:rPr>
        <w:t>2 :</w:t>
      </w:r>
      <w:proofErr w:type="gramEnd"/>
      <w:r w:rsidRPr="1AE4BDD7">
        <w:rPr>
          <w:rFonts w:ascii="Times New Roman" w:eastAsia="Times New Roman" w:hAnsi="Times New Roman" w:cs="Times New Roman"/>
          <w:b/>
          <w:bCs/>
          <w:sz w:val="28"/>
          <w:szCs w:val="28"/>
        </w:rPr>
        <w:t xml:space="preserve"> </w:t>
      </w:r>
      <w:proofErr w:type="spellStart"/>
      <w:r w:rsidRPr="1AE4BDD7">
        <w:rPr>
          <w:rFonts w:ascii="Times New Roman" w:eastAsia="Times New Roman" w:hAnsi="Times New Roman" w:cs="Times New Roman"/>
          <w:b/>
          <w:bCs/>
          <w:sz w:val="28"/>
          <w:szCs w:val="28"/>
        </w:rPr>
        <w:t>Bảng</w:t>
      </w:r>
      <w:proofErr w:type="spellEnd"/>
      <w:r w:rsidRPr="1AE4BDD7">
        <w:rPr>
          <w:rFonts w:ascii="Times New Roman" w:eastAsia="Times New Roman" w:hAnsi="Times New Roman" w:cs="Times New Roman"/>
          <w:b/>
          <w:bCs/>
          <w:sz w:val="28"/>
          <w:szCs w:val="28"/>
        </w:rPr>
        <w:t xml:space="preserve"> </w:t>
      </w:r>
      <w:proofErr w:type="spellStart"/>
      <w:r w:rsidRPr="1AE4BDD7">
        <w:rPr>
          <w:rFonts w:ascii="Times New Roman" w:eastAsia="Times New Roman" w:hAnsi="Times New Roman" w:cs="Times New Roman"/>
          <w:b/>
          <w:bCs/>
          <w:sz w:val="28"/>
          <w:szCs w:val="28"/>
        </w:rPr>
        <w:t>chất</w:t>
      </w:r>
      <w:proofErr w:type="spellEnd"/>
      <w:r w:rsidRPr="1AE4BDD7">
        <w:rPr>
          <w:rFonts w:ascii="Times New Roman" w:eastAsia="Times New Roman" w:hAnsi="Times New Roman" w:cs="Times New Roman"/>
          <w:b/>
          <w:bCs/>
          <w:sz w:val="28"/>
          <w:szCs w:val="28"/>
        </w:rPr>
        <w:t xml:space="preserve"> </w:t>
      </w:r>
      <w:proofErr w:type="spellStart"/>
      <w:r w:rsidRPr="1AE4BDD7">
        <w:rPr>
          <w:rFonts w:ascii="Times New Roman" w:eastAsia="Times New Roman" w:hAnsi="Times New Roman" w:cs="Times New Roman"/>
          <w:b/>
          <w:bCs/>
          <w:sz w:val="28"/>
          <w:szCs w:val="28"/>
        </w:rPr>
        <w:t>liệu</w:t>
      </w:r>
      <w:bookmarkEnd w:id="451"/>
      <w:proofErr w:type="spellEnd"/>
    </w:p>
    <w:p w14:paraId="60FF9FE7" w14:textId="5536ED58" w:rsidR="1AE4BDD7" w:rsidRDefault="1AE4BDD7" w:rsidP="00BD2003">
      <w:pPr>
        <w:spacing w:after="0" w:line="360" w:lineRule="auto"/>
        <w:jc w:val="center"/>
        <w:rPr>
          <w:rFonts w:ascii="Times New Roman" w:eastAsia="Times New Roman" w:hAnsi="Times New Roman" w:cs="Times New Roman"/>
        </w:rPr>
      </w:pPr>
      <w:r>
        <w:rPr>
          <w:noProof/>
        </w:rPr>
        <w:drawing>
          <wp:inline distT="0" distB="0" distL="0" distR="0" wp14:anchorId="767A2DA9" wp14:editId="03DEACE9">
            <wp:extent cx="3060402" cy="3316406"/>
            <wp:effectExtent l="0" t="0" r="0" b="0"/>
            <wp:docPr id="840423426" name="Picture 84042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423426"/>
                    <pic:cNvPicPr/>
                  </pic:nvPicPr>
                  <pic:blipFill>
                    <a:blip r:embed="rId36">
                      <a:extLst>
                        <a:ext uri="{28A0092B-C50C-407E-A947-70E740481C1C}">
                          <a14:useLocalDpi xmlns:a14="http://schemas.microsoft.com/office/drawing/2010/main" val="0"/>
                        </a:ext>
                      </a:extLst>
                    </a:blip>
                    <a:stretch>
                      <a:fillRect/>
                    </a:stretch>
                  </pic:blipFill>
                  <pic:spPr>
                    <a:xfrm>
                      <a:off x="0" y="0"/>
                      <a:ext cx="3060402" cy="331640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900"/>
        <w:gridCol w:w="1710"/>
        <w:gridCol w:w="2250"/>
        <w:gridCol w:w="1980"/>
        <w:gridCol w:w="1890"/>
      </w:tblGrid>
      <w:tr w:rsidR="00FA2A92" w14:paraId="087D9D3A" w14:textId="77777777" w:rsidTr="00BD2003">
        <w:trPr>
          <w:jc w:val="center"/>
        </w:trPr>
        <w:tc>
          <w:tcPr>
            <w:tcW w:w="8730" w:type="dxa"/>
            <w:gridSpan w:val="5"/>
            <w:shd w:val="clear" w:color="auto" w:fill="ED7D31" w:themeFill="accent2"/>
          </w:tcPr>
          <w:p w14:paraId="489B4A49" w14:textId="1050A57D" w:rsidR="00FA2A92"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452" w:name="_Toc152973601"/>
            <w:bookmarkStart w:id="453" w:name="_Toc152974479"/>
            <w:bookmarkStart w:id="454" w:name="_Toc153441485"/>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Chất</w:t>
            </w:r>
            <w:proofErr w:type="spellEnd"/>
            <w:r w:rsidRPr="10EA46D3">
              <w:rPr>
                <w:rFonts w:ascii="Times New Roman" w:eastAsia="Times New Roman" w:hAnsi="Times New Roman"/>
                <w:b/>
                <w:sz w:val="28"/>
                <w:szCs w:val="28"/>
              </w:rPr>
              <w:t xml:space="preserve"> Liệu</w:t>
            </w:r>
            <w:bookmarkEnd w:id="452"/>
            <w:bookmarkEnd w:id="453"/>
            <w:bookmarkEnd w:id="454"/>
          </w:p>
        </w:tc>
      </w:tr>
      <w:tr w:rsidR="000A3949" w14:paraId="5992DDE6" w14:textId="77777777" w:rsidTr="00BD2003">
        <w:trPr>
          <w:jc w:val="center"/>
        </w:trPr>
        <w:tc>
          <w:tcPr>
            <w:tcW w:w="900" w:type="dxa"/>
            <w:shd w:val="clear" w:color="auto" w:fill="ED7D31" w:themeFill="accent2"/>
          </w:tcPr>
          <w:p w14:paraId="56057137" w14:textId="77777777" w:rsidR="00FA2A92" w:rsidRPr="00B9495D" w:rsidRDefault="00FA2A92" w:rsidP="10EA46D3">
            <w:pPr>
              <w:tabs>
                <w:tab w:val="left" w:pos="360"/>
              </w:tabs>
              <w:spacing w:line="360" w:lineRule="auto"/>
              <w:jc w:val="center"/>
              <w:outlineLvl w:val="2"/>
              <w:rPr>
                <w:rFonts w:ascii="Times New Roman" w:eastAsia="Times New Roman" w:hAnsi="Times New Roman"/>
                <w:b/>
                <w:sz w:val="28"/>
                <w:szCs w:val="28"/>
              </w:rPr>
            </w:pPr>
            <w:bookmarkStart w:id="455" w:name="_Toc152973602"/>
            <w:bookmarkStart w:id="456" w:name="_Toc152974480"/>
            <w:bookmarkStart w:id="457" w:name="_Toc153441486"/>
            <w:r w:rsidRPr="10EA46D3">
              <w:rPr>
                <w:rFonts w:ascii="Times New Roman" w:eastAsia="Times New Roman" w:hAnsi="Times New Roman"/>
                <w:b/>
                <w:sz w:val="28"/>
                <w:szCs w:val="28"/>
              </w:rPr>
              <w:t>STT</w:t>
            </w:r>
            <w:bookmarkEnd w:id="455"/>
            <w:bookmarkEnd w:id="456"/>
            <w:bookmarkEnd w:id="457"/>
          </w:p>
        </w:tc>
        <w:tc>
          <w:tcPr>
            <w:tcW w:w="1710" w:type="dxa"/>
            <w:shd w:val="clear" w:color="auto" w:fill="ED7D31" w:themeFill="accent2"/>
          </w:tcPr>
          <w:p w14:paraId="29D53F32" w14:textId="77777777" w:rsidR="00FA2A92"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458" w:name="_Toc152973603"/>
            <w:bookmarkStart w:id="459" w:name="_Toc152974481"/>
            <w:bookmarkStart w:id="460" w:name="_Toc153441487"/>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458"/>
            <w:bookmarkEnd w:id="459"/>
            <w:bookmarkEnd w:id="460"/>
            <w:proofErr w:type="spellEnd"/>
          </w:p>
        </w:tc>
        <w:tc>
          <w:tcPr>
            <w:tcW w:w="2250" w:type="dxa"/>
            <w:shd w:val="clear" w:color="auto" w:fill="ED7D31" w:themeFill="accent2"/>
          </w:tcPr>
          <w:p w14:paraId="74E6306F" w14:textId="77777777" w:rsidR="00FA2A92"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461" w:name="_Toc152973604"/>
            <w:bookmarkStart w:id="462" w:name="_Toc152974482"/>
            <w:bookmarkStart w:id="463" w:name="_Toc153441488"/>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461"/>
            <w:bookmarkEnd w:id="462"/>
            <w:bookmarkEnd w:id="463"/>
            <w:proofErr w:type="spellEnd"/>
          </w:p>
        </w:tc>
        <w:tc>
          <w:tcPr>
            <w:tcW w:w="1980" w:type="dxa"/>
            <w:shd w:val="clear" w:color="auto" w:fill="ED7D31" w:themeFill="accent2"/>
          </w:tcPr>
          <w:p w14:paraId="3DDD1945" w14:textId="77777777" w:rsidR="00FA2A92"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464" w:name="_Toc152973605"/>
            <w:bookmarkStart w:id="465" w:name="_Toc152974483"/>
            <w:bookmarkStart w:id="466" w:name="_Toc153441489"/>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464"/>
            <w:bookmarkEnd w:id="465"/>
            <w:bookmarkEnd w:id="466"/>
            <w:proofErr w:type="spellEnd"/>
          </w:p>
        </w:tc>
        <w:tc>
          <w:tcPr>
            <w:tcW w:w="1890" w:type="dxa"/>
            <w:shd w:val="clear" w:color="auto" w:fill="ED7D31" w:themeFill="accent2"/>
          </w:tcPr>
          <w:p w14:paraId="661F4B26" w14:textId="77777777" w:rsidR="00FA2A92"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467" w:name="_Toc152973606"/>
            <w:bookmarkStart w:id="468" w:name="_Toc152974484"/>
            <w:bookmarkStart w:id="469" w:name="_Toc153441490"/>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467"/>
            <w:bookmarkEnd w:id="468"/>
            <w:bookmarkEnd w:id="469"/>
            <w:proofErr w:type="spellEnd"/>
          </w:p>
        </w:tc>
      </w:tr>
      <w:tr w:rsidR="000A3949" w14:paraId="09F56A77" w14:textId="77777777" w:rsidTr="00BD2003">
        <w:trPr>
          <w:jc w:val="center"/>
        </w:trPr>
        <w:tc>
          <w:tcPr>
            <w:tcW w:w="900" w:type="dxa"/>
          </w:tcPr>
          <w:p w14:paraId="7257AC60" w14:textId="77777777" w:rsidR="00FA2A92"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470" w:name="_Toc152973607"/>
            <w:bookmarkStart w:id="471" w:name="_Toc152974485"/>
            <w:bookmarkStart w:id="472" w:name="_Toc153441491"/>
            <w:r w:rsidRPr="10EA46D3">
              <w:rPr>
                <w:rFonts w:ascii="Times New Roman" w:eastAsia="Times New Roman" w:hAnsi="Times New Roman"/>
                <w:b/>
                <w:sz w:val="28"/>
                <w:szCs w:val="28"/>
              </w:rPr>
              <w:t>1</w:t>
            </w:r>
            <w:bookmarkEnd w:id="470"/>
            <w:bookmarkEnd w:id="471"/>
            <w:bookmarkEnd w:id="472"/>
          </w:p>
        </w:tc>
        <w:tc>
          <w:tcPr>
            <w:tcW w:w="1710" w:type="dxa"/>
          </w:tcPr>
          <w:p w14:paraId="287CC754" w14:textId="1FE1113C" w:rsidR="00FA2A92" w:rsidRPr="00B9495D" w:rsidRDefault="1AE4BDD7" w:rsidP="00BD2003">
            <w:pPr>
              <w:tabs>
                <w:tab w:val="left" w:pos="360"/>
              </w:tabs>
              <w:spacing w:line="360" w:lineRule="auto"/>
              <w:outlineLvl w:val="2"/>
              <w:rPr>
                <w:rFonts w:ascii="Times New Roman" w:eastAsia="Times New Roman" w:hAnsi="Times New Roman"/>
                <w:sz w:val="28"/>
                <w:szCs w:val="28"/>
              </w:rPr>
            </w:pPr>
            <w:bookmarkStart w:id="473" w:name="_Toc152973608"/>
            <w:bookmarkStart w:id="474" w:name="_Toc152974486"/>
            <w:bookmarkStart w:id="475" w:name="_Toc153441492"/>
            <w:proofErr w:type="spellStart"/>
            <w:r w:rsidRPr="10EA46D3">
              <w:rPr>
                <w:rFonts w:ascii="Times New Roman" w:eastAsia="Times New Roman" w:hAnsi="Times New Roman"/>
                <w:sz w:val="28"/>
                <w:szCs w:val="28"/>
              </w:rPr>
              <w:t>id_cl</w:t>
            </w:r>
            <w:bookmarkEnd w:id="473"/>
            <w:bookmarkEnd w:id="474"/>
            <w:bookmarkEnd w:id="475"/>
            <w:proofErr w:type="spellEnd"/>
          </w:p>
        </w:tc>
        <w:tc>
          <w:tcPr>
            <w:tcW w:w="2250" w:type="dxa"/>
          </w:tcPr>
          <w:p w14:paraId="55F79D15" w14:textId="287CB761" w:rsidR="00FA2A92" w:rsidRPr="00B9495D" w:rsidRDefault="1AE4BDD7" w:rsidP="00BD2003">
            <w:pPr>
              <w:tabs>
                <w:tab w:val="left" w:pos="360"/>
              </w:tabs>
              <w:spacing w:line="360" w:lineRule="auto"/>
              <w:outlineLvl w:val="2"/>
              <w:rPr>
                <w:rFonts w:ascii="Times New Roman" w:eastAsia="Times New Roman" w:hAnsi="Times New Roman"/>
                <w:sz w:val="28"/>
                <w:szCs w:val="28"/>
              </w:rPr>
            </w:pPr>
            <w:bookmarkStart w:id="476" w:name="_Toc152973609"/>
            <w:bookmarkStart w:id="477" w:name="_Toc152974487"/>
            <w:bookmarkStart w:id="478" w:name="_Toc153441493"/>
            <w:r w:rsidRPr="10EA46D3">
              <w:rPr>
                <w:rFonts w:ascii="Times New Roman" w:eastAsia="Times New Roman" w:hAnsi="Times New Roman"/>
                <w:sz w:val="28"/>
                <w:szCs w:val="28"/>
              </w:rPr>
              <w:t>INT</w:t>
            </w:r>
            <w:bookmarkEnd w:id="476"/>
            <w:bookmarkEnd w:id="477"/>
            <w:bookmarkEnd w:id="478"/>
          </w:p>
        </w:tc>
        <w:tc>
          <w:tcPr>
            <w:tcW w:w="1980" w:type="dxa"/>
          </w:tcPr>
          <w:p w14:paraId="175217FB" w14:textId="1DA9F258" w:rsidR="00FA2A92" w:rsidRPr="00B9495D" w:rsidRDefault="1AE4BDD7" w:rsidP="00BD2003">
            <w:pPr>
              <w:tabs>
                <w:tab w:val="left" w:pos="360"/>
              </w:tabs>
              <w:spacing w:line="360" w:lineRule="auto"/>
              <w:jc w:val="both"/>
              <w:outlineLvl w:val="2"/>
              <w:rPr>
                <w:rFonts w:ascii="Times New Roman" w:eastAsia="Times New Roman" w:hAnsi="Times New Roman"/>
                <w:sz w:val="28"/>
                <w:szCs w:val="28"/>
              </w:rPr>
            </w:pPr>
            <w:bookmarkStart w:id="479" w:name="_Toc152973610"/>
            <w:bookmarkStart w:id="480" w:name="_Toc152974488"/>
            <w:bookmarkStart w:id="481" w:name="_Toc153441494"/>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Chất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bookmarkEnd w:id="479"/>
            <w:bookmarkEnd w:id="480"/>
            <w:bookmarkEnd w:id="481"/>
            <w:proofErr w:type="spellEnd"/>
          </w:p>
        </w:tc>
        <w:tc>
          <w:tcPr>
            <w:tcW w:w="1890" w:type="dxa"/>
          </w:tcPr>
          <w:p w14:paraId="436EBA7F" w14:textId="77777777" w:rsidR="00FA2A92" w:rsidRPr="00B9495D" w:rsidRDefault="1AE4BDD7" w:rsidP="00BD2003">
            <w:pPr>
              <w:tabs>
                <w:tab w:val="left" w:pos="360"/>
              </w:tabs>
              <w:spacing w:line="360" w:lineRule="auto"/>
              <w:outlineLvl w:val="2"/>
              <w:rPr>
                <w:rFonts w:ascii="Times New Roman" w:eastAsia="Times New Roman" w:hAnsi="Times New Roman"/>
                <w:sz w:val="28"/>
                <w:szCs w:val="28"/>
              </w:rPr>
            </w:pPr>
            <w:bookmarkStart w:id="482" w:name="_Toc152973611"/>
            <w:bookmarkStart w:id="483" w:name="_Toc152974489"/>
            <w:bookmarkStart w:id="484" w:name="_Toc153441495"/>
            <w:r w:rsidRPr="10EA46D3">
              <w:rPr>
                <w:rFonts w:ascii="Times New Roman" w:eastAsia="Times New Roman" w:hAnsi="Times New Roman"/>
                <w:sz w:val="28"/>
                <w:szCs w:val="28"/>
              </w:rPr>
              <w:t>PK</w:t>
            </w:r>
            <w:bookmarkEnd w:id="482"/>
            <w:bookmarkEnd w:id="483"/>
            <w:bookmarkEnd w:id="484"/>
          </w:p>
        </w:tc>
      </w:tr>
      <w:tr w:rsidR="000A3949" w14:paraId="7C9D280A" w14:textId="77777777" w:rsidTr="00BD2003">
        <w:trPr>
          <w:jc w:val="center"/>
        </w:trPr>
        <w:tc>
          <w:tcPr>
            <w:tcW w:w="900" w:type="dxa"/>
          </w:tcPr>
          <w:p w14:paraId="2701FFEB" w14:textId="77777777" w:rsidR="00884EA7"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485" w:name="_Toc152973612"/>
            <w:bookmarkStart w:id="486" w:name="_Toc152974490"/>
            <w:bookmarkStart w:id="487" w:name="_Toc153441496"/>
            <w:r w:rsidRPr="10EA46D3">
              <w:rPr>
                <w:rFonts w:ascii="Times New Roman" w:eastAsia="Times New Roman" w:hAnsi="Times New Roman"/>
                <w:b/>
                <w:sz w:val="28"/>
                <w:szCs w:val="28"/>
              </w:rPr>
              <w:t>2</w:t>
            </w:r>
            <w:bookmarkEnd w:id="485"/>
            <w:bookmarkEnd w:id="486"/>
            <w:bookmarkEnd w:id="487"/>
          </w:p>
        </w:tc>
        <w:tc>
          <w:tcPr>
            <w:tcW w:w="1710" w:type="dxa"/>
          </w:tcPr>
          <w:p w14:paraId="12C3A60D" w14:textId="6CB93266" w:rsidR="00884EA7" w:rsidRPr="00B9495D" w:rsidRDefault="1AE4BDD7" w:rsidP="00BD2003">
            <w:pPr>
              <w:tabs>
                <w:tab w:val="left" w:pos="360"/>
              </w:tabs>
              <w:spacing w:line="360" w:lineRule="auto"/>
              <w:outlineLvl w:val="2"/>
              <w:rPr>
                <w:rFonts w:ascii="Times New Roman" w:eastAsia="Times New Roman" w:hAnsi="Times New Roman"/>
                <w:sz w:val="28"/>
                <w:szCs w:val="28"/>
              </w:rPr>
            </w:pPr>
            <w:bookmarkStart w:id="488" w:name="_Toc152973613"/>
            <w:bookmarkStart w:id="489" w:name="_Toc152974491"/>
            <w:bookmarkStart w:id="490" w:name="_Toc153441497"/>
            <w:proofErr w:type="spellStart"/>
            <w:r w:rsidRPr="10EA46D3">
              <w:rPr>
                <w:rFonts w:ascii="Times New Roman" w:eastAsia="Times New Roman" w:hAnsi="Times New Roman"/>
                <w:sz w:val="28"/>
                <w:szCs w:val="28"/>
              </w:rPr>
              <w:t>ma_cl</w:t>
            </w:r>
            <w:bookmarkEnd w:id="488"/>
            <w:bookmarkEnd w:id="489"/>
            <w:bookmarkEnd w:id="490"/>
            <w:proofErr w:type="spellEnd"/>
          </w:p>
        </w:tc>
        <w:tc>
          <w:tcPr>
            <w:tcW w:w="2250" w:type="dxa"/>
          </w:tcPr>
          <w:p w14:paraId="76C605BB" w14:textId="756EE9E7" w:rsidR="00884EA7" w:rsidRPr="00B9495D" w:rsidRDefault="1AE4BDD7" w:rsidP="00BD2003">
            <w:pPr>
              <w:tabs>
                <w:tab w:val="left" w:pos="360"/>
              </w:tabs>
              <w:spacing w:line="360" w:lineRule="auto"/>
              <w:outlineLvl w:val="2"/>
              <w:rPr>
                <w:rFonts w:ascii="Times New Roman" w:eastAsia="Times New Roman" w:hAnsi="Times New Roman"/>
                <w:sz w:val="28"/>
                <w:szCs w:val="28"/>
              </w:rPr>
            </w:pPr>
            <w:bookmarkStart w:id="491" w:name="_Toc152973614"/>
            <w:bookmarkStart w:id="492" w:name="_Toc152974492"/>
            <w:bookmarkStart w:id="493" w:name="_Toc153441498"/>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491"/>
            <w:bookmarkEnd w:id="492"/>
            <w:bookmarkEnd w:id="493"/>
          </w:p>
        </w:tc>
        <w:tc>
          <w:tcPr>
            <w:tcW w:w="1980" w:type="dxa"/>
          </w:tcPr>
          <w:p w14:paraId="25D6BBF0" w14:textId="44E96B5A" w:rsidR="00884EA7" w:rsidRPr="00B9495D" w:rsidRDefault="1AE4BDD7" w:rsidP="00BD2003">
            <w:pPr>
              <w:tabs>
                <w:tab w:val="left" w:pos="360"/>
              </w:tabs>
              <w:spacing w:line="360" w:lineRule="auto"/>
              <w:outlineLvl w:val="2"/>
              <w:rPr>
                <w:rFonts w:ascii="Times New Roman" w:eastAsia="Times New Roman" w:hAnsi="Times New Roman"/>
                <w:sz w:val="28"/>
                <w:szCs w:val="28"/>
              </w:rPr>
            </w:pPr>
            <w:r w:rsidRPr="10EA46D3">
              <w:rPr>
                <w:rFonts w:ascii="Times New Roman" w:eastAsia="Times New Roman" w:hAnsi="Times New Roman"/>
                <w:sz w:val="28"/>
                <w:szCs w:val="28"/>
              </w:rPr>
              <w:t xml:space="preserve"> </w:t>
            </w:r>
            <w:bookmarkStart w:id="494" w:name="_Toc152973615"/>
            <w:bookmarkStart w:id="495" w:name="_Toc152974493"/>
            <w:bookmarkStart w:id="496" w:name="_Toc153441499"/>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bookmarkEnd w:id="494"/>
            <w:bookmarkEnd w:id="495"/>
            <w:bookmarkEnd w:id="496"/>
            <w:proofErr w:type="spellEnd"/>
          </w:p>
        </w:tc>
        <w:tc>
          <w:tcPr>
            <w:tcW w:w="1890" w:type="dxa"/>
          </w:tcPr>
          <w:p w14:paraId="39F4BA55" w14:textId="7A36AB83" w:rsidR="00884EA7" w:rsidRPr="00B9495D" w:rsidRDefault="1AE4BDD7" w:rsidP="00BD2003">
            <w:pPr>
              <w:tabs>
                <w:tab w:val="left" w:pos="360"/>
              </w:tabs>
              <w:spacing w:line="360" w:lineRule="auto"/>
              <w:outlineLvl w:val="2"/>
              <w:rPr>
                <w:rFonts w:ascii="Times New Roman" w:eastAsia="Times New Roman" w:hAnsi="Times New Roman"/>
                <w:sz w:val="28"/>
                <w:szCs w:val="28"/>
              </w:rPr>
            </w:pPr>
            <w:bookmarkStart w:id="497" w:name="_Toc152973616"/>
            <w:bookmarkStart w:id="498" w:name="_Toc152974494"/>
            <w:bookmarkStart w:id="499" w:name="_Toc153441500"/>
            <w:r w:rsidRPr="10EA46D3">
              <w:rPr>
                <w:rFonts w:ascii="Times New Roman" w:eastAsia="Times New Roman" w:hAnsi="Times New Roman"/>
                <w:sz w:val="28"/>
                <w:szCs w:val="28"/>
              </w:rPr>
              <w:t>NULL</w:t>
            </w:r>
            <w:bookmarkEnd w:id="497"/>
            <w:bookmarkEnd w:id="498"/>
            <w:bookmarkEnd w:id="499"/>
          </w:p>
        </w:tc>
      </w:tr>
      <w:tr w:rsidR="000A3949" w14:paraId="02BF9859" w14:textId="77777777" w:rsidTr="00BD2003">
        <w:trPr>
          <w:jc w:val="center"/>
        </w:trPr>
        <w:tc>
          <w:tcPr>
            <w:tcW w:w="900" w:type="dxa"/>
          </w:tcPr>
          <w:p w14:paraId="34160DAE" w14:textId="77777777" w:rsidR="00B31DF4"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500" w:name="_Toc152973617"/>
            <w:bookmarkStart w:id="501" w:name="_Toc152974495"/>
            <w:bookmarkStart w:id="502" w:name="_Toc153441501"/>
            <w:r w:rsidRPr="10EA46D3">
              <w:rPr>
                <w:rFonts w:ascii="Times New Roman" w:eastAsia="Times New Roman" w:hAnsi="Times New Roman"/>
                <w:b/>
                <w:sz w:val="28"/>
                <w:szCs w:val="28"/>
              </w:rPr>
              <w:t>3</w:t>
            </w:r>
            <w:bookmarkEnd w:id="500"/>
            <w:bookmarkEnd w:id="501"/>
            <w:bookmarkEnd w:id="502"/>
          </w:p>
        </w:tc>
        <w:tc>
          <w:tcPr>
            <w:tcW w:w="1710" w:type="dxa"/>
          </w:tcPr>
          <w:p w14:paraId="4D17A467" w14:textId="74092861" w:rsidR="00B31D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03" w:name="_Toc152973618"/>
            <w:bookmarkStart w:id="504" w:name="_Toc152974496"/>
            <w:bookmarkStart w:id="505" w:name="_Toc153441502"/>
            <w:proofErr w:type="spellStart"/>
            <w:r w:rsidRPr="10EA46D3">
              <w:rPr>
                <w:rFonts w:ascii="Times New Roman" w:eastAsia="Times New Roman" w:hAnsi="Times New Roman"/>
                <w:sz w:val="28"/>
                <w:szCs w:val="28"/>
              </w:rPr>
              <w:t>ten_cl</w:t>
            </w:r>
            <w:bookmarkEnd w:id="503"/>
            <w:bookmarkEnd w:id="504"/>
            <w:bookmarkEnd w:id="505"/>
            <w:proofErr w:type="spellEnd"/>
          </w:p>
        </w:tc>
        <w:tc>
          <w:tcPr>
            <w:tcW w:w="2250" w:type="dxa"/>
          </w:tcPr>
          <w:p w14:paraId="1F0AD53E" w14:textId="5C756B5F" w:rsidR="00B31D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06" w:name="_Toc152973619"/>
            <w:bookmarkStart w:id="507" w:name="_Toc152974497"/>
            <w:bookmarkStart w:id="508" w:name="_Toc153441503"/>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506"/>
            <w:bookmarkEnd w:id="507"/>
            <w:bookmarkEnd w:id="508"/>
          </w:p>
        </w:tc>
        <w:tc>
          <w:tcPr>
            <w:tcW w:w="1980" w:type="dxa"/>
          </w:tcPr>
          <w:p w14:paraId="7DA36C7C" w14:textId="75CF3FC9" w:rsidR="00B31DF4" w:rsidRPr="00B9495D" w:rsidRDefault="1AE4BDD7" w:rsidP="00BD2003">
            <w:pPr>
              <w:tabs>
                <w:tab w:val="left" w:pos="360"/>
              </w:tabs>
              <w:spacing w:line="360" w:lineRule="auto"/>
              <w:jc w:val="both"/>
              <w:rPr>
                <w:rFonts w:ascii="Times New Roman" w:eastAsia="Times New Roman" w:hAnsi="Times New Roman"/>
                <w:sz w:val="28"/>
                <w:szCs w:val="28"/>
              </w:rPr>
            </w:pPr>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proofErr w:type="spellEnd"/>
          </w:p>
        </w:tc>
        <w:tc>
          <w:tcPr>
            <w:tcW w:w="1890" w:type="dxa"/>
          </w:tcPr>
          <w:p w14:paraId="0185BD66" w14:textId="17623EE2" w:rsidR="00B31D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09" w:name="_Toc152973620"/>
            <w:bookmarkStart w:id="510" w:name="_Toc152974498"/>
            <w:bookmarkStart w:id="511" w:name="_Toc153441504"/>
            <w:r w:rsidRPr="10EA46D3">
              <w:rPr>
                <w:rFonts w:ascii="Times New Roman" w:eastAsia="Times New Roman" w:hAnsi="Times New Roman"/>
                <w:sz w:val="28"/>
                <w:szCs w:val="28"/>
              </w:rPr>
              <w:t>NULL</w:t>
            </w:r>
            <w:bookmarkEnd w:id="509"/>
            <w:bookmarkEnd w:id="510"/>
            <w:bookmarkEnd w:id="511"/>
          </w:p>
        </w:tc>
      </w:tr>
      <w:tr w:rsidR="000A3949" w14:paraId="2FFA4906" w14:textId="77777777" w:rsidTr="00BD2003">
        <w:trPr>
          <w:jc w:val="center"/>
        </w:trPr>
        <w:tc>
          <w:tcPr>
            <w:tcW w:w="900" w:type="dxa"/>
          </w:tcPr>
          <w:p w14:paraId="0B443AD8" w14:textId="77777777" w:rsidR="00FA2A92"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512" w:name="_Toc152973621"/>
            <w:bookmarkStart w:id="513" w:name="_Toc152974499"/>
            <w:bookmarkStart w:id="514" w:name="_Toc153441505"/>
            <w:r w:rsidRPr="10EA46D3">
              <w:rPr>
                <w:rFonts w:ascii="Times New Roman" w:eastAsia="Times New Roman" w:hAnsi="Times New Roman"/>
                <w:b/>
                <w:sz w:val="28"/>
                <w:szCs w:val="28"/>
              </w:rPr>
              <w:t>4</w:t>
            </w:r>
            <w:bookmarkEnd w:id="512"/>
            <w:bookmarkEnd w:id="513"/>
            <w:bookmarkEnd w:id="514"/>
          </w:p>
        </w:tc>
        <w:tc>
          <w:tcPr>
            <w:tcW w:w="1710" w:type="dxa"/>
          </w:tcPr>
          <w:p w14:paraId="53922B66" w14:textId="25BA5476" w:rsidR="00FA2A92" w:rsidRPr="00B9495D" w:rsidRDefault="1AE4BDD7" w:rsidP="00BD2003">
            <w:pPr>
              <w:tabs>
                <w:tab w:val="left" w:pos="360"/>
              </w:tabs>
              <w:spacing w:line="360" w:lineRule="auto"/>
              <w:outlineLvl w:val="2"/>
              <w:rPr>
                <w:rFonts w:ascii="Times New Roman" w:eastAsia="Times New Roman" w:hAnsi="Times New Roman"/>
                <w:sz w:val="28"/>
                <w:szCs w:val="28"/>
              </w:rPr>
            </w:pPr>
            <w:bookmarkStart w:id="515" w:name="_Toc152973622"/>
            <w:bookmarkStart w:id="516" w:name="_Toc152974500"/>
            <w:bookmarkStart w:id="517" w:name="_Toc153441506"/>
            <w:proofErr w:type="spellStart"/>
            <w:r w:rsidRPr="10EA46D3">
              <w:rPr>
                <w:rFonts w:ascii="Times New Roman" w:eastAsia="Times New Roman" w:hAnsi="Times New Roman"/>
                <w:sz w:val="28"/>
                <w:szCs w:val="28"/>
              </w:rPr>
              <w:t>trang_thai</w:t>
            </w:r>
            <w:bookmarkEnd w:id="515"/>
            <w:bookmarkEnd w:id="516"/>
            <w:bookmarkEnd w:id="517"/>
            <w:proofErr w:type="spellEnd"/>
          </w:p>
        </w:tc>
        <w:tc>
          <w:tcPr>
            <w:tcW w:w="2250" w:type="dxa"/>
          </w:tcPr>
          <w:p w14:paraId="346B85E3" w14:textId="1AA8BC6A" w:rsidR="00FA2A92" w:rsidRPr="00B9495D" w:rsidRDefault="1AE4BDD7" w:rsidP="00BD2003">
            <w:pPr>
              <w:tabs>
                <w:tab w:val="left" w:pos="360"/>
              </w:tabs>
              <w:spacing w:line="360" w:lineRule="auto"/>
              <w:outlineLvl w:val="2"/>
              <w:rPr>
                <w:rFonts w:ascii="Times New Roman" w:eastAsia="Times New Roman" w:hAnsi="Times New Roman"/>
                <w:sz w:val="28"/>
                <w:szCs w:val="28"/>
              </w:rPr>
            </w:pPr>
            <w:bookmarkStart w:id="518" w:name="_Toc152973623"/>
            <w:bookmarkStart w:id="519" w:name="_Toc152974501"/>
            <w:bookmarkStart w:id="520" w:name="_Toc153441507"/>
            <w:r w:rsidRPr="10EA46D3">
              <w:rPr>
                <w:rFonts w:ascii="Times New Roman" w:eastAsia="Times New Roman" w:hAnsi="Times New Roman"/>
                <w:sz w:val="28"/>
                <w:szCs w:val="28"/>
              </w:rPr>
              <w:t>INT</w:t>
            </w:r>
            <w:bookmarkEnd w:id="518"/>
            <w:bookmarkEnd w:id="519"/>
            <w:bookmarkEnd w:id="520"/>
          </w:p>
          <w:p w14:paraId="2997B8BA" w14:textId="4CC6322C" w:rsidR="00FA2A92" w:rsidRPr="00B9495D" w:rsidRDefault="00FA2A92" w:rsidP="00BD2003">
            <w:pPr>
              <w:tabs>
                <w:tab w:val="left" w:pos="360"/>
              </w:tabs>
              <w:spacing w:line="360" w:lineRule="auto"/>
              <w:outlineLvl w:val="2"/>
              <w:rPr>
                <w:rFonts w:ascii="Times New Roman" w:eastAsia="Times New Roman" w:hAnsi="Times New Roman"/>
                <w:sz w:val="28"/>
                <w:szCs w:val="28"/>
              </w:rPr>
            </w:pPr>
          </w:p>
        </w:tc>
        <w:tc>
          <w:tcPr>
            <w:tcW w:w="1980" w:type="dxa"/>
          </w:tcPr>
          <w:p w14:paraId="3C967BAE" w14:textId="75CF3FC9" w:rsidR="00FA2A92" w:rsidRPr="00B9495D" w:rsidRDefault="1AE4BDD7" w:rsidP="00BD2003">
            <w:pPr>
              <w:tabs>
                <w:tab w:val="left" w:pos="360"/>
              </w:tabs>
              <w:spacing w:line="360" w:lineRule="auto"/>
              <w:jc w:val="both"/>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proofErr w:type="spellEnd"/>
          </w:p>
        </w:tc>
        <w:tc>
          <w:tcPr>
            <w:tcW w:w="1890" w:type="dxa"/>
          </w:tcPr>
          <w:p w14:paraId="7413A051" w14:textId="4386F16D" w:rsidR="00FA2A92" w:rsidRPr="00B9495D"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0</w:t>
            </w:r>
          </w:p>
        </w:tc>
      </w:tr>
    </w:tbl>
    <w:p w14:paraId="31F0E2E7" w14:textId="09C2D341" w:rsidR="73A2911E" w:rsidRDefault="73A2911E" w:rsidP="00BD2003">
      <w:pPr>
        <w:spacing w:after="0" w:line="360" w:lineRule="auto"/>
        <w:jc w:val="both"/>
        <w:rPr>
          <w:rFonts w:ascii="Times New Roman" w:eastAsia="Times New Roman" w:hAnsi="Times New Roman" w:cs="Times New Roman"/>
        </w:rPr>
      </w:pPr>
    </w:p>
    <w:p w14:paraId="67AF21F7" w14:textId="77777777" w:rsidR="00BD2003" w:rsidRDefault="00BD2003">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633ECC99" w14:textId="3D00EDCA" w:rsidR="1AE4BDD7" w:rsidRDefault="1AE4BDD7" w:rsidP="00D1634E">
      <w:pPr>
        <w:tabs>
          <w:tab w:val="left" w:pos="360"/>
        </w:tabs>
        <w:spacing w:after="0" w:line="360" w:lineRule="auto"/>
        <w:jc w:val="center"/>
        <w:outlineLvl w:val="4"/>
        <w:rPr>
          <w:rFonts w:ascii="Times New Roman" w:eastAsia="Times New Roman" w:hAnsi="Times New Roman" w:cs="Times New Roman"/>
          <w:b/>
          <w:sz w:val="28"/>
          <w:szCs w:val="28"/>
        </w:rPr>
      </w:pPr>
      <w:bookmarkStart w:id="521" w:name="_Toc153435899"/>
      <w:r w:rsidRPr="1AE4BDD7">
        <w:rPr>
          <w:rFonts w:ascii="Times New Roman" w:eastAsia="Times New Roman" w:hAnsi="Times New Roman" w:cs="Times New Roman"/>
          <w:b/>
          <w:bCs/>
          <w:sz w:val="28"/>
          <w:szCs w:val="28"/>
        </w:rPr>
        <w:t xml:space="preserve">H3: </w:t>
      </w:r>
      <w:proofErr w:type="spellStart"/>
      <w:r w:rsidRPr="1AE4BDD7">
        <w:rPr>
          <w:rFonts w:ascii="Times New Roman" w:eastAsia="Times New Roman" w:hAnsi="Times New Roman" w:cs="Times New Roman"/>
          <w:b/>
          <w:bCs/>
          <w:sz w:val="28"/>
          <w:szCs w:val="28"/>
        </w:rPr>
        <w:t>Bảng</w:t>
      </w:r>
      <w:proofErr w:type="spellEnd"/>
      <w:r w:rsidRPr="1AE4BDD7">
        <w:rPr>
          <w:rFonts w:ascii="Times New Roman" w:eastAsia="Times New Roman" w:hAnsi="Times New Roman" w:cs="Times New Roman"/>
          <w:b/>
          <w:bCs/>
          <w:sz w:val="28"/>
          <w:szCs w:val="28"/>
        </w:rPr>
        <w:t xml:space="preserve"> Chi </w:t>
      </w:r>
      <w:proofErr w:type="spellStart"/>
      <w:r w:rsidRPr="1AE4BDD7">
        <w:rPr>
          <w:rFonts w:ascii="Times New Roman" w:eastAsia="Times New Roman" w:hAnsi="Times New Roman" w:cs="Times New Roman"/>
          <w:b/>
          <w:bCs/>
          <w:sz w:val="28"/>
          <w:szCs w:val="28"/>
        </w:rPr>
        <w:t>tiết</w:t>
      </w:r>
      <w:proofErr w:type="spellEnd"/>
      <w:r w:rsidRPr="1AE4BDD7">
        <w:rPr>
          <w:rFonts w:ascii="Times New Roman" w:eastAsia="Times New Roman" w:hAnsi="Times New Roman" w:cs="Times New Roman"/>
          <w:b/>
          <w:bCs/>
          <w:sz w:val="28"/>
          <w:szCs w:val="28"/>
        </w:rPr>
        <w:t xml:space="preserve"> </w:t>
      </w:r>
      <w:proofErr w:type="spellStart"/>
      <w:r w:rsidRPr="1AE4BDD7">
        <w:rPr>
          <w:rFonts w:ascii="Times New Roman" w:eastAsia="Times New Roman" w:hAnsi="Times New Roman" w:cs="Times New Roman"/>
          <w:b/>
          <w:bCs/>
          <w:sz w:val="28"/>
          <w:szCs w:val="28"/>
        </w:rPr>
        <w:t>sản</w:t>
      </w:r>
      <w:proofErr w:type="spellEnd"/>
      <w:r w:rsidRPr="1AE4BDD7">
        <w:rPr>
          <w:rFonts w:ascii="Times New Roman" w:eastAsia="Times New Roman" w:hAnsi="Times New Roman" w:cs="Times New Roman"/>
          <w:b/>
          <w:bCs/>
          <w:sz w:val="28"/>
          <w:szCs w:val="28"/>
        </w:rPr>
        <w:t xml:space="preserve"> </w:t>
      </w:r>
      <w:proofErr w:type="spellStart"/>
      <w:r w:rsidRPr="1AE4BDD7">
        <w:rPr>
          <w:rFonts w:ascii="Times New Roman" w:eastAsia="Times New Roman" w:hAnsi="Times New Roman" w:cs="Times New Roman"/>
          <w:b/>
          <w:bCs/>
          <w:sz w:val="28"/>
          <w:szCs w:val="28"/>
        </w:rPr>
        <w:t>phẩm</w:t>
      </w:r>
      <w:bookmarkEnd w:id="521"/>
      <w:proofErr w:type="spellEnd"/>
    </w:p>
    <w:p w14:paraId="5E296A45" w14:textId="477881C6"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23C94433" wp14:editId="786078C1">
            <wp:extent cx="2470245" cy="3670952"/>
            <wp:effectExtent l="0" t="0" r="0" b="0"/>
            <wp:docPr id="411232806" name="Picture 41123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32806"/>
                    <pic:cNvPicPr/>
                  </pic:nvPicPr>
                  <pic:blipFill>
                    <a:blip r:embed="rId37">
                      <a:extLst>
                        <a:ext uri="{28A0092B-C50C-407E-A947-70E740481C1C}">
                          <a14:useLocalDpi xmlns:a14="http://schemas.microsoft.com/office/drawing/2010/main" val="0"/>
                        </a:ext>
                      </a:extLst>
                    </a:blip>
                    <a:stretch>
                      <a:fillRect/>
                    </a:stretch>
                  </pic:blipFill>
                  <pic:spPr>
                    <a:xfrm>
                      <a:off x="0" y="0"/>
                      <a:ext cx="2470245" cy="3670952"/>
                    </a:xfrm>
                    <a:prstGeom prst="rect">
                      <a:avLst/>
                    </a:prstGeom>
                  </pic:spPr>
                </pic:pic>
              </a:graphicData>
            </a:graphic>
          </wp:inline>
        </w:drawing>
      </w:r>
    </w:p>
    <w:tbl>
      <w:tblPr>
        <w:tblStyle w:val="TableGrid"/>
        <w:tblW w:w="8730" w:type="dxa"/>
        <w:jc w:val="center"/>
        <w:tblLayout w:type="fixed"/>
        <w:tblLook w:val="04A0" w:firstRow="1" w:lastRow="0" w:firstColumn="1" w:lastColumn="0" w:noHBand="0" w:noVBand="1"/>
      </w:tblPr>
      <w:tblGrid>
        <w:gridCol w:w="900"/>
        <w:gridCol w:w="1710"/>
        <w:gridCol w:w="2250"/>
        <w:gridCol w:w="1980"/>
        <w:gridCol w:w="1890"/>
      </w:tblGrid>
      <w:tr w:rsidR="00566FF4" w14:paraId="409655AE" w14:textId="77777777" w:rsidTr="06BB702B">
        <w:trPr>
          <w:jc w:val="center"/>
        </w:trPr>
        <w:tc>
          <w:tcPr>
            <w:tcW w:w="8730" w:type="dxa"/>
            <w:gridSpan w:val="5"/>
            <w:shd w:val="clear" w:color="auto" w:fill="ED7D31" w:themeFill="accent2"/>
          </w:tcPr>
          <w:p w14:paraId="6E3D4BEB" w14:textId="7EE50D46" w:rsidR="00566FF4"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522" w:name="_Toc152973624"/>
            <w:bookmarkStart w:id="523" w:name="_Toc152974502"/>
            <w:bookmarkStart w:id="524" w:name="_Toc153441508"/>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Chi </w:t>
            </w:r>
            <w:proofErr w:type="spellStart"/>
            <w:r w:rsidRPr="10EA46D3">
              <w:rPr>
                <w:rFonts w:ascii="Times New Roman" w:eastAsia="Times New Roman" w:hAnsi="Times New Roman"/>
                <w:b/>
                <w:sz w:val="28"/>
                <w:szCs w:val="28"/>
              </w:rPr>
              <w:t>Tiết</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Sản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Phẩm</w:t>
            </w:r>
            <w:bookmarkEnd w:id="522"/>
            <w:bookmarkEnd w:id="523"/>
            <w:bookmarkEnd w:id="524"/>
            <w:proofErr w:type="spellEnd"/>
          </w:p>
        </w:tc>
      </w:tr>
      <w:tr w:rsidR="00566FF4" w14:paraId="68A588DE" w14:textId="77777777" w:rsidTr="06BB702B">
        <w:trPr>
          <w:jc w:val="center"/>
        </w:trPr>
        <w:tc>
          <w:tcPr>
            <w:tcW w:w="900" w:type="dxa"/>
            <w:shd w:val="clear" w:color="auto" w:fill="ED7D31" w:themeFill="accent2"/>
          </w:tcPr>
          <w:p w14:paraId="6261CFD9" w14:textId="77777777" w:rsidR="00566FF4" w:rsidRPr="00B9495D" w:rsidRDefault="00566FF4" w:rsidP="10EA46D3">
            <w:pPr>
              <w:tabs>
                <w:tab w:val="left" w:pos="360"/>
              </w:tabs>
              <w:spacing w:line="360" w:lineRule="auto"/>
              <w:jc w:val="center"/>
              <w:outlineLvl w:val="2"/>
              <w:rPr>
                <w:rFonts w:ascii="Times New Roman" w:eastAsia="Times New Roman" w:hAnsi="Times New Roman"/>
                <w:b/>
                <w:sz w:val="28"/>
                <w:szCs w:val="28"/>
              </w:rPr>
            </w:pPr>
            <w:bookmarkStart w:id="525" w:name="_Toc152973625"/>
            <w:bookmarkStart w:id="526" w:name="_Toc152974503"/>
            <w:bookmarkStart w:id="527" w:name="_Toc153441509"/>
            <w:r w:rsidRPr="10EA46D3">
              <w:rPr>
                <w:rFonts w:ascii="Times New Roman" w:eastAsia="Times New Roman" w:hAnsi="Times New Roman"/>
                <w:b/>
                <w:sz w:val="28"/>
                <w:szCs w:val="28"/>
              </w:rPr>
              <w:t>STT</w:t>
            </w:r>
            <w:bookmarkEnd w:id="525"/>
            <w:bookmarkEnd w:id="526"/>
            <w:bookmarkEnd w:id="527"/>
          </w:p>
        </w:tc>
        <w:tc>
          <w:tcPr>
            <w:tcW w:w="1710" w:type="dxa"/>
            <w:shd w:val="clear" w:color="auto" w:fill="ED7D31" w:themeFill="accent2"/>
          </w:tcPr>
          <w:p w14:paraId="5D6F974A" w14:textId="77777777" w:rsidR="00566FF4"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528" w:name="_Toc152973626"/>
            <w:bookmarkStart w:id="529" w:name="_Toc152974504"/>
            <w:bookmarkStart w:id="530" w:name="_Toc153441510"/>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528"/>
            <w:bookmarkEnd w:id="529"/>
            <w:bookmarkEnd w:id="530"/>
            <w:proofErr w:type="spellEnd"/>
          </w:p>
        </w:tc>
        <w:tc>
          <w:tcPr>
            <w:tcW w:w="2250" w:type="dxa"/>
            <w:shd w:val="clear" w:color="auto" w:fill="ED7D31" w:themeFill="accent2"/>
          </w:tcPr>
          <w:p w14:paraId="1D0BDB76" w14:textId="77777777" w:rsidR="00566FF4"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531" w:name="_Toc152973627"/>
            <w:bookmarkStart w:id="532" w:name="_Toc152974505"/>
            <w:bookmarkStart w:id="533" w:name="_Toc153441511"/>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531"/>
            <w:bookmarkEnd w:id="532"/>
            <w:bookmarkEnd w:id="533"/>
            <w:proofErr w:type="spellEnd"/>
          </w:p>
        </w:tc>
        <w:tc>
          <w:tcPr>
            <w:tcW w:w="1980" w:type="dxa"/>
            <w:shd w:val="clear" w:color="auto" w:fill="ED7D31" w:themeFill="accent2"/>
          </w:tcPr>
          <w:p w14:paraId="6AEEEEB8" w14:textId="77777777" w:rsidR="00566FF4"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534" w:name="_Toc152973628"/>
            <w:bookmarkStart w:id="535" w:name="_Toc152974506"/>
            <w:bookmarkStart w:id="536" w:name="_Toc153441512"/>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534"/>
            <w:bookmarkEnd w:id="535"/>
            <w:bookmarkEnd w:id="536"/>
            <w:proofErr w:type="spellEnd"/>
          </w:p>
        </w:tc>
        <w:tc>
          <w:tcPr>
            <w:tcW w:w="1890" w:type="dxa"/>
            <w:shd w:val="clear" w:color="auto" w:fill="ED7D31" w:themeFill="accent2"/>
          </w:tcPr>
          <w:p w14:paraId="6B48F32A" w14:textId="77777777" w:rsidR="00566FF4"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537" w:name="_Toc152973629"/>
            <w:bookmarkStart w:id="538" w:name="_Toc152974507"/>
            <w:bookmarkStart w:id="539" w:name="_Toc153441513"/>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537"/>
            <w:bookmarkEnd w:id="538"/>
            <w:bookmarkEnd w:id="539"/>
            <w:proofErr w:type="spellEnd"/>
          </w:p>
        </w:tc>
      </w:tr>
      <w:tr w:rsidR="00566FF4" w14:paraId="485264FB" w14:textId="77777777" w:rsidTr="06BB702B">
        <w:trPr>
          <w:jc w:val="center"/>
        </w:trPr>
        <w:tc>
          <w:tcPr>
            <w:tcW w:w="900" w:type="dxa"/>
          </w:tcPr>
          <w:p w14:paraId="31809B2B" w14:textId="77777777" w:rsidR="00566FF4"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540" w:name="_Toc152973630"/>
            <w:bookmarkStart w:id="541" w:name="_Toc152974508"/>
            <w:bookmarkStart w:id="542" w:name="_Toc153441514"/>
            <w:r w:rsidRPr="10EA46D3">
              <w:rPr>
                <w:rFonts w:ascii="Times New Roman" w:eastAsia="Times New Roman" w:hAnsi="Times New Roman"/>
                <w:b/>
                <w:sz w:val="28"/>
                <w:szCs w:val="28"/>
              </w:rPr>
              <w:t>1</w:t>
            </w:r>
            <w:bookmarkEnd w:id="540"/>
            <w:bookmarkEnd w:id="541"/>
            <w:bookmarkEnd w:id="542"/>
          </w:p>
        </w:tc>
        <w:tc>
          <w:tcPr>
            <w:tcW w:w="1710" w:type="dxa"/>
          </w:tcPr>
          <w:p w14:paraId="2DCD9764" w14:textId="720EE019"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43" w:name="_Toc152973631"/>
            <w:bookmarkStart w:id="544" w:name="_Toc152974509"/>
            <w:bookmarkStart w:id="545" w:name="_Toc153441515"/>
            <w:proofErr w:type="spellStart"/>
            <w:r w:rsidRPr="10EA46D3">
              <w:rPr>
                <w:rFonts w:ascii="Times New Roman" w:eastAsia="Times New Roman" w:hAnsi="Times New Roman"/>
                <w:sz w:val="28"/>
                <w:szCs w:val="28"/>
              </w:rPr>
              <w:t>id_ctsp</w:t>
            </w:r>
            <w:bookmarkEnd w:id="543"/>
            <w:bookmarkEnd w:id="544"/>
            <w:bookmarkEnd w:id="545"/>
            <w:proofErr w:type="spellEnd"/>
          </w:p>
        </w:tc>
        <w:tc>
          <w:tcPr>
            <w:tcW w:w="2250" w:type="dxa"/>
          </w:tcPr>
          <w:p w14:paraId="433597D7" w14:textId="7DD709B8" w:rsidR="00566FF4" w:rsidRPr="00B9495D"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1980" w:type="dxa"/>
          </w:tcPr>
          <w:p w14:paraId="7A0EFC00" w14:textId="43CE54CC"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46" w:name="_Toc152973632"/>
            <w:bookmarkStart w:id="547" w:name="_Toc152974510"/>
            <w:bookmarkStart w:id="548" w:name="_Toc153441516"/>
            <w:r w:rsidRPr="10EA46D3">
              <w:rPr>
                <w:rFonts w:ascii="Times New Roman" w:eastAsia="Times New Roman" w:hAnsi="Times New Roman"/>
                <w:sz w:val="28"/>
                <w:szCs w:val="28"/>
              </w:rPr>
              <w:t xml:space="preserve">Id Chi </w:t>
            </w:r>
            <w:proofErr w:type="spellStart"/>
            <w:r w:rsidRPr="10EA46D3">
              <w:rPr>
                <w:rFonts w:ascii="Times New Roman" w:eastAsia="Times New Roman" w:hAnsi="Times New Roman"/>
                <w:sz w:val="28"/>
                <w:szCs w:val="28"/>
              </w:rPr>
              <w:t>tiết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sp</w:t>
            </w:r>
            <w:bookmarkEnd w:id="546"/>
            <w:bookmarkEnd w:id="547"/>
            <w:bookmarkEnd w:id="548"/>
            <w:proofErr w:type="spellEnd"/>
          </w:p>
        </w:tc>
        <w:tc>
          <w:tcPr>
            <w:tcW w:w="1890" w:type="dxa"/>
          </w:tcPr>
          <w:p w14:paraId="2BE69798" w14:textId="77777777"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49" w:name="_Toc152973633"/>
            <w:bookmarkStart w:id="550" w:name="_Toc152974511"/>
            <w:bookmarkStart w:id="551" w:name="_Toc153441517"/>
            <w:r w:rsidRPr="10EA46D3">
              <w:rPr>
                <w:rFonts w:ascii="Times New Roman" w:eastAsia="Times New Roman" w:hAnsi="Times New Roman"/>
                <w:sz w:val="28"/>
                <w:szCs w:val="28"/>
              </w:rPr>
              <w:t>PK</w:t>
            </w:r>
            <w:bookmarkEnd w:id="549"/>
            <w:bookmarkEnd w:id="550"/>
            <w:bookmarkEnd w:id="551"/>
          </w:p>
        </w:tc>
      </w:tr>
      <w:tr w:rsidR="00566FF4" w14:paraId="13812624" w14:textId="77777777" w:rsidTr="06BB702B">
        <w:trPr>
          <w:jc w:val="center"/>
        </w:trPr>
        <w:tc>
          <w:tcPr>
            <w:tcW w:w="900" w:type="dxa"/>
          </w:tcPr>
          <w:p w14:paraId="1BF8C4F5" w14:textId="77777777" w:rsidR="00566FF4"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552" w:name="_Toc152973634"/>
            <w:bookmarkStart w:id="553" w:name="_Toc152974512"/>
            <w:bookmarkStart w:id="554" w:name="_Toc153441518"/>
            <w:r w:rsidRPr="10EA46D3">
              <w:rPr>
                <w:rFonts w:ascii="Times New Roman" w:eastAsia="Times New Roman" w:hAnsi="Times New Roman"/>
                <w:b/>
                <w:sz w:val="28"/>
                <w:szCs w:val="28"/>
              </w:rPr>
              <w:t>2</w:t>
            </w:r>
            <w:bookmarkEnd w:id="552"/>
            <w:bookmarkEnd w:id="553"/>
            <w:bookmarkEnd w:id="554"/>
          </w:p>
        </w:tc>
        <w:tc>
          <w:tcPr>
            <w:tcW w:w="1710" w:type="dxa"/>
          </w:tcPr>
          <w:p w14:paraId="31A8A154" w14:textId="720EE019"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55" w:name="_Toc152973635"/>
            <w:bookmarkStart w:id="556" w:name="_Toc152974513"/>
            <w:bookmarkStart w:id="557" w:name="_Toc153441519"/>
            <w:proofErr w:type="spellStart"/>
            <w:r w:rsidRPr="10EA46D3">
              <w:rPr>
                <w:rFonts w:ascii="Times New Roman" w:eastAsia="Times New Roman" w:hAnsi="Times New Roman"/>
                <w:sz w:val="28"/>
                <w:szCs w:val="28"/>
              </w:rPr>
              <w:t>id_sp</w:t>
            </w:r>
            <w:bookmarkEnd w:id="555"/>
            <w:bookmarkEnd w:id="556"/>
            <w:bookmarkEnd w:id="557"/>
            <w:proofErr w:type="spellEnd"/>
          </w:p>
        </w:tc>
        <w:tc>
          <w:tcPr>
            <w:tcW w:w="2250" w:type="dxa"/>
          </w:tcPr>
          <w:p w14:paraId="071AAFAD" w14:textId="7DD709B8" w:rsidR="00566FF4" w:rsidRPr="00B9495D"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INT</w:t>
            </w:r>
          </w:p>
          <w:p w14:paraId="2D41E171" w14:textId="767B626A" w:rsidR="00566FF4" w:rsidRPr="00B9495D" w:rsidRDefault="00566FF4" w:rsidP="00BD2003">
            <w:pPr>
              <w:tabs>
                <w:tab w:val="left" w:pos="360"/>
              </w:tabs>
              <w:spacing w:line="360" w:lineRule="auto"/>
              <w:outlineLvl w:val="2"/>
              <w:rPr>
                <w:rFonts w:ascii="Times New Roman" w:eastAsia="Times New Roman" w:hAnsi="Times New Roman"/>
                <w:sz w:val="28"/>
                <w:szCs w:val="28"/>
              </w:rPr>
            </w:pPr>
          </w:p>
        </w:tc>
        <w:tc>
          <w:tcPr>
            <w:tcW w:w="1980" w:type="dxa"/>
          </w:tcPr>
          <w:p w14:paraId="5372824B" w14:textId="7AEF2FBF" w:rsidR="00566FF4" w:rsidRPr="00B9495D"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p>
        </w:tc>
        <w:tc>
          <w:tcPr>
            <w:tcW w:w="1890" w:type="dxa"/>
          </w:tcPr>
          <w:p w14:paraId="6AFD53B5" w14:textId="5EBB4072"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58" w:name="_Toc152973636"/>
            <w:bookmarkStart w:id="559" w:name="_Toc152974514"/>
            <w:bookmarkStart w:id="560" w:name="_Toc153441520"/>
            <w:r w:rsidRPr="10EA46D3">
              <w:rPr>
                <w:rFonts w:ascii="Times New Roman" w:eastAsia="Times New Roman" w:hAnsi="Times New Roman"/>
                <w:sz w:val="28"/>
                <w:szCs w:val="28"/>
              </w:rPr>
              <w:t>FK</w:t>
            </w:r>
            <w:bookmarkEnd w:id="558"/>
            <w:bookmarkEnd w:id="559"/>
            <w:bookmarkEnd w:id="560"/>
          </w:p>
        </w:tc>
      </w:tr>
      <w:tr w:rsidR="00566FF4" w14:paraId="694E452A" w14:textId="77777777" w:rsidTr="06BB702B">
        <w:trPr>
          <w:jc w:val="center"/>
        </w:trPr>
        <w:tc>
          <w:tcPr>
            <w:tcW w:w="900" w:type="dxa"/>
          </w:tcPr>
          <w:p w14:paraId="5CA0EF65" w14:textId="4A17077F" w:rsidR="00566FF4"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561" w:name="_Toc152973637"/>
            <w:bookmarkStart w:id="562" w:name="_Toc152974515"/>
            <w:bookmarkStart w:id="563" w:name="_Toc153441521"/>
            <w:r w:rsidRPr="10EA46D3">
              <w:rPr>
                <w:rFonts w:ascii="Times New Roman" w:eastAsia="Times New Roman" w:hAnsi="Times New Roman"/>
                <w:b/>
                <w:sz w:val="28"/>
                <w:szCs w:val="28"/>
              </w:rPr>
              <w:t>3</w:t>
            </w:r>
            <w:bookmarkEnd w:id="561"/>
            <w:bookmarkEnd w:id="562"/>
            <w:bookmarkEnd w:id="563"/>
          </w:p>
        </w:tc>
        <w:tc>
          <w:tcPr>
            <w:tcW w:w="1710" w:type="dxa"/>
          </w:tcPr>
          <w:p w14:paraId="250CD800" w14:textId="720EE019"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64" w:name="_Toc152973638"/>
            <w:bookmarkStart w:id="565" w:name="_Toc152974516"/>
            <w:bookmarkStart w:id="566" w:name="_Toc153441522"/>
            <w:proofErr w:type="spellStart"/>
            <w:r w:rsidRPr="10EA46D3">
              <w:rPr>
                <w:rFonts w:ascii="Times New Roman" w:eastAsia="Times New Roman" w:hAnsi="Times New Roman"/>
                <w:sz w:val="28"/>
                <w:szCs w:val="28"/>
              </w:rPr>
              <w:t>id_size</w:t>
            </w:r>
            <w:bookmarkEnd w:id="564"/>
            <w:bookmarkEnd w:id="565"/>
            <w:bookmarkEnd w:id="566"/>
            <w:proofErr w:type="spellEnd"/>
          </w:p>
        </w:tc>
        <w:tc>
          <w:tcPr>
            <w:tcW w:w="2250" w:type="dxa"/>
          </w:tcPr>
          <w:p w14:paraId="4054D952" w14:textId="6C6C1025" w:rsidR="00566FF4" w:rsidRPr="00B9495D"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INT</w:t>
            </w:r>
          </w:p>
          <w:p w14:paraId="78C73776" w14:textId="333AD794" w:rsidR="00566FF4" w:rsidRPr="00B9495D" w:rsidRDefault="00566FF4" w:rsidP="00BD2003">
            <w:pPr>
              <w:tabs>
                <w:tab w:val="left" w:pos="360"/>
              </w:tabs>
              <w:spacing w:line="360" w:lineRule="auto"/>
              <w:outlineLvl w:val="2"/>
              <w:rPr>
                <w:rFonts w:ascii="Times New Roman" w:eastAsia="Times New Roman" w:hAnsi="Times New Roman"/>
                <w:sz w:val="28"/>
                <w:szCs w:val="28"/>
              </w:rPr>
            </w:pPr>
          </w:p>
        </w:tc>
        <w:tc>
          <w:tcPr>
            <w:tcW w:w="1980" w:type="dxa"/>
          </w:tcPr>
          <w:p w14:paraId="0DA7A44E" w14:textId="22FD3919" w:rsidR="00566FF4" w:rsidRPr="00B9495D"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Id size</w:t>
            </w:r>
          </w:p>
        </w:tc>
        <w:tc>
          <w:tcPr>
            <w:tcW w:w="1890" w:type="dxa"/>
          </w:tcPr>
          <w:p w14:paraId="7E826D94" w14:textId="38B71D53"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67" w:name="_Toc152973639"/>
            <w:bookmarkStart w:id="568" w:name="_Toc152974517"/>
            <w:bookmarkStart w:id="569" w:name="_Toc153441523"/>
            <w:r w:rsidRPr="10EA46D3">
              <w:rPr>
                <w:rFonts w:ascii="Times New Roman" w:eastAsia="Times New Roman" w:hAnsi="Times New Roman"/>
                <w:sz w:val="28"/>
                <w:szCs w:val="28"/>
              </w:rPr>
              <w:t>FK</w:t>
            </w:r>
            <w:bookmarkEnd w:id="567"/>
            <w:bookmarkEnd w:id="568"/>
            <w:bookmarkEnd w:id="569"/>
          </w:p>
          <w:p w14:paraId="7356F051" w14:textId="069BBDC4" w:rsidR="00566FF4" w:rsidRPr="00B9495D" w:rsidRDefault="00566FF4" w:rsidP="00BD2003">
            <w:pPr>
              <w:tabs>
                <w:tab w:val="left" w:pos="360"/>
              </w:tabs>
              <w:spacing w:line="360" w:lineRule="auto"/>
              <w:outlineLvl w:val="2"/>
              <w:rPr>
                <w:rFonts w:ascii="Times New Roman" w:eastAsia="Times New Roman" w:hAnsi="Times New Roman"/>
                <w:sz w:val="28"/>
                <w:szCs w:val="28"/>
              </w:rPr>
            </w:pPr>
          </w:p>
        </w:tc>
      </w:tr>
      <w:tr w:rsidR="00566FF4" w14:paraId="23D70B1F" w14:textId="77777777" w:rsidTr="06BB702B">
        <w:trPr>
          <w:jc w:val="center"/>
        </w:trPr>
        <w:tc>
          <w:tcPr>
            <w:tcW w:w="900" w:type="dxa"/>
          </w:tcPr>
          <w:p w14:paraId="7AC05244" w14:textId="77777777" w:rsidR="00566FF4"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570" w:name="_Toc152973640"/>
            <w:bookmarkStart w:id="571" w:name="_Toc152974518"/>
            <w:bookmarkStart w:id="572" w:name="_Toc153441524"/>
            <w:r w:rsidRPr="10EA46D3">
              <w:rPr>
                <w:rFonts w:ascii="Times New Roman" w:eastAsia="Times New Roman" w:hAnsi="Times New Roman"/>
                <w:b/>
                <w:sz w:val="28"/>
                <w:szCs w:val="28"/>
              </w:rPr>
              <w:t>4</w:t>
            </w:r>
            <w:bookmarkEnd w:id="570"/>
            <w:bookmarkEnd w:id="571"/>
            <w:bookmarkEnd w:id="572"/>
          </w:p>
        </w:tc>
        <w:tc>
          <w:tcPr>
            <w:tcW w:w="1710" w:type="dxa"/>
          </w:tcPr>
          <w:p w14:paraId="3F20FE21" w14:textId="569D3C09"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73" w:name="_Toc152973641"/>
            <w:bookmarkStart w:id="574" w:name="_Toc152974519"/>
            <w:bookmarkStart w:id="575" w:name="_Toc153441525"/>
            <w:proofErr w:type="spellStart"/>
            <w:r w:rsidRPr="10EA46D3">
              <w:rPr>
                <w:rFonts w:ascii="Times New Roman" w:eastAsia="Times New Roman" w:hAnsi="Times New Roman"/>
                <w:sz w:val="28"/>
                <w:szCs w:val="28"/>
              </w:rPr>
              <w:t>id_ms</w:t>
            </w:r>
            <w:bookmarkEnd w:id="573"/>
            <w:bookmarkEnd w:id="574"/>
            <w:bookmarkEnd w:id="575"/>
            <w:proofErr w:type="spellEnd"/>
          </w:p>
        </w:tc>
        <w:tc>
          <w:tcPr>
            <w:tcW w:w="2250" w:type="dxa"/>
          </w:tcPr>
          <w:p w14:paraId="7CDA67E6" w14:textId="68ED106D" w:rsidR="00566FF4" w:rsidRPr="00B9495D"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INT</w:t>
            </w:r>
          </w:p>
          <w:p w14:paraId="6FC2028A" w14:textId="3CA9C036" w:rsidR="00566FF4" w:rsidRPr="00B9495D" w:rsidRDefault="00566FF4" w:rsidP="00BD2003">
            <w:pPr>
              <w:tabs>
                <w:tab w:val="left" w:pos="360"/>
              </w:tabs>
              <w:spacing w:line="360" w:lineRule="auto"/>
              <w:outlineLvl w:val="2"/>
              <w:rPr>
                <w:rFonts w:ascii="Times New Roman" w:eastAsia="Times New Roman" w:hAnsi="Times New Roman"/>
                <w:sz w:val="28"/>
                <w:szCs w:val="28"/>
              </w:rPr>
            </w:pPr>
          </w:p>
        </w:tc>
        <w:tc>
          <w:tcPr>
            <w:tcW w:w="1980" w:type="dxa"/>
          </w:tcPr>
          <w:p w14:paraId="00E85E13" w14:textId="2D1C364D" w:rsidR="00566FF4" w:rsidRPr="00B9495D"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màu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sắc</w:t>
            </w:r>
            <w:proofErr w:type="spellEnd"/>
          </w:p>
        </w:tc>
        <w:tc>
          <w:tcPr>
            <w:tcW w:w="1890" w:type="dxa"/>
          </w:tcPr>
          <w:p w14:paraId="39BA189B" w14:textId="7A8D5386"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76" w:name="_Toc152973642"/>
            <w:bookmarkStart w:id="577" w:name="_Toc152974520"/>
            <w:bookmarkStart w:id="578" w:name="_Toc153441526"/>
            <w:r w:rsidRPr="10EA46D3">
              <w:rPr>
                <w:rFonts w:ascii="Times New Roman" w:eastAsia="Times New Roman" w:hAnsi="Times New Roman"/>
                <w:sz w:val="28"/>
                <w:szCs w:val="28"/>
              </w:rPr>
              <w:t>FK</w:t>
            </w:r>
            <w:bookmarkEnd w:id="576"/>
            <w:bookmarkEnd w:id="577"/>
            <w:bookmarkEnd w:id="578"/>
          </w:p>
          <w:p w14:paraId="6D6DAEC7" w14:textId="241DC965" w:rsidR="00566FF4" w:rsidRPr="00B9495D" w:rsidRDefault="00566FF4" w:rsidP="00BD2003">
            <w:pPr>
              <w:tabs>
                <w:tab w:val="left" w:pos="360"/>
              </w:tabs>
              <w:spacing w:line="360" w:lineRule="auto"/>
              <w:outlineLvl w:val="2"/>
              <w:rPr>
                <w:rFonts w:ascii="Times New Roman" w:eastAsia="Times New Roman" w:hAnsi="Times New Roman"/>
                <w:sz w:val="28"/>
                <w:szCs w:val="28"/>
              </w:rPr>
            </w:pPr>
          </w:p>
        </w:tc>
      </w:tr>
      <w:tr w:rsidR="00566FF4" w14:paraId="620F91A5" w14:textId="77777777" w:rsidTr="06BB702B">
        <w:trPr>
          <w:jc w:val="center"/>
        </w:trPr>
        <w:tc>
          <w:tcPr>
            <w:tcW w:w="900" w:type="dxa"/>
          </w:tcPr>
          <w:p w14:paraId="0BD268D3" w14:textId="77777777" w:rsidR="00566FF4" w:rsidRDefault="1AE4BDD7" w:rsidP="00BD2003">
            <w:pPr>
              <w:tabs>
                <w:tab w:val="left" w:pos="360"/>
              </w:tabs>
              <w:spacing w:line="360" w:lineRule="auto"/>
              <w:outlineLvl w:val="2"/>
              <w:rPr>
                <w:rFonts w:ascii="Times New Roman" w:eastAsia="Times New Roman" w:hAnsi="Times New Roman"/>
                <w:b/>
                <w:sz w:val="28"/>
                <w:szCs w:val="28"/>
              </w:rPr>
            </w:pPr>
            <w:bookmarkStart w:id="579" w:name="_Toc152973643"/>
            <w:bookmarkStart w:id="580" w:name="_Toc152974521"/>
            <w:bookmarkStart w:id="581" w:name="_Toc153441527"/>
            <w:r w:rsidRPr="10EA46D3">
              <w:rPr>
                <w:rFonts w:ascii="Times New Roman" w:eastAsia="Times New Roman" w:hAnsi="Times New Roman"/>
                <w:b/>
                <w:sz w:val="28"/>
                <w:szCs w:val="28"/>
              </w:rPr>
              <w:t>5</w:t>
            </w:r>
            <w:bookmarkEnd w:id="579"/>
            <w:bookmarkEnd w:id="580"/>
            <w:bookmarkEnd w:id="581"/>
          </w:p>
        </w:tc>
        <w:tc>
          <w:tcPr>
            <w:tcW w:w="1710" w:type="dxa"/>
          </w:tcPr>
          <w:p w14:paraId="220C21D9" w14:textId="31EFF3BA" w:rsidR="00566FF4" w:rsidRDefault="1AE4BDD7" w:rsidP="00BD2003">
            <w:pPr>
              <w:tabs>
                <w:tab w:val="left" w:pos="360"/>
              </w:tabs>
              <w:spacing w:line="360" w:lineRule="auto"/>
              <w:outlineLvl w:val="2"/>
              <w:rPr>
                <w:rFonts w:ascii="Times New Roman" w:eastAsia="Times New Roman" w:hAnsi="Times New Roman"/>
                <w:sz w:val="28"/>
                <w:szCs w:val="28"/>
              </w:rPr>
            </w:pPr>
            <w:bookmarkStart w:id="582" w:name="_Toc152973644"/>
            <w:bookmarkStart w:id="583" w:name="_Toc152974522"/>
            <w:bookmarkStart w:id="584" w:name="_Toc153441528"/>
            <w:proofErr w:type="spellStart"/>
            <w:r w:rsidRPr="10EA46D3">
              <w:rPr>
                <w:rFonts w:ascii="Times New Roman" w:eastAsia="Times New Roman" w:hAnsi="Times New Roman"/>
                <w:sz w:val="28"/>
                <w:szCs w:val="28"/>
              </w:rPr>
              <w:t>gia_nhap</w:t>
            </w:r>
            <w:bookmarkEnd w:id="582"/>
            <w:bookmarkEnd w:id="583"/>
            <w:bookmarkEnd w:id="584"/>
            <w:proofErr w:type="spellEnd"/>
          </w:p>
        </w:tc>
        <w:tc>
          <w:tcPr>
            <w:tcW w:w="2250" w:type="dxa"/>
          </w:tcPr>
          <w:p w14:paraId="467B4857" w14:textId="7AEF2FBF" w:rsidR="00566FF4" w:rsidRDefault="1AE4BDD7" w:rsidP="00BD2003">
            <w:pPr>
              <w:tabs>
                <w:tab w:val="left" w:pos="360"/>
              </w:tabs>
              <w:spacing w:line="360" w:lineRule="auto"/>
              <w:outlineLvl w:val="2"/>
              <w:rPr>
                <w:rFonts w:ascii="Times New Roman" w:eastAsia="Times New Roman" w:hAnsi="Times New Roman"/>
                <w:sz w:val="28"/>
                <w:szCs w:val="28"/>
              </w:rPr>
            </w:pPr>
            <w:bookmarkStart w:id="585" w:name="_Toc152973645"/>
            <w:bookmarkStart w:id="586" w:name="_Toc152974523"/>
            <w:bookmarkStart w:id="587" w:name="_Toc153441529"/>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bookmarkEnd w:id="585"/>
            <w:bookmarkEnd w:id="586"/>
            <w:bookmarkEnd w:id="587"/>
          </w:p>
        </w:tc>
        <w:tc>
          <w:tcPr>
            <w:tcW w:w="1980" w:type="dxa"/>
          </w:tcPr>
          <w:p w14:paraId="02930887" w14:textId="1A360DA6" w:rsidR="00566FF4" w:rsidRPr="00B9495D"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Giá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nhập</w:t>
            </w:r>
            <w:proofErr w:type="spellEnd"/>
          </w:p>
        </w:tc>
        <w:tc>
          <w:tcPr>
            <w:tcW w:w="1890" w:type="dxa"/>
          </w:tcPr>
          <w:p w14:paraId="5DBACB21" w14:textId="77777777"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588" w:name="_Toc152973646"/>
            <w:bookmarkStart w:id="589" w:name="_Toc152974524"/>
            <w:bookmarkStart w:id="590" w:name="_Toc153441530"/>
            <w:r w:rsidRPr="10EA46D3">
              <w:rPr>
                <w:rFonts w:ascii="Times New Roman" w:eastAsia="Times New Roman" w:hAnsi="Times New Roman"/>
                <w:sz w:val="28"/>
                <w:szCs w:val="28"/>
              </w:rPr>
              <w:t>NULL</w:t>
            </w:r>
            <w:bookmarkEnd w:id="588"/>
            <w:bookmarkEnd w:id="589"/>
            <w:bookmarkEnd w:id="590"/>
          </w:p>
        </w:tc>
      </w:tr>
      <w:tr w:rsidR="00566FF4" w14:paraId="20DAFC4D" w14:textId="77777777" w:rsidTr="06BB702B">
        <w:trPr>
          <w:jc w:val="center"/>
        </w:trPr>
        <w:tc>
          <w:tcPr>
            <w:tcW w:w="900" w:type="dxa"/>
          </w:tcPr>
          <w:p w14:paraId="507579D1" w14:textId="3B9585A7" w:rsidR="00566FF4" w:rsidRDefault="1AE4BDD7" w:rsidP="00BD2003">
            <w:pPr>
              <w:tabs>
                <w:tab w:val="left" w:pos="360"/>
              </w:tabs>
              <w:spacing w:line="360" w:lineRule="auto"/>
              <w:outlineLvl w:val="2"/>
              <w:rPr>
                <w:rFonts w:ascii="Times New Roman" w:eastAsia="Times New Roman" w:hAnsi="Times New Roman"/>
                <w:b/>
                <w:sz w:val="28"/>
                <w:szCs w:val="28"/>
              </w:rPr>
            </w:pPr>
            <w:bookmarkStart w:id="591" w:name="_Toc152973647"/>
            <w:bookmarkStart w:id="592" w:name="_Toc152974525"/>
            <w:bookmarkStart w:id="593" w:name="_Toc153441531"/>
            <w:r w:rsidRPr="10EA46D3">
              <w:rPr>
                <w:rFonts w:ascii="Times New Roman" w:eastAsia="Times New Roman" w:hAnsi="Times New Roman"/>
                <w:b/>
                <w:sz w:val="28"/>
                <w:szCs w:val="28"/>
              </w:rPr>
              <w:t>6</w:t>
            </w:r>
            <w:bookmarkEnd w:id="591"/>
            <w:bookmarkEnd w:id="592"/>
            <w:bookmarkEnd w:id="593"/>
          </w:p>
        </w:tc>
        <w:tc>
          <w:tcPr>
            <w:tcW w:w="1710" w:type="dxa"/>
          </w:tcPr>
          <w:p w14:paraId="45CF3765" w14:textId="07C559ED" w:rsidR="00566FF4" w:rsidRDefault="1AE4BDD7" w:rsidP="00BD2003">
            <w:pPr>
              <w:tabs>
                <w:tab w:val="left" w:pos="360"/>
              </w:tabs>
              <w:spacing w:line="360" w:lineRule="auto"/>
              <w:outlineLvl w:val="2"/>
              <w:rPr>
                <w:rFonts w:ascii="Times New Roman" w:eastAsia="Times New Roman" w:hAnsi="Times New Roman"/>
                <w:sz w:val="28"/>
                <w:szCs w:val="28"/>
              </w:rPr>
            </w:pPr>
            <w:bookmarkStart w:id="594" w:name="_Toc152973648"/>
            <w:bookmarkStart w:id="595" w:name="_Toc152974526"/>
            <w:bookmarkStart w:id="596" w:name="_Toc153441532"/>
            <w:proofErr w:type="spellStart"/>
            <w:r w:rsidRPr="10EA46D3">
              <w:rPr>
                <w:rFonts w:ascii="Times New Roman" w:eastAsia="Times New Roman" w:hAnsi="Times New Roman"/>
                <w:sz w:val="28"/>
                <w:szCs w:val="28"/>
              </w:rPr>
              <w:t>gia_ban</w:t>
            </w:r>
            <w:bookmarkEnd w:id="594"/>
            <w:bookmarkEnd w:id="595"/>
            <w:bookmarkEnd w:id="596"/>
            <w:proofErr w:type="spellEnd"/>
          </w:p>
        </w:tc>
        <w:tc>
          <w:tcPr>
            <w:tcW w:w="2250" w:type="dxa"/>
          </w:tcPr>
          <w:p w14:paraId="398CE9D2" w14:textId="7AEF2FBF" w:rsidR="00566FF4" w:rsidRDefault="1AE4BDD7" w:rsidP="00BD2003">
            <w:pPr>
              <w:tabs>
                <w:tab w:val="left" w:pos="360"/>
              </w:tabs>
              <w:spacing w:line="360" w:lineRule="auto"/>
              <w:outlineLvl w:val="2"/>
              <w:rPr>
                <w:rFonts w:ascii="Times New Roman" w:eastAsia="Times New Roman" w:hAnsi="Times New Roman"/>
                <w:sz w:val="28"/>
                <w:szCs w:val="28"/>
              </w:rPr>
            </w:pPr>
            <w:bookmarkStart w:id="597" w:name="_Toc152973649"/>
            <w:bookmarkStart w:id="598" w:name="_Toc152974527"/>
            <w:bookmarkStart w:id="599" w:name="_Toc153441533"/>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bookmarkEnd w:id="597"/>
            <w:bookmarkEnd w:id="598"/>
            <w:bookmarkEnd w:id="599"/>
          </w:p>
        </w:tc>
        <w:tc>
          <w:tcPr>
            <w:tcW w:w="1980" w:type="dxa"/>
          </w:tcPr>
          <w:p w14:paraId="6DF2E5BE" w14:textId="3E71A0EF" w:rsidR="00566FF4" w:rsidRPr="00B9495D"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Giá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bán</w:t>
            </w:r>
            <w:proofErr w:type="spellEnd"/>
          </w:p>
        </w:tc>
        <w:tc>
          <w:tcPr>
            <w:tcW w:w="1890" w:type="dxa"/>
          </w:tcPr>
          <w:p w14:paraId="1A649CAB" w14:textId="0BFF6D33" w:rsidR="00566F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600" w:name="_Toc152973650"/>
            <w:bookmarkStart w:id="601" w:name="_Toc152974528"/>
            <w:bookmarkStart w:id="602" w:name="_Toc153441534"/>
            <w:r w:rsidRPr="10EA46D3">
              <w:rPr>
                <w:rFonts w:ascii="Times New Roman" w:eastAsia="Times New Roman" w:hAnsi="Times New Roman"/>
                <w:sz w:val="28"/>
                <w:szCs w:val="28"/>
              </w:rPr>
              <w:t>NULL</w:t>
            </w:r>
            <w:bookmarkEnd w:id="600"/>
            <w:bookmarkEnd w:id="601"/>
            <w:bookmarkEnd w:id="602"/>
          </w:p>
        </w:tc>
      </w:tr>
      <w:tr w:rsidR="2ABA219F" w14:paraId="44B7A60C" w14:textId="77777777" w:rsidTr="06BB702B">
        <w:trPr>
          <w:trHeight w:val="300"/>
          <w:jc w:val="center"/>
        </w:trPr>
        <w:tc>
          <w:tcPr>
            <w:tcW w:w="900" w:type="dxa"/>
          </w:tcPr>
          <w:p w14:paraId="32BA0683" w14:textId="5EB71302" w:rsidR="2ABA219F"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7</w:t>
            </w:r>
          </w:p>
        </w:tc>
        <w:tc>
          <w:tcPr>
            <w:tcW w:w="1710" w:type="dxa"/>
          </w:tcPr>
          <w:p w14:paraId="492691E8" w14:textId="39FE7FBB" w:rsidR="2ABA219F"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gia_thuc_te</w:t>
            </w:r>
            <w:proofErr w:type="spellEnd"/>
          </w:p>
        </w:tc>
        <w:tc>
          <w:tcPr>
            <w:tcW w:w="2250" w:type="dxa"/>
          </w:tcPr>
          <w:p w14:paraId="269E7C0E" w14:textId="0A17721D" w:rsidR="2ABA219F"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p>
        </w:tc>
        <w:tc>
          <w:tcPr>
            <w:tcW w:w="1980" w:type="dxa"/>
          </w:tcPr>
          <w:p w14:paraId="5E6B5DE5" w14:textId="59E919A3" w:rsidR="2ABA219F"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Giá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thực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tế</w:t>
            </w:r>
            <w:proofErr w:type="spellEnd"/>
          </w:p>
        </w:tc>
        <w:tc>
          <w:tcPr>
            <w:tcW w:w="1890" w:type="dxa"/>
          </w:tcPr>
          <w:p w14:paraId="5012BD36" w14:textId="22CEDF3C" w:rsidR="2ABA219F" w:rsidRDefault="1AE4BDD7" w:rsidP="00BD2003">
            <w:pPr>
              <w:tabs>
                <w:tab w:val="left" w:pos="360"/>
              </w:tabs>
              <w:spacing w:line="360" w:lineRule="auto"/>
              <w:outlineLvl w:val="2"/>
              <w:rPr>
                <w:rFonts w:ascii="Times New Roman" w:eastAsia="Times New Roman" w:hAnsi="Times New Roman"/>
                <w:sz w:val="28"/>
                <w:szCs w:val="28"/>
              </w:rPr>
            </w:pPr>
            <w:bookmarkStart w:id="603" w:name="_Toc152973651"/>
            <w:bookmarkStart w:id="604" w:name="_Toc152974529"/>
            <w:bookmarkStart w:id="605" w:name="_Toc153441535"/>
            <w:r w:rsidRPr="10EA46D3">
              <w:rPr>
                <w:rFonts w:ascii="Times New Roman" w:eastAsia="Times New Roman" w:hAnsi="Times New Roman"/>
                <w:sz w:val="28"/>
                <w:szCs w:val="28"/>
              </w:rPr>
              <w:t>NULL</w:t>
            </w:r>
            <w:bookmarkEnd w:id="603"/>
            <w:bookmarkEnd w:id="604"/>
            <w:bookmarkEnd w:id="605"/>
          </w:p>
        </w:tc>
      </w:tr>
      <w:tr w:rsidR="2ABA219F" w14:paraId="768BE14E" w14:textId="77777777" w:rsidTr="06BB702B">
        <w:trPr>
          <w:trHeight w:val="300"/>
          <w:jc w:val="center"/>
        </w:trPr>
        <w:tc>
          <w:tcPr>
            <w:tcW w:w="900" w:type="dxa"/>
          </w:tcPr>
          <w:p w14:paraId="1594B881" w14:textId="4C0C6609" w:rsidR="2ABA219F"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8</w:t>
            </w:r>
          </w:p>
        </w:tc>
        <w:tc>
          <w:tcPr>
            <w:tcW w:w="1710" w:type="dxa"/>
          </w:tcPr>
          <w:p w14:paraId="77EACFB7" w14:textId="7C2D6148" w:rsidR="2ABA219F"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so_luong_ton</w:t>
            </w:r>
            <w:proofErr w:type="spellEnd"/>
          </w:p>
        </w:tc>
        <w:tc>
          <w:tcPr>
            <w:tcW w:w="2250" w:type="dxa"/>
          </w:tcPr>
          <w:p w14:paraId="738AD022" w14:textId="7AEF2FBF" w:rsidR="2ABA219F"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INT</w:t>
            </w:r>
          </w:p>
          <w:p w14:paraId="49615EC1" w14:textId="7AEF2FBF" w:rsidR="2ABA219F" w:rsidRDefault="2ABA219F" w:rsidP="00BD2003">
            <w:pPr>
              <w:spacing w:line="360" w:lineRule="auto"/>
              <w:rPr>
                <w:rFonts w:ascii="Times New Roman" w:eastAsia="Times New Roman" w:hAnsi="Times New Roman"/>
                <w:sz w:val="28"/>
                <w:szCs w:val="28"/>
              </w:rPr>
            </w:pPr>
          </w:p>
        </w:tc>
        <w:tc>
          <w:tcPr>
            <w:tcW w:w="1980" w:type="dxa"/>
          </w:tcPr>
          <w:p w14:paraId="5C216D95" w14:textId="5EA9F901" w:rsidR="2ABA219F"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lượng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tồn</w:t>
            </w:r>
            <w:proofErr w:type="spellEnd"/>
          </w:p>
        </w:tc>
        <w:tc>
          <w:tcPr>
            <w:tcW w:w="1890" w:type="dxa"/>
          </w:tcPr>
          <w:p w14:paraId="2679B2C4" w14:textId="419A2340" w:rsidR="2ABA219F" w:rsidRDefault="1AE4BDD7" w:rsidP="00BD2003">
            <w:pPr>
              <w:tabs>
                <w:tab w:val="left" w:pos="360"/>
              </w:tabs>
              <w:spacing w:line="360" w:lineRule="auto"/>
              <w:outlineLvl w:val="2"/>
              <w:rPr>
                <w:rFonts w:ascii="Times New Roman" w:eastAsia="Times New Roman" w:hAnsi="Times New Roman"/>
                <w:sz w:val="28"/>
                <w:szCs w:val="28"/>
              </w:rPr>
            </w:pPr>
            <w:bookmarkStart w:id="606" w:name="_Toc152973652"/>
            <w:bookmarkStart w:id="607" w:name="_Toc152974530"/>
            <w:bookmarkStart w:id="608" w:name="_Toc153441536"/>
            <w:r w:rsidRPr="10EA46D3">
              <w:rPr>
                <w:rFonts w:ascii="Times New Roman" w:eastAsia="Times New Roman" w:hAnsi="Times New Roman"/>
                <w:sz w:val="28"/>
                <w:szCs w:val="28"/>
              </w:rPr>
              <w:t>NULL</w:t>
            </w:r>
            <w:bookmarkEnd w:id="606"/>
            <w:bookmarkEnd w:id="607"/>
            <w:bookmarkEnd w:id="608"/>
          </w:p>
        </w:tc>
      </w:tr>
      <w:tr w:rsidR="2ABA219F" w14:paraId="6058AA5C" w14:textId="77777777" w:rsidTr="06BB702B">
        <w:trPr>
          <w:trHeight w:val="300"/>
          <w:jc w:val="center"/>
        </w:trPr>
        <w:tc>
          <w:tcPr>
            <w:tcW w:w="900" w:type="dxa"/>
          </w:tcPr>
          <w:p w14:paraId="65093119" w14:textId="7523EA41" w:rsidR="2ABA219F"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9</w:t>
            </w:r>
          </w:p>
        </w:tc>
        <w:tc>
          <w:tcPr>
            <w:tcW w:w="1710" w:type="dxa"/>
          </w:tcPr>
          <w:p w14:paraId="564FDB88" w14:textId="4D77B5FD" w:rsidR="2ABA219F"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trang_thai</w:t>
            </w:r>
            <w:proofErr w:type="spellEnd"/>
          </w:p>
        </w:tc>
        <w:tc>
          <w:tcPr>
            <w:tcW w:w="2250" w:type="dxa"/>
          </w:tcPr>
          <w:p w14:paraId="12763686" w14:textId="72A6E540" w:rsidR="2ABA219F" w:rsidRDefault="1AE4BDD7" w:rsidP="00BD2003">
            <w:pPr>
              <w:tabs>
                <w:tab w:val="left" w:pos="360"/>
              </w:tabs>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1980" w:type="dxa"/>
          </w:tcPr>
          <w:p w14:paraId="7CD98F63" w14:textId="6E9C1C83" w:rsidR="2ABA219F"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proofErr w:type="spellEnd"/>
          </w:p>
        </w:tc>
        <w:tc>
          <w:tcPr>
            <w:tcW w:w="1890" w:type="dxa"/>
          </w:tcPr>
          <w:p w14:paraId="74BC8C3D" w14:textId="1A8BF2AE" w:rsidR="2ABA219F" w:rsidRDefault="1AE4BDD7" w:rsidP="00BD2003">
            <w:pPr>
              <w:tabs>
                <w:tab w:val="left" w:pos="360"/>
              </w:tabs>
              <w:spacing w:line="360" w:lineRule="auto"/>
              <w:outlineLvl w:val="2"/>
              <w:rPr>
                <w:rFonts w:ascii="Times New Roman" w:eastAsia="Times New Roman" w:hAnsi="Times New Roman"/>
                <w:sz w:val="28"/>
                <w:szCs w:val="28"/>
              </w:rPr>
            </w:pPr>
            <w:bookmarkStart w:id="609" w:name="_Toc152973653"/>
            <w:bookmarkStart w:id="610" w:name="_Toc152974531"/>
            <w:bookmarkStart w:id="611" w:name="_Toc153441537"/>
            <w:r w:rsidRPr="10EA46D3">
              <w:rPr>
                <w:rFonts w:ascii="Times New Roman" w:eastAsia="Times New Roman" w:hAnsi="Times New Roman"/>
                <w:sz w:val="28"/>
                <w:szCs w:val="28"/>
              </w:rPr>
              <w:t>NULL</w:t>
            </w:r>
            <w:bookmarkEnd w:id="609"/>
            <w:bookmarkEnd w:id="610"/>
            <w:bookmarkEnd w:id="611"/>
          </w:p>
        </w:tc>
      </w:tr>
    </w:tbl>
    <w:p w14:paraId="30A633B6" w14:textId="4B51DCA8" w:rsidR="06BB702B" w:rsidRDefault="06BB702B" w:rsidP="06BB702B">
      <w:pPr>
        <w:tabs>
          <w:tab w:val="left" w:pos="360"/>
        </w:tabs>
        <w:spacing w:after="0" w:line="360" w:lineRule="auto"/>
        <w:jc w:val="center"/>
        <w:outlineLvl w:val="4"/>
        <w:rPr>
          <w:rFonts w:ascii="Times New Roman" w:eastAsia="Times New Roman" w:hAnsi="Times New Roman" w:cs="Times New Roman"/>
          <w:b/>
          <w:sz w:val="28"/>
          <w:szCs w:val="28"/>
        </w:rPr>
      </w:pPr>
    </w:p>
    <w:p w14:paraId="3D5C555F" w14:textId="652D80E9" w:rsidR="1AE4BDD7" w:rsidRDefault="1AE4BDD7" w:rsidP="002A0614">
      <w:pPr>
        <w:tabs>
          <w:tab w:val="left" w:pos="360"/>
        </w:tabs>
        <w:spacing w:after="0" w:line="360" w:lineRule="auto"/>
        <w:jc w:val="center"/>
        <w:outlineLvl w:val="4"/>
        <w:rPr>
          <w:rFonts w:ascii="Times New Roman" w:eastAsia="Times New Roman" w:hAnsi="Times New Roman" w:cs="Times New Roman"/>
          <w:b/>
          <w:sz w:val="28"/>
          <w:szCs w:val="28"/>
        </w:rPr>
      </w:pPr>
      <w:bookmarkStart w:id="612" w:name="_Toc153435900"/>
      <w:r w:rsidRPr="10EA46D3">
        <w:rPr>
          <w:rFonts w:ascii="Times New Roman" w:eastAsia="Times New Roman" w:hAnsi="Times New Roman" w:cs="Times New Roman"/>
          <w:b/>
          <w:sz w:val="28"/>
          <w:szCs w:val="28"/>
        </w:rPr>
        <w:t xml:space="preserve">H4: </w:t>
      </w:r>
      <w:proofErr w:type="spellStart"/>
      <w:r w:rsidRPr="10EA46D3">
        <w:rPr>
          <w:rFonts w:ascii="Times New Roman" w:eastAsia="Times New Roman" w:hAnsi="Times New Roman" w:cs="Times New Roman"/>
          <w:b/>
          <w:sz w:val="28"/>
          <w:szCs w:val="28"/>
        </w:rPr>
        <w:t>Bảng</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Chức</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Vụ</w:t>
      </w:r>
      <w:bookmarkEnd w:id="612"/>
      <w:proofErr w:type="spellEnd"/>
    </w:p>
    <w:p w14:paraId="7E1F4FCC" w14:textId="1486255D"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5244D9FC" wp14:editId="472713D2">
            <wp:extent cx="2447925" cy="3181350"/>
            <wp:effectExtent l="0" t="0" r="0" b="0"/>
            <wp:docPr id="1844890009" name="Picture 184489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890009"/>
                    <pic:cNvPicPr/>
                  </pic:nvPicPr>
                  <pic:blipFill>
                    <a:blip r:embed="rId38">
                      <a:extLst>
                        <a:ext uri="{28A0092B-C50C-407E-A947-70E740481C1C}">
                          <a14:useLocalDpi xmlns:a14="http://schemas.microsoft.com/office/drawing/2010/main" val="0"/>
                        </a:ext>
                      </a:extLst>
                    </a:blip>
                    <a:stretch>
                      <a:fillRect/>
                    </a:stretch>
                  </pic:blipFill>
                  <pic:spPr>
                    <a:xfrm>
                      <a:off x="0" y="0"/>
                      <a:ext cx="2447925" cy="3181350"/>
                    </a:xfrm>
                    <a:prstGeom prst="rect">
                      <a:avLst/>
                    </a:prstGeom>
                  </pic:spPr>
                </pic:pic>
              </a:graphicData>
            </a:graphic>
          </wp:inline>
        </w:drawing>
      </w:r>
    </w:p>
    <w:tbl>
      <w:tblPr>
        <w:tblStyle w:val="TableGrid"/>
        <w:tblW w:w="8730" w:type="dxa"/>
        <w:jc w:val="center"/>
        <w:tblLayout w:type="fixed"/>
        <w:tblLook w:val="04A0" w:firstRow="1" w:lastRow="0" w:firstColumn="1" w:lastColumn="0" w:noHBand="0" w:noVBand="1"/>
      </w:tblPr>
      <w:tblGrid>
        <w:gridCol w:w="900"/>
        <w:gridCol w:w="1710"/>
        <w:gridCol w:w="2250"/>
        <w:gridCol w:w="1980"/>
        <w:gridCol w:w="1890"/>
      </w:tblGrid>
      <w:tr w:rsidR="000A76F8" w14:paraId="6EA0A180" w14:textId="77777777" w:rsidTr="00BD2003">
        <w:trPr>
          <w:jc w:val="center"/>
        </w:trPr>
        <w:tc>
          <w:tcPr>
            <w:tcW w:w="8730" w:type="dxa"/>
            <w:gridSpan w:val="5"/>
            <w:shd w:val="clear" w:color="auto" w:fill="ED7D31" w:themeFill="accent2"/>
          </w:tcPr>
          <w:p w14:paraId="4D7723AE" w14:textId="70E7D35E" w:rsidR="000A76F8"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613" w:name="_Toc152973654"/>
            <w:bookmarkStart w:id="614" w:name="_Toc152974532"/>
            <w:bookmarkStart w:id="615" w:name="_Toc153441538"/>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Chức</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Vụ</w:t>
            </w:r>
            <w:bookmarkEnd w:id="613"/>
            <w:bookmarkEnd w:id="614"/>
            <w:bookmarkEnd w:id="615"/>
            <w:proofErr w:type="spellEnd"/>
          </w:p>
        </w:tc>
      </w:tr>
      <w:tr w:rsidR="00C45B6A" w14:paraId="3CCD1844" w14:textId="77777777" w:rsidTr="00BD2003">
        <w:trPr>
          <w:jc w:val="center"/>
        </w:trPr>
        <w:tc>
          <w:tcPr>
            <w:tcW w:w="900" w:type="dxa"/>
            <w:shd w:val="clear" w:color="auto" w:fill="ED7D31" w:themeFill="accent2"/>
          </w:tcPr>
          <w:p w14:paraId="23609CCB" w14:textId="77777777" w:rsidR="000A76F8" w:rsidRPr="00B9495D" w:rsidRDefault="000A76F8" w:rsidP="10EA46D3">
            <w:pPr>
              <w:tabs>
                <w:tab w:val="left" w:pos="360"/>
              </w:tabs>
              <w:spacing w:line="360" w:lineRule="auto"/>
              <w:jc w:val="center"/>
              <w:outlineLvl w:val="2"/>
              <w:rPr>
                <w:rFonts w:ascii="Times New Roman" w:eastAsia="Times New Roman" w:hAnsi="Times New Roman"/>
                <w:b/>
                <w:sz w:val="28"/>
                <w:szCs w:val="28"/>
              </w:rPr>
            </w:pPr>
            <w:bookmarkStart w:id="616" w:name="_Toc152973655"/>
            <w:bookmarkStart w:id="617" w:name="_Toc152974533"/>
            <w:bookmarkStart w:id="618" w:name="_Toc153441539"/>
            <w:r w:rsidRPr="10EA46D3">
              <w:rPr>
                <w:rFonts w:ascii="Times New Roman" w:eastAsia="Times New Roman" w:hAnsi="Times New Roman"/>
                <w:b/>
                <w:sz w:val="28"/>
                <w:szCs w:val="28"/>
              </w:rPr>
              <w:t>STT</w:t>
            </w:r>
            <w:bookmarkEnd w:id="616"/>
            <w:bookmarkEnd w:id="617"/>
            <w:bookmarkEnd w:id="618"/>
          </w:p>
        </w:tc>
        <w:tc>
          <w:tcPr>
            <w:tcW w:w="1710" w:type="dxa"/>
            <w:shd w:val="clear" w:color="auto" w:fill="ED7D31" w:themeFill="accent2"/>
          </w:tcPr>
          <w:p w14:paraId="4C6BE3CC" w14:textId="77777777" w:rsidR="000A76F8"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619" w:name="_Toc152973656"/>
            <w:bookmarkStart w:id="620" w:name="_Toc152974534"/>
            <w:bookmarkStart w:id="621" w:name="_Toc153441540"/>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619"/>
            <w:bookmarkEnd w:id="620"/>
            <w:bookmarkEnd w:id="621"/>
            <w:proofErr w:type="spellEnd"/>
          </w:p>
        </w:tc>
        <w:tc>
          <w:tcPr>
            <w:tcW w:w="2250" w:type="dxa"/>
            <w:shd w:val="clear" w:color="auto" w:fill="ED7D31" w:themeFill="accent2"/>
          </w:tcPr>
          <w:p w14:paraId="620EF0F5" w14:textId="77777777" w:rsidR="000A76F8"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622" w:name="_Toc152973657"/>
            <w:bookmarkStart w:id="623" w:name="_Toc152974535"/>
            <w:bookmarkStart w:id="624" w:name="_Toc153441541"/>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622"/>
            <w:bookmarkEnd w:id="623"/>
            <w:bookmarkEnd w:id="624"/>
            <w:proofErr w:type="spellEnd"/>
          </w:p>
        </w:tc>
        <w:tc>
          <w:tcPr>
            <w:tcW w:w="1980" w:type="dxa"/>
            <w:shd w:val="clear" w:color="auto" w:fill="ED7D31" w:themeFill="accent2"/>
          </w:tcPr>
          <w:p w14:paraId="723EDDC3" w14:textId="77777777" w:rsidR="000A76F8"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625" w:name="_Toc152973658"/>
            <w:bookmarkStart w:id="626" w:name="_Toc152974536"/>
            <w:bookmarkStart w:id="627" w:name="_Toc153441542"/>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625"/>
            <w:bookmarkEnd w:id="626"/>
            <w:bookmarkEnd w:id="627"/>
            <w:proofErr w:type="spellEnd"/>
          </w:p>
        </w:tc>
        <w:tc>
          <w:tcPr>
            <w:tcW w:w="1890" w:type="dxa"/>
            <w:shd w:val="clear" w:color="auto" w:fill="ED7D31" w:themeFill="accent2"/>
          </w:tcPr>
          <w:p w14:paraId="70CE7E38" w14:textId="77777777" w:rsidR="000A76F8"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628" w:name="_Toc152973659"/>
            <w:bookmarkStart w:id="629" w:name="_Toc152974537"/>
            <w:bookmarkStart w:id="630" w:name="_Toc153441543"/>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628"/>
            <w:bookmarkEnd w:id="629"/>
            <w:bookmarkEnd w:id="630"/>
            <w:proofErr w:type="spellEnd"/>
          </w:p>
        </w:tc>
      </w:tr>
      <w:tr w:rsidR="00C45B6A" w14:paraId="71C90D22" w14:textId="77777777" w:rsidTr="00BD2003">
        <w:trPr>
          <w:jc w:val="center"/>
        </w:trPr>
        <w:tc>
          <w:tcPr>
            <w:tcW w:w="900" w:type="dxa"/>
          </w:tcPr>
          <w:p w14:paraId="2328AE2A" w14:textId="77777777" w:rsidR="000A76F8"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631" w:name="_Toc152973660"/>
            <w:bookmarkStart w:id="632" w:name="_Toc152974538"/>
            <w:bookmarkStart w:id="633" w:name="_Toc153441544"/>
            <w:r w:rsidRPr="10EA46D3">
              <w:rPr>
                <w:rFonts w:ascii="Times New Roman" w:eastAsia="Times New Roman" w:hAnsi="Times New Roman"/>
                <w:b/>
                <w:sz w:val="28"/>
                <w:szCs w:val="28"/>
              </w:rPr>
              <w:t>1</w:t>
            </w:r>
            <w:bookmarkEnd w:id="631"/>
            <w:bookmarkEnd w:id="632"/>
            <w:bookmarkEnd w:id="633"/>
          </w:p>
        </w:tc>
        <w:tc>
          <w:tcPr>
            <w:tcW w:w="1710" w:type="dxa"/>
          </w:tcPr>
          <w:p w14:paraId="6AAE4358" w14:textId="33C53A1C"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34" w:name="_Toc152973661"/>
            <w:bookmarkStart w:id="635" w:name="_Toc152974539"/>
            <w:bookmarkStart w:id="636" w:name="_Toc153441545"/>
            <w:proofErr w:type="spellStart"/>
            <w:r w:rsidRPr="10EA46D3">
              <w:rPr>
                <w:rFonts w:ascii="Times New Roman" w:eastAsia="Times New Roman" w:hAnsi="Times New Roman"/>
                <w:sz w:val="28"/>
                <w:szCs w:val="28"/>
              </w:rPr>
              <w:t>id_cv</w:t>
            </w:r>
            <w:bookmarkEnd w:id="634"/>
            <w:bookmarkEnd w:id="635"/>
            <w:bookmarkEnd w:id="636"/>
            <w:proofErr w:type="spellEnd"/>
          </w:p>
        </w:tc>
        <w:tc>
          <w:tcPr>
            <w:tcW w:w="2250" w:type="dxa"/>
          </w:tcPr>
          <w:p w14:paraId="3A5A68C0" w14:textId="7492BE69"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37" w:name="_Toc152973662"/>
            <w:bookmarkStart w:id="638" w:name="_Toc152974540"/>
            <w:bookmarkStart w:id="639" w:name="_Toc153441546"/>
            <w:r w:rsidRPr="10EA46D3">
              <w:rPr>
                <w:rFonts w:ascii="Times New Roman" w:eastAsia="Times New Roman" w:hAnsi="Times New Roman"/>
                <w:sz w:val="28"/>
                <w:szCs w:val="28"/>
              </w:rPr>
              <w:t>INT</w:t>
            </w:r>
            <w:bookmarkEnd w:id="637"/>
            <w:bookmarkEnd w:id="638"/>
            <w:bookmarkEnd w:id="639"/>
          </w:p>
        </w:tc>
        <w:tc>
          <w:tcPr>
            <w:tcW w:w="1980" w:type="dxa"/>
          </w:tcPr>
          <w:p w14:paraId="3971692A" w14:textId="25C6DE7A"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40" w:name="_Toc152973663"/>
            <w:bookmarkStart w:id="641" w:name="_Toc152974541"/>
            <w:bookmarkStart w:id="642" w:name="_Toc153441547"/>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chức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vụ</w:t>
            </w:r>
            <w:bookmarkEnd w:id="640"/>
            <w:bookmarkEnd w:id="641"/>
            <w:bookmarkEnd w:id="642"/>
            <w:proofErr w:type="spellEnd"/>
          </w:p>
        </w:tc>
        <w:tc>
          <w:tcPr>
            <w:tcW w:w="1890" w:type="dxa"/>
          </w:tcPr>
          <w:p w14:paraId="4EDC3AD0" w14:textId="77777777"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43" w:name="_Toc152973664"/>
            <w:bookmarkStart w:id="644" w:name="_Toc152974542"/>
            <w:bookmarkStart w:id="645" w:name="_Toc153441548"/>
            <w:r w:rsidRPr="10EA46D3">
              <w:rPr>
                <w:rFonts w:ascii="Times New Roman" w:eastAsia="Times New Roman" w:hAnsi="Times New Roman"/>
                <w:sz w:val="28"/>
                <w:szCs w:val="28"/>
              </w:rPr>
              <w:t>PK</w:t>
            </w:r>
            <w:bookmarkEnd w:id="643"/>
            <w:bookmarkEnd w:id="644"/>
            <w:bookmarkEnd w:id="645"/>
          </w:p>
        </w:tc>
      </w:tr>
      <w:tr w:rsidR="00C45B6A" w14:paraId="10830384" w14:textId="77777777" w:rsidTr="00BD2003">
        <w:trPr>
          <w:jc w:val="center"/>
        </w:trPr>
        <w:tc>
          <w:tcPr>
            <w:tcW w:w="900" w:type="dxa"/>
          </w:tcPr>
          <w:p w14:paraId="4909CDCF" w14:textId="77777777" w:rsidR="000A76F8"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646" w:name="_Toc152973665"/>
            <w:bookmarkStart w:id="647" w:name="_Toc152974543"/>
            <w:bookmarkStart w:id="648" w:name="_Toc153441549"/>
            <w:r w:rsidRPr="10EA46D3">
              <w:rPr>
                <w:rFonts w:ascii="Times New Roman" w:eastAsia="Times New Roman" w:hAnsi="Times New Roman"/>
                <w:b/>
                <w:sz w:val="28"/>
                <w:szCs w:val="28"/>
              </w:rPr>
              <w:t>2</w:t>
            </w:r>
            <w:bookmarkEnd w:id="646"/>
            <w:bookmarkEnd w:id="647"/>
            <w:bookmarkEnd w:id="648"/>
          </w:p>
        </w:tc>
        <w:tc>
          <w:tcPr>
            <w:tcW w:w="1710" w:type="dxa"/>
          </w:tcPr>
          <w:p w14:paraId="18294CCD" w14:textId="1B4A6E92"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49" w:name="_Toc152973666"/>
            <w:bookmarkStart w:id="650" w:name="_Toc152974544"/>
            <w:bookmarkStart w:id="651" w:name="_Toc153441550"/>
            <w:proofErr w:type="spellStart"/>
            <w:r w:rsidRPr="10EA46D3">
              <w:rPr>
                <w:rFonts w:ascii="Times New Roman" w:eastAsia="Times New Roman" w:hAnsi="Times New Roman"/>
                <w:sz w:val="28"/>
                <w:szCs w:val="28"/>
              </w:rPr>
              <w:t>ma_cv</w:t>
            </w:r>
            <w:bookmarkEnd w:id="649"/>
            <w:bookmarkEnd w:id="650"/>
            <w:bookmarkEnd w:id="651"/>
            <w:proofErr w:type="spellEnd"/>
          </w:p>
        </w:tc>
        <w:tc>
          <w:tcPr>
            <w:tcW w:w="2250" w:type="dxa"/>
          </w:tcPr>
          <w:p w14:paraId="03741CB5" w14:textId="3CE3C0A7"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52" w:name="_Toc152973667"/>
            <w:bookmarkStart w:id="653" w:name="_Toc152974545"/>
            <w:bookmarkStart w:id="654" w:name="_Toc153441551"/>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45)</w:t>
            </w:r>
            <w:bookmarkEnd w:id="652"/>
            <w:bookmarkEnd w:id="653"/>
            <w:bookmarkEnd w:id="654"/>
          </w:p>
        </w:tc>
        <w:tc>
          <w:tcPr>
            <w:tcW w:w="1980" w:type="dxa"/>
          </w:tcPr>
          <w:p w14:paraId="187E0321" w14:textId="385D008B"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55" w:name="_Toc152973668"/>
            <w:bookmarkStart w:id="656" w:name="_Toc152974546"/>
            <w:bookmarkStart w:id="657" w:name="_Toc153441552"/>
            <w:proofErr w:type="spellStart"/>
            <w:r w:rsidRPr="10EA46D3">
              <w:rPr>
                <w:rFonts w:ascii="Times New Roman" w:eastAsia="Times New Roman" w:hAnsi="Times New Roman"/>
                <w:sz w:val="28"/>
                <w:szCs w:val="28"/>
              </w:rPr>
              <w:t>Má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chức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vụ</w:t>
            </w:r>
            <w:bookmarkEnd w:id="655"/>
            <w:bookmarkEnd w:id="656"/>
            <w:bookmarkEnd w:id="657"/>
            <w:proofErr w:type="spellEnd"/>
          </w:p>
        </w:tc>
        <w:tc>
          <w:tcPr>
            <w:tcW w:w="1890" w:type="dxa"/>
          </w:tcPr>
          <w:p w14:paraId="354AC562" w14:textId="110AC81F"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58" w:name="_Toc152973669"/>
            <w:bookmarkStart w:id="659" w:name="_Toc152974547"/>
            <w:bookmarkStart w:id="660" w:name="_Toc153441553"/>
            <w:r w:rsidRPr="10EA46D3">
              <w:rPr>
                <w:rFonts w:ascii="Times New Roman" w:eastAsia="Times New Roman" w:hAnsi="Times New Roman"/>
                <w:sz w:val="28"/>
                <w:szCs w:val="28"/>
              </w:rPr>
              <w:t>NULL</w:t>
            </w:r>
            <w:bookmarkEnd w:id="658"/>
            <w:bookmarkEnd w:id="659"/>
            <w:bookmarkEnd w:id="660"/>
          </w:p>
        </w:tc>
      </w:tr>
      <w:tr w:rsidR="00C45B6A" w14:paraId="7803BE04" w14:textId="77777777" w:rsidTr="00BD2003">
        <w:trPr>
          <w:jc w:val="center"/>
        </w:trPr>
        <w:tc>
          <w:tcPr>
            <w:tcW w:w="900" w:type="dxa"/>
          </w:tcPr>
          <w:p w14:paraId="0D2A9A4D" w14:textId="77777777" w:rsidR="000A76F8"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661" w:name="_Toc152973670"/>
            <w:bookmarkStart w:id="662" w:name="_Toc152974548"/>
            <w:bookmarkStart w:id="663" w:name="_Toc153441554"/>
            <w:r w:rsidRPr="10EA46D3">
              <w:rPr>
                <w:rFonts w:ascii="Times New Roman" w:eastAsia="Times New Roman" w:hAnsi="Times New Roman"/>
                <w:b/>
                <w:sz w:val="28"/>
                <w:szCs w:val="28"/>
              </w:rPr>
              <w:t>3</w:t>
            </w:r>
            <w:bookmarkEnd w:id="661"/>
            <w:bookmarkEnd w:id="662"/>
            <w:bookmarkEnd w:id="663"/>
          </w:p>
        </w:tc>
        <w:tc>
          <w:tcPr>
            <w:tcW w:w="1710" w:type="dxa"/>
          </w:tcPr>
          <w:p w14:paraId="366E2A0E" w14:textId="087E5C9E"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64" w:name="_Toc152973671"/>
            <w:bookmarkStart w:id="665" w:name="_Toc152974549"/>
            <w:bookmarkStart w:id="666" w:name="_Toc153441555"/>
            <w:proofErr w:type="spellStart"/>
            <w:r w:rsidRPr="10EA46D3">
              <w:rPr>
                <w:rFonts w:ascii="Times New Roman" w:eastAsia="Times New Roman" w:hAnsi="Times New Roman"/>
                <w:sz w:val="28"/>
                <w:szCs w:val="28"/>
              </w:rPr>
              <w:t>ten_cv</w:t>
            </w:r>
            <w:bookmarkEnd w:id="664"/>
            <w:bookmarkEnd w:id="665"/>
            <w:bookmarkEnd w:id="666"/>
            <w:proofErr w:type="spellEnd"/>
          </w:p>
        </w:tc>
        <w:tc>
          <w:tcPr>
            <w:tcW w:w="2250" w:type="dxa"/>
          </w:tcPr>
          <w:p w14:paraId="3B5029C3" w14:textId="76D2A4D7"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67" w:name="_Toc152973672"/>
            <w:bookmarkStart w:id="668" w:name="_Toc152974550"/>
            <w:bookmarkStart w:id="669" w:name="_Toc153441556"/>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45)</w:t>
            </w:r>
            <w:bookmarkEnd w:id="667"/>
            <w:bookmarkEnd w:id="668"/>
            <w:bookmarkEnd w:id="669"/>
          </w:p>
        </w:tc>
        <w:tc>
          <w:tcPr>
            <w:tcW w:w="1980" w:type="dxa"/>
          </w:tcPr>
          <w:p w14:paraId="0D5EED0B" w14:textId="1F2CE997"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70" w:name="_Toc152973673"/>
            <w:bookmarkStart w:id="671" w:name="_Toc152974551"/>
            <w:bookmarkStart w:id="672" w:name="_Toc153441557"/>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chức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vụ</w:t>
            </w:r>
            <w:bookmarkEnd w:id="670"/>
            <w:bookmarkEnd w:id="671"/>
            <w:bookmarkEnd w:id="672"/>
            <w:proofErr w:type="spellEnd"/>
          </w:p>
        </w:tc>
        <w:tc>
          <w:tcPr>
            <w:tcW w:w="1890" w:type="dxa"/>
          </w:tcPr>
          <w:p w14:paraId="0DB87240" w14:textId="77777777" w:rsidR="000A76F8" w:rsidRPr="00B9495D" w:rsidRDefault="1AE4BDD7" w:rsidP="00BD2003">
            <w:pPr>
              <w:tabs>
                <w:tab w:val="left" w:pos="360"/>
              </w:tabs>
              <w:spacing w:line="360" w:lineRule="auto"/>
              <w:outlineLvl w:val="2"/>
              <w:rPr>
                <w:rFonts w:ascii="Times New Roman" w:eastAsia="Times New Roman" w:hAnsi="Times New Roman"/>
                <w:sz w:val="28"/>
                <w:szCs w:val="28"/>
              </w:rPr>
            </w:pPr>
            <w:bookmarkStart w:id="673" w:name="_Toc152973674"/>
            <w:bookmarkStart w:id="674" w:name="_Toc152974552"/>
            <w:bookmarkStart w:id="675" w:name="_Toc153441558"/>
            <w:r w:rsidRPr="10EA46D3">
              <w:rPr>
                <w:rFonts w:ascii="Times New Roman" w:eastAsia="Times New Roman" w:hAnsi="Times New Roman"/>
                <w:sz w:val="28"/>
                <w:szCs w:val="28"/>
              </w:rPr>
              <w:t>NULL</w:t>
            </w:r>
            <w:bookmarkEnd w:id="673"/>
            <w:bookmarkEnd w:id="674"/>
            <w:bookmarkEnd w:id="675"/>
          </w:p>
        </w:tc>
      </w:tr>
      <w:tr w:rsidR="00C45B6A" w14:paraId="2EF7904D" w14:textId="77777777" w:rsidTr="00BD2003">
        <w:trPr>
          <w:jc w:val="center"/>
        </w:trPr>
        <w:tc>
          <w:tcPr>
            <w:tcW w:w="900" w:type="dxa"/>
          </w:tcPr>
          <w:p w14:paraId="429D8535" w14:textId="77777777" w:rsidR="00CE63A3"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676" w:name="_Toc152973675"/>
            <w:bookmarkStart w:id="677" w:name="_Toc152974553"/>
            <w:bookmarkStart w:id="678" w:name="_Toc153441559"/>
            <w:r w:rsidRPr="10EA46D3">
              <w:rPr>
                <w:rFonts w:ascii="Times New Roman" w:eastAsia="Times New Roman" w:hAnsi="Times New Roman"/>
                <w:b/>
                <w:sz w:val="28"/>
                <w:szCs w:val="28"/>
              </w:rPr>
              <w:t>4</w:t>
            </w:r>
            <w:bookmarkEnd w:id="676"/>
            <w:bookmarkEnd w:id="677"/>
            <w:bookmarkEnd w:id="678"/>
          </w:p>
        </w:tc>
        <w:tc>
          <w:tcPr>
            <w:tcW w:w="1710" w:type="dxa"/>
          </w:tcPr>
          <w:p w14:paraId="300C0F82" w14:textId="3176BA53" w:rsidR="00CE63A3" w:rsidRPr="00B9495D" w:rsidRDefault="1AE4BDD7" w:rsidP="00BD2003">
            <w:pPr>
              <w:tabs>
                <w:tab w:val="left" w:pos="360"/>
              </w:tabs>
              <w:spacing w:line="360" w:lineRule="auto"/>
              <w:outlineLvl w:val="2"/>
              <w:rPr>
                <w:rFonts w:ascii="Times New Roman" w:eastAsia="Times New Roman" w:hAnsi="Times New Roman"/>
                <w:sz w:val="28"/>
                <w:szCs w:val="28"/>
              </w:rPr>
            </w:pPr>
            <w:bookmarkStart w:id="679" w:name="_Toc152973676"/>
            <w:bookmarkStart w:id="680" w:name="_Toc152974554"/>
            <w:bookmarkStart w:id="681" w:name="_Toc153441560"/>
            <w:proofErr w:type="spellStart"/>
            <w:r w:rsidRPr="10EA46D3">
              <w:rPr>
                <w:rFonts w:ascii="Times New Roman" w:eastAsia="Times New Roman" w:hAnsi="Times New Roman"/>
                <w:sz w:val="28"/>
                <w:szCs w:val="28"/>
              </w:rPr>
              <w:t>ngay_tao</w:t>
            </w:r>
            <w:bookmarkEnd w:id="679"/>
            <w:bookmarkEnd w:id="680"/>
            <w:bookmarkEnd w:id="681"/>
            <w:proofErr w:type="spellEnd"/>
          </w:p>
        </w:tc>
        <w:tc>
          <w:tcPr>
            <w:tcW w:w="2250" w:type="dxa"/>
          </w:tcPr>
          <w:p w14:paraId="59BBAC1E" w14:textId="6A41AD0C" w:rsidR="00CE63A3" w:rsidRPr="00B9495D" w:rsidRDefault="1AE4BDD7" w:rsidP="00BD2003">
            <w:pPr>
              <w:tabs>
                <w:tab w:val="left" w:pos="360"/>
              </w:tabs>
              <w:spacing w:line="360" w:lineRule="auto"/>
              <w:outlineLvl w:val="2"/>
              <w:rPr>
                <w:rFonts w:ascii="Times New Roman" w:eastAsia="Times New Roman" w:hAnsi="Times New Roman"/>
                <w:sz w:val="28"/>
                <w:szCs w:val="28"/>
              </w:rPr>
            </w:pPr>
            <w:bookmarkStart w:id="682" w:name="_Toc152973677"/>
            <w:bookmarkStart w:id="683" w:name="_Toc152974555"/>
            <w:bookmarkStart w:id="684" w:name="_Toc153441561"/>
            <w:r w:rsidRPr="10EA46D3">
              <w:rPr>
                <w:rFonts w:ascii="Times New Roman" w:eastAsia="Times New Roman" w:hAnsi="Times New Roman"/>
                <w:sz w:val="28"/>
                <w:szCs w:val="28"/>
              </w:rPr>
              <w:t>DATE</w:t>
            </w:r>
            <w:bookmarkEnd w:id="682"/>
            <w:bookmarkEnd w:id="683"/>
            <w:bookmarkEnd w:id="684"/>
          </w:p>
        </w:tc>
        <w:tc>
          <w:tcPr>
            <w:tcW w:w="1980" w:type="dxa"/>
          </w:tcPr>
          <w:p w14:paraId="0FC6D617" w14:textId="357DE68F" w:rsidR="00CE63A3" w:rsidRPr="00B9495D" w:rsidRDefault="1AE4BDD7" w:rsidP="00BD2003">
            <w:pPr>
              <w:tabs>
                <w:tab w:val="left" w:pos="360"/>
              </w:tabs>
              <w:spacing w:line="360" w:lineRule="auto"/>
              <w:outlineLvl w:val="2"/>
              <w:rPr>
                <w:rFonts w:ascii="Times New Roman" w:eastAsia="Times New Roman" w:hAnsi="Times New Roman"/>
                <w:sz w:val="28"/>
                <w:szCs w:val="28"/>
              </w:rPr>
            </w:pPr>
            <w:bookmarkStart w:id="685" w:name="_Toc152973678"/>
            <w:bookmarkStart w:id="686" w:name="_Toc152974556"/>
            <w:bookmarkStart w:id="687" w:name="_Toc153441562"/>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tạo</w:t>
            </w:r>
            <w:bookmarkEnd w:id="685"/>
            <w:bookmarkEnd w:id="686"/>
            <w:bookmarkEnd w:id="687"/>
            <w:proofErr w:type="spellEnd"/>
          </w:p>
        </w:tc>
        <w:tc>
          <w:tcPr>
            <w:tcW w:w="1890" w:type="dxa"/>
          </w:tcPr>
          <w:p w14:paraId="5A0FE601" w14:textId="77777777" w:rsidR="00CE63A3" w:rsidRPr="00B9495D" w:rsidRDefault="1AE4BDD7" w:rsidP="00BD2003">
            <w:pPr>
              <w:tabs>
                <w:tab w:val="left" w:pos="360"/>
              </w:tabs>
              <w:spacing w:line="360" w:lineRule="auto"/>
              <w:outlineLvl w:val="2"/>
              <w:rPr>
                <w:rFonts w:ascii="Times New Roman" w:eastAsia="Times New Roman" w:hAnsi="Times New Roman"/>
                <w:sz w:val="28"/>
                <w:szCs w:val="28"/>
              </w:rPr>
            </w:pPr>
            <w:bookmarkStart w:id="688" w:name="_Toc152973679"/>
            <w:bookmarkStart w:id="689" w:name="_Toc152974557"/>
            <w:bookmarkStart w:id="690" w:name="_Toc153441563"/>
            <w:r w:rsidRPr="10EA46D3">
              <w:rPr>
                <w:rFonts w:ascii="Times New Roman" w:eastAsia="Times New Roman" w:hAnsi="Times New Roman"/>
                <w:sz w:val="28"/>
                <w:szCs w:val="28"/>
              </w:rPr>
              <w:t>NULL</w:t>
            </w:r>
            <w:bookmarkEnd w:id="688"/>
            <w:bookmarkEnd w:id="689"/>
            <w:bookmarkEnd w:id="690"/>
          </w:p>
        </w:tc>
      </w:tr>
      <w:tr w:rsidR="00C45B6A" w14:paraId="2CD32FA6" w14:textId="77777777" w:rsidTr="00BD2003">
        <w:trPr>
          <w:jc w:val="center"/>
        </w:trPr>
        <w:tc>
          <w:tcPr>
            <w:tcW w:w="900" w:type="dxa"/>
          </w:tcPr>
          <w:p w14:paraId="6A67AEF0" w14:textId="77777777" w:rsidR="00CE63A3" w:rsidRDefault="1AE4BDD7" w:rsidP="00BD2003">
            <w:pPr>
              <w:tabs>
                <w:tab w:val="left" w:pos="360"/>
              </w:tabs>
              <w:spacing w:line="360" w:lineRule="auto"/>
              <w:outlineLvl w:val="2"/>
              <w:rPr>
                <w:rFonts w:ascii="Times New Roman" w:eastAsia="Times New Roman" w:hAnsi="Times New Roman"/>
                <w:b/>
                <w:sz w:val="28"/>
                <w:szCs w:val="28"/>
              </w:rPr>
            </w:pPr>
            <w:bookmarkStart w:id="691" w:name="_Toc152973680"/>
            <w:bookmarkStart w:id="692" w:name="_Toc152974558"/>
            <w:bookmarkStart w:id="693" w:name="_Toc153441564"/>
            <w:r w:rsidRPr="10EA46D3">
              <w:rPr>
                <w:rFonts w:ascii="Times New Roman" w:eastAsia="Times New Roman" w:hAnsi="Times New Roman"/>
                <w:b/>
                <w:sz w:val="28"/>
                <w:szCs w:val="28"/>
              </w:rPr>
              <w:t>5</w:t>
            </w:r>
            <w:bookmarkEnd w:id="691"/>
            <w:bookmarkEnd w:id="692"/>
            <w:bookmarkEnd w:id="693"/>
          </w:p>
        </w:tc>
        <w:tc>
          <w:tcPr>
            <w:tcW w:w="1710" w:type="dxa"/>
          </w:tcPr>
          <w:p w14:paraId="26AF2CA4" w14:textId="0A1C1636" w:rsidR="00CE63A3" w:rsidRDefault="1AE4BDD7" w:rsidP="00BD2003">
            <w:pPr>
              <w:tabs>
                <w:tab w:val="left" w:pos="360"/>
              </w:tabs>
              <w:spacing w:line="360" w:lineRule="auto"/>
              <w:outlineLvl w:val="2"/>
              <w:rPr>
                <w:rFonts w:ascii="Times New Roman" w:eastAsia="Times New Roman" w:hAnsi="Times New Roman"/>
                <w:sz w:val="28"/>
                <w:szCs w:val="28"/>
              </w:rPr>
            </w:pPr>
            <w:bookmarkStart w:id="694" w:name="_Toc152973681"/>
            <w:bookmarkStart w:id="695" w:name="_Toc152974559"/>
            <w:bookmarkStart w:id="696" w:name="_Toc153441565"/>
            <w:proofErr w:type="spellStart"/>
            <w:r w:rsidRPr="10EA46D3">
              <w:rPr>
                <w:rFonts w:ascii="Times New Roman" w:eastAsia="Times New Roman" w:hAnsi="Times New Roman"/>
                <w:sz w:val="28"/>
                <w:szCs w:val="28"/>
              </w:rPr>
              <w:t>trang_thai</w:t>
            </w:r>
            <w:bookmarkEnd w:id="694"/>
            <w:bookmarkEnd w:id="695"/>
            <w:bookmarkEnd w:id="696"/>
            <w:proofErr w:type="spellEnd"/>
          </w:p>
        </w:tc>
        <w:tc>
          <w:tcPr>
            <w:tcW w:w="2250" w:type="dxa"/>
          </w:tcPr>
          <w:p w14:paraId="2950684C" w14:textId="54C254B1" w:rsidR="00CE63A3" w:rsidRDefault="1AE4BDD7" w:rsidP="00BD2003">
            <w:pPr>
              <w:tabs>
                <w:tab w:val="left" w:pos="360"/>
              </w:tabs>
              <w:spacing w:line="360" w:lineRule="auto"/>
              <w:outlineLvl w:val="2"/>
              <w:rPr>
                <w:rFonts w:ascii="Times New Roman" w:eastAsia="Times New Roman" w:hAnsi="Times New Roman"/>
                <w:sz w:val="28"/>
                <w:szCs w:val="28"/>
              </w:rPr>
            </w:pPr>
            <w:bookmarkStart w:id="697" w:name="_Toc152973682"/>
            <w:bookmarkStart w:id="698" w:name="_Toc152974560"/>
            <w:bookmarkStart w:id="699" w:name="_Toc153441566"/>
            <w:r w:rsidRPr="10EA46D3">
              <w:rPr>
                <w:rFonts w:ascii="Times New Roman" w:eastAsia="Times New Roman" w:hAnsi="Times New Roman"/>
                <w:sz w:val="28"/>
                <w:szCs w:val="28"/>
              </w:rPr>
              <w:t>INT</w:t>
            </w:r>
            <w:bookmarkEnd w:id="697"/>
            <w:bookmarkEnd w:id="698"/>
            <w:bookmarkEnd w:id="699"/>
          </w:p>
        </w:tc>
        <w:tc>
          <w:tcPr>
            <w:tcW w:w="1980" w:type="dxa"/>
          </w:tcPr>
          <w:p w14:paraId="0CBDE17C" w14:textId="6C54B8F9" w:rsidR="00CE63A3" w:rsidRPr="00B9495D" w:rsidRDefault="1AE4BDD7" w:rsidP="00BD2003">
            <w:pPr>
              <w:tabs>
                <w:tab w:val="left" w:pos="360"/>
              </w:tabs>
              <w:spacing w:line="360" w:lineRule="auto"/>
              <w:outlineLvl w:val="2"/>
              <w:rPr>
                <w:rFonts w:ascii="Times New Roman" w:eastAsia="Times New Roman" w:hAnsi="Times New Roman"/>
                <w:sz w:val="28"/>
                <w:szCs w:val="28"/>
              </w:rPr>
            </w:pPr>
            <w:bookmarkStart w:id="700" w:name="_Toc152973683"/>
            <w:bookmarkStart w:id="701" w:name="_Toc152974561"/>
            <w:bookmarkStart w:id="702" w:name="_Toc153441567"/>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700"/>
            <w:bookmarkEnd w:id="701"/>
            <w:bookmarkEnd w:id="702"/>
            <w:proofErr w:type="spellEnd"/>
          </w:p>
        </w:tc>
        <w:tc>
          <w:tcPr>
            <w:tcW w:w="1890" w:type="dxa"/>
          </w:tcPr>
          <w:p w14:paraId="6B801C86" w14:textId="77777777" w:rsidR="00CE63A3" w:rsidRPr="00B9495D" w:rsidRDefault="1AE4BDD7" w:rsidP="00BD2003">
            <w:pPr>
              <w:tabs>
                <w:tab w:val="left" w:pos="360"/>
              </w:tabs>
              <w:spacing w:line="360" w:lineRule="auto"/>
              <w:outlineLvl w:val="2"/>
              <w:rPr>
                <w:rFonts w:ascii="Times New Roman" w:eastAsia="Times New Roman" w:hAnsi="Times New Roman"/>
                <w:sz w:val="28"/>
                <w:szCs w:val="28"/>
              </w:rPr>
            </w:pPr>
            <w:bookmarkStart w:id="703" w:name="_Toc152973684"/>
            <w:bookmarkStart w:id="704" w:name="_Toc152974562"/>
            <w:bookmarkStart w:id="705" w:name="_Toc153441568"/>
            <w:r w:rsidRPr="10EA46D3">
              <w:rPr>
                <w:rFonts w:ascii="Times New Roman" w:eastAsia="Times New Roman" w:hAnsi="Times New Roman"/>
                <w:sz w:val="28"/>
                <w:szCs w:val="28"/>
              </w:rPr>
              <w:t>NULL</w:t>
            </w:r>
            <w:bookmarkEnd w:id="703"/>
            <w:bookmarkEnd w:id="704"/>
            <w:bookmarkEnd w:id="705"/>
          </w:p>
        </w:tc>
      </w:tr>
    </w:tbl>
    <w:p w14:paraId="3D4CE196" w14:textId="15723345" w:rsidR="1AE4BDD7" w:rsidRDefault="1AE4BDD7" w:rsidP="00BD2003">
      <w:pPr>
        <w:spacing w:after="0" w:line="360" w:lineRule="auto"/>
        <w:jc w:val="both"/>
        <w:rPr>
          <w:rFonts w:ascii="Times New Roman" w:eastAsia="Times New Roman" w:hAnsi="Times New Roman" w:cs="Times New Roman"/>
        </w:rPr>
      </w:pPr>
    </w:p>
    <w:p w14:paraId="6B114AC2" w14:textId="77777777" w:rsidR="00D1634E" w:rsidRDefault="00D1634E">
      <w:pPr>
        <w:rPr>
          <w:rFonts w:ascii="Times New Roman" w:eastAsia="Times New Roman" w:hAnsi="Times New Roman" w:cs="Times New Roman"/>
          <w:b/>
          <w:sz w:val="28"/>
          <w:szCs w:val="28"/>
        </w:rPr>
      </w:pPr>
      <w:r w:rsidRPr="10EA46D3">
        <w:rPr>
          <w:rFonts w:ascii="Times New Roman" w:eastAsia="Times New Roman" w:hAnsi="Times New Roman" w:cs="Times New Roman"/>
          <w:b/>
          <w:sz w:val="28"/>
          <w:szCs w:val="28"/>
        </w:rPr>
        <w:br w:type="page"/>
      </w:r>
    </w:p>
    <w:p w14:paraId="64DDC74F" w14:textId="0E3D91DC" w:rsidR="00B063A8" w:rsidRDefault="1AE4BDD7" w:rsidP="002A0614">
      <w:pPr>
        <w:tabs>
          <w:tab w:val="left" w:pos="360"/>
        </w:tabs>
        <w:spacing w:after="0" w:line="360" w:lineRule="auto"/>
        <w:jc w:val="center"/>
        <w:outlineLvl w:val="4"/>
        <w:rPr>
          <w:rFonts w:ascii="Times New Roman" w:eastAsia="Times New Roman" w:hAnsi="Times New Roman" w:cs="Times New Roman"/>
          <w:b/>
          <w:sz w:val="28"/>
          <w:szCs w:val="28"/>
        </w:rPr>
      </w:pPr>
      <w:bookmarkStart w:id="706" w:name="_Toc153435901"/>
      <w:r w:rsidRPr="10EA46D3">
        <w:rPr>
          <w:rFonts w:ascii="Times New Roman" w:eastAsia="Times New Roman" w:hAnsi="Times New Roman" w:cs="Times New Roman"/>
          <w:b/>
          <w:sz w:val="28"/>
          <w:szCs w:val="28"/>
        </w:rPr>
        <w:t xml:space="preserve">H5: </w:t>
      </w:r>
      <w:proofErr w:type="spellStart"/>
      <w:r w:rsidRPr="10EA46D3">
        <w:rPr>
          <w:rFonts w:ascii="Times New Roman" w:eastAsia="Times New Roman" w:hAnsi="Times New Roman" w:cs="Times New Roman"/>
          <w:b/>
          <w:sz w:val="28"/>
          <w:szCs w:val="28"/>
        </w:rPr>
        <w:t>bảng</w:t>
      </w:r>
      <w:proofErr w:type="spellEnd"/>
      <w:r w:rsidRPr="10EA46D3">
        <w:rPr>
          <w:rFonts w:ascii="Times New Roman" w:eastAsia="Times New Roman" w:hAnsi="Times New Roman" w:cs="Times New Roman"/>
          <w:b/>
          <w:sz w:val="28"/>
          <w:szCs w:val="28"/>
        </w:rPr>
        <w:t xml:space="preserve"> Coupons</w:t>
      </w:r>
      <w:bookmarkEnd w:id="706"/>
    </w:p>
    <w:p w14:paraId="213902EA" w14:textId="017C4548"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68FC71C8" wp14:editId="20A00C35">
            <wp:extent cx="2181225" cy="4572000"/>
            <wp:effectExtent l="0" t="0" r="0" b="0"/>
            <wp:docPr id="1188795088" name="Picture 118879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795088"/>
                    <pic:cNvPicPr/>
                  </pic:nvPicPr>
                  <pic:blipFill>
                    <a:blip r:embed="rId39">
                      <a:extLst>
                        <a:ext uri="{28A0092B-C50C-407E-A947-70E740481C1C}">
                          <a14:useLocalDpi xmlns:a14="http://schemas.microsoft.com/office/drawing/2010/main" val="0"/>
                        </a:ext>
                      </a:extLst>
                    </a:blip>
                    <a:stretch>
                      <a:fillRect/>
                    </a:stretch>
                  </pic:blipFill>
                  <pic:spPr>
                    <a:xfrm>
                      <a:off x="0" y="0"/>
                      <a:ext cx="2181225" cy="4572000"/>
                    </a:xfrm>
                    <a:prstGeom prst="rect">
                      <a:avLst/>
                    </a:prstGeom>
                  </pic:spPr>
                </pic:pic>
              </a:graphicData>
            </a:graphic>
          </wp:inline>
        </w:drawing>
      </w:r>
    </w:p>
    <w:tbl>
      <w:tblPr>
        <w:tblStyle w:val="TableGrid"/>
        <w:tblW w:w="9063" w:type="dxa"/>
        <w:jc w:val="center"/>
        <w:tblLayout w:type="fixed"/>
        <w:tblLook w:val="04A0" w:firstRow="1" w:lastRow="0" w:firstColumn="1" w:lastColumn="0" w:noHBand="0" w:noVBand="1"/>
      </w:tblPr>
      <w:tblGrid>
        <w:gridCol w:w="900"/>
        <w:gridCol w:w="2043"/>
        <w:gridCol w:w="2250"/>
        <w:gridCol w:w="1980"/>
        <w:gridCol w:w="1890"/>
      </w:tblGrid>
      <w:tr w:rsidR="009F375D" w14:paraId="7E709944" w14:textId="77777777" w:rsidTr="00BD2003">
        <w:trPr>
          <w:jc w:val="center"/>
        </w:trPr>
        <w:tc>
          <w:tcPr>
            <w:tcW w:w="9063" w:type="dxa"/>
            <w:gridSpan w:val="5"/>
            <w:shd w:val="clear" w:color="auto" w:fill="ED7D31" w:themeFill="accent2"/>
          </w:tcPr>
          <w:p w14:paraId="350791C9" w14:textId="121844A6" w:rsidR="009F375D" w:rsidRPr="00B9495D" w:rsidRDefault="1AE4BDD7" w:rsidP="00BD2003">
            <w:pPr>
              <w:tabs>
                <w:tab w:val="left" w:pos="360"/>
              </w:tabs>
              <w:spacing w:line="360" w:lineRule="auto"/>
              <w:jc w:val="center"/>
              <w:outlineLvl w:val="2"/>
              <w:rPr>
                <w:rFonts w:ascii="Times New Roman" w:eastAsia="Times New Roman" w:hAnsi="Times New Roman"/>
                <w:color w:val="000000" w:themeColor="text1"/>
                <w:sz w:val="28"/>
                <w:szCs w:val="28"/>
              </w:rPr>
            </w:pPr>
            <w:bookmarkStart w:id="707" w:name="_Toc152973685"/>
            <w:bookmarkStart w:id="708" w:name="_Toc152974563"/>
            <w:bookmarkStart w:id="709" w:name="_Toc153441569"/>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Point </w:t>
            </w:r>
            <w:r w:rsidRPr="1AE4BDD7">
              <w:rPr>
                <w:rFonts w:ascii="Times New Roman" w:eastAsia="Times New Roman" w:hAnsi="Times New Roman"/>
                <w:b/>
                <w:sz w:val="28"/>
                <w:szCs w:val="28"/>
              </w:rPr>
              <w:t>coupons</w:t>
            </w:r>
            <w:bookmarkEnd w:id="707"/>
            <w:bookmarkEnd w:id="708"/>
            <w:bookmarkEnd w:id="709"/>
          </w:p>
        </w:tc>
      </w:tr>
      <w:tr w:rsidR="00F360CF" w14:paraId="2B126374" w14:textId="77777777" w:rsidTr="00BD2003">
        <w:trPr>
          <w:jc w:val="center"/>
        </w:trPr>
        <w:tc>
          <w:tcPr>
            <w:tcW w:w="900" w:type="dxa"/>
            <w:shd w:val="clear" w:color="auto" w:fill="ED7D31" w:themeFill="accent2"/>
          </w:tcPr>
          <w:p w14:paraId="40B4D052" w14:textId="77777777" w:rsidR="009F375D" w:rsidRPr="00B9495D" w:rsidRDefault="009F375D" w:rsidP="10EA46D3">
            <w:pPr>
              <w:tabs>
                <w:tab w:val="left" w:pos="360"/>
              </w:tabs>
              <w:spacing w:line="360" w:lineRule="auto"/>
              <w:jc w:val="center"/>
              <w:outlineLvl w:val="2"/>
              <w:rPr>
                <w:rFonts w:ascii="Times New Roman" w:eastAsia="Times New Roman" w:hAnsi="Times New Roman"/>
                <w:b/>
                <w:sz w:val="28"/>
                <w:szCs w:val="28"/>
              </w:rPr>
            </w:pPr>
            <w:bookmarkStart w:id="710" w:name="_Toc152973686"/>
            <w:bookmarkStart w:id="711" w:name="_Toc152974564"/>
            <w:bookmarkStart w:id="712" w:name="_Toc153441570"/>
            <w:r w:rsidRPr="10EA46D3">
              <w:rPr>
                <w:rFonts w:ascii="Times New Roman" w:eastAsia="Times New Roman" w:hAnsi="Times New Roman"/>
                <w:b/>
                <w:sz w:val="28"/>
                <w:szCs w:val="28"/>
              </w:rPr>
              <w:t>STT</w:t>
            </w:r>
            <w:bookmarkEnd w:id="710"/>
            <w:bookmarkEnd w:id="711"/>
            <w:bookmarkEnd w:id="712"/>
          </w:p>
        </w:tc>
        <w:tc>
          <w:tcPr>
            <w:tcW w:w="2043" w:type="dxa"/>
            <w:shd w:val="clear" w:color="auto" w:fill="ED7D31" w:themeFill="accent2"/>
          </w:tcPr>
          <w:p w14:paraId="73A8B520" w14:textId="77777777" w:rsidR="009F375D"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713" w:name="_Toc152973687"/>
            <w:bookmarkStart w:id="714" w:name="_Toc152974565"/>
            <w:bookmarkStart w:id="715" w:name="_Toc153441571"/>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713"/>
            <w:bookmarkEnd w:id="714"/>
            <w:bookmarkEnd w:id="715"/>
            <w:proofErr w:type="spellEnd"/>
          </w:p>
        </w:tc>
        <w:tc>
          <w:tcPr>
            <w:tcW w:w="2250" w:type="dxa"/>
            <w:shd w:val="clear" w:color="auto" w:fill="ED7D31" w:themeFill="accent2"/>
          </w:tcPr>
          <w:p w14:paraId="2A397693" w14:textId="77777777" w:rsidR="009F375D"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716" w:name="_Toc152973688"/>
            <w:bookmarkStart w:id="717" w:name="_Toc152974566"/>
            <w:bookmarkStart w:id="718" w:name="_Toc153441572"/>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716"/>
            <w:bookmarkEnd w:id="717"/>
            <w:bookmarkEnd w:id="718"/>
            <w:proofErr w:type="spellEnd"/>
          </w:p>
        </w:tc>
        <w:tc>
          <w:tcPr>
            <w:tcW w:w="1980" w:type="dxa"/>
            <w:shd w:val="clear" w:color="auto" w:fill="ED7D31" w:themeFill="accent2"/>
          </w:tcPr>
          <w:p w14:paraId="7986B93E" w14:textId="77777777" w:rsidR="009F375D"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719" w:name="_Toc152973689"/>
            <w:bookmarkStart w:id="720" w:name="_Toc152974567"/>
            <w:bookmarkStart w:id="721" w:name="_Toc153441573"/>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719"/>
            <w:bookmarkEnd w:id="720"/>
            <w:bookmarkEnd w:id="721"/>
            <w:proofErr w:type="spellEnd"/>
          </w:p>
        </w:tc>
        <w:tc>
          <w:tcPr>
            <w:tcW w:w="1890" w:type="dxa"/>
            <w:shd w:val="clear" w:color="auto" w:fill="ED7D31" w:themeFill="accent2"/>
          </w:tcPr>
          <w:p w14:paraId="407D898B" w14:textId="77777777" w:rsidR="009F375D"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722" w:name="_Toc152973690"/>
            <w:bookmarkStart w:id="723" w:name="_Toc152974568"/>
            <w:bookmarkStart w:id="724" w:name="_Toc153441574"/>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722"/>
            <w:bookmarkEnd w:id="723"/>
            <w:bookmarkEnd w:id="724"/>
            <w:proofErr w:type="spellEnd"/>
          </w:p>
        </w:tc>
      </w:tr>
      <w:tr w:rsidR="00F360CF" w14:paraId="68215B1A" w14:textId="77777777" w:rsidTr="00BD2003">
        <w:trPr>
          <w:jc w:val="center"/>
        </w:trPr>
        <w:tc>
          <w:tcPr>
            <w:tcW w:w="900" w:type="dxa"/>
          </w:tcPr>
          <w:p w14:paraId="7B7E1754" w14:textId="77777777" w:rsidR="009F37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725" w:name="_Toc152973691"/>
            <w:bookmarkStart w:id="726" w:name="_Toc152974569"/>
            <w:bookmarkStart w:id="727" w:name="_Toc153441575"/>
            <w:r w:rsidRPr="10EA46D3">
              <w:rPr>
                <w:rFonts w:ascii="Times New Roman" w:eastAsia="Times New Roman" w:hAnsi="Times New Roman"/>
                <w:b/>
                <w:sz w:val="28"/>
                <w:szCs w:val="28"/>
              </w:rPr>
              <w:t>1</w:t>
            </w:r>
            <w:bookmarkEnd w:id="725"/>
            <w:bookmarkEnd w:id="726"/>
            <w:bookmarkEnd w:id="727"/>
          </w:p>
        </w:tc>
        <w:tc>
          <w:tcPr>
            <w:tcW w:w="2043" w:type="dxa"/>
          </w:tcPr>
          <w:p w14:paraId="2F51E894" w14:textId="21719530"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28" w:name="_Toc152973692"/>
            <w:bookmarkStart w:id="729" w:name="_Toc152974570"/>
            <w:bookmarkStart w:id="730" w:name="_Toc153441576"/>
            <w:r w:rsidRPr="10EA46D3">
              <w:rPr>
                <w:rFonts w:ascii="Times New Roman" w:eastAsia="Times New Roman" w:hAnsi="Times New Roman"/>
                <w:sz w:val="28"/>
                <w:szCs w:val="28"/>
              </w:rPr>
              <w:t>id</w:t>
            </w:r>
            <w:bookmarkEnd w:id="728"/>
            <w:bookmarkEnd w:id="729"/>
            <w:bookmarkEnd w:id="730"/>
          </w:p>
        </w:tc>
        <w:tc>
          <w:tcPr>
            <w:tcW w:w="2250" w:type="dxa"/>
          </w:tcPr>
          <w:p w14:paraId="7454415E" w14:textId="7C8F0B6F"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31" w:name="_Toc152973693"/>
            <w:bookmarkStart w:id="732" w:name="_Toc152974571"/>
            <w:bookmarkStart w:id="733" w:name="_Toc153441577"/>
            <w:r w:rsidRPr="10EA46D3">
              <w:rPr>
                <w:rFonts w:ascii="Times New Roman" w:eastAsia="Times New Roman" w:hAnsi="Times New Roman"/>
                <w:sz w:val="28"/>
                <w:szCs w:val="28"/>
              </w:rPr>
              <w:t>INT</w:t>
            </w:r>
            <w:bookmarkEnd w:id="731"/>
            <w:bookmarkEnd w:id="732"/>
            <w:bookmarkEnd w:id="733"/>
          </w:p>
        </w:tc>
        <w:tc>
          <w:tcPr>
            <w:tcW w:w="1980" w:type="dxa"/>
          </w:tcPr>
          <w:p w14:paraId="5F5C978D" w14:textId="5AF962B7"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34" w:name="_Toc152973694"/>
            <w:bookmarkStart w:id="735" w:name="_Toc152974572"/>
            <w:bookmarkStart w:id="736" w:name="_Toc153441578"/>
            <w:r w:rsidRPr="10EA46D3">
              <w:rPr>
                <w:rFonts w:ascii="Times New Roman" w:eastAsia="Times New Roman" w:hAnsi="Times New Roman"/>
                <w:sz w:val="28"/>
                <w:szCs w:val="28"/>
              </w:rPr>
              <w:t>id</w:t>
            </w:r>
            <w:bookmarkEnd w:id="734"/>
            <w:bookmarkEnd w:id="735"/>
            <w:bookmarkEnd w:id="736"/>
          </w:p>
        </w:tc>
        <w:tc>
          <w:tcPr>
            <w:tcW w:w="1890" w:type="dxa"/>
          </w:tcPr>
          <w:p w14:paraId="7E2EE558" w14:textId="10532883"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37" w:name="_Toc152973695"/>
            <w:bookmarkStart w:id="738" w:name="_Toc152974573"/>
            <w:bookmarkStart w:id="739" w:name="_Toc153441579"/>
            <w:r w:rsidRPr="10EA46D3">
              <w:rPr>
                <w:rFonts w:ascii="Times New Roman" w:eastAsia="Times New Roman" w:hAnsi="Times New Roman"/>
                <w:sz w:val="28"/>
                <w:szCs w:val="28"/>
              </w:rPr>
              <w:t>PK</w:t>
            </w:r>
            <w:bookmarkEnd w:id="737"/>
            <w:bookmarkEnd w:id="738"/>
            <w:bookmarkEnd w:id="739"/>
          </w:p>
        </w:tc>
      </w:tr>
      <w:tr w:rsidR="00F360CF" w14:paraId="2120FED9" w14:textId="77777777" w:rsidTr="00BD2003">
        <w:trPr>
          <w:jc w:val="center"/>
        </w:trPr>
        <w:tc>
          <w:tcPr>
            <w:tcW w:w="900" w:type="dxa"/>
          </w:tcPr>
          <w:p w14:paraId="62B0D148" w14:textId="77777777" w:rsidR="009F37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740" w:name="_Toc152973696"/>
            <w:bookmarkStart w:id="741" w:name="_Toc152974574"/>
            <w:bookmarkStart w:id="742" w:name="_Toc153441580"/>
            <w:r w:rsidRPr="10EA46D3">
              <w:rPr>
                <w:rFonts w:ascii="Times New Roman" w:eastAsia="Times New Roman" w:hAnsi="Times New Roman"/>
                <w:b/>
                <w:sz w:val="28"/>
                <w:szCs w:val="28"/>
              </w:rPr>
              <w:t>2</w:t>
            </w:r>
            <w:bookmarkEnd w:id="740"/>
            <w:bookmarkEnd w:id="741"/>
            <w:bookmarkEnd w:id="742"/>
          </w:p>
        </w:tc>
        <w:tc>
          <w:tcPr>
            <w:tcW w:w="2043" w:type="dxa"/>
          </w:tcPr>
          <w:p w14:paraId="34599305" w14:textId="746CA79A"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43" w:name="_Toc152973697"/>
            <w:bookmarkStart w:id="744" w:name="_Toc152974575"/>
            <w:bookmarkStart w:id="745" w:name="_Toc153441581"/>
            <w:proofErr w:type="spellStart"/>
            <w:r w:rsidRPr="10EA46D3">
              <w:rPr>
                <w:rFonts w:ascii="Times New Roman" w:eastAsia="Times New Roman" w:hAnsi="Times New Roman"/>
                <w:sz w:val="28"/>
                <w:szCs w:val="28"/>
              </w:rPr>
              <w:t>hoa_don_id</w:t>
            </w:r>
            <w:bookmarkEnd w:id="743"/>
            <w:bookmarkEnd w:id="744"/>
            <w:bookmarkEnd w:id="745"/>
            <w:proofErr w:type="spellEnd"/>
          </w:p>
        </w:tc>
        <w:tc>
          <w:tcPr>
            <w:tcW w:w="2250" w:type="dxa"/>
          </w:tcPr>
          <w:p w14:paraId="6B69F4D0" w14:textId="69651C1B"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46" w:name="_Toc152973698"/>
            <w:bookmarkStart w:id="747" w:name="_Toc152974576"/>
            <w:bookmarkStart w:id="748" w:name="_Toc153441582"/>
            <w:r w:rsidRPr="10EA46D3">
              <w:rPr>
                <w:rFonts w:ascii="Times New Roman" w:eastAsia="Times New Roman" w:hAnsi="Times New Roman"/>
                <w:sz w:val="28"/>
                <w:szCs w:val="28"/>
              </w:rPr>
              <w:t>INT</w:t>
            </w:r>
            <w:bookmarkEnd w:id="746"/>
            <w:bookmarkEnd w:id="747"/>
            <w:bookmarkEnd w:id="748"/>
          </w:p>
        </w:tc>
        <w:tc>
          <w:tcPr>
            <w:tcW w:w="1980" w:type="dxa"/>
          </w:tcPr>
          <w:p w14:paraId="5AE1D323" w14:textId="5CEDF02C"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49" w:name="_Toc152973699"/>
            <w:bookmarkStart w:id="750" w:name="_Toc152974577"/>
            <w:bookmarkStart w:id="751" w:name="_Toc153441583"/>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proofErr w:type="spellEnd"/>
            <w:r w:rsidRPr="10EA46D3">
              <w:rPr>
                <w:rFonts w:ascii="Times New Roman" w:eastAsia="Times New Roman" w:hAnsi="Times New Roman"/>
                <w:sz w:val="28"/>
                <w:szCs w:val="28"/>
              </w:rPr>
              <w:t xml:space="preserve"> id</w:t>
            </w:r>
            <w:bookmarkEnd w:id="749"/>
            <w:bookmarkEnd w:id="750"/>
            <w:bookmarkEnd w:id="751"/>
          </w:p>
        </w:tc>
        <w:tc>
          <w:tcPr>
            <w:tcW w:w="1890" w:type="dxa"/>
          </w:tcPr>
          <w:p w14:paraId="246DBE0F" w14:textId="4979E0E3"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52" w:name="_Toc152973700"/>
            <w:bookmarkStart w:id="753" w:name="_Toc152974578"/>
            <w:bookmarkStart w:id="754" w:name="_Toc153441584"/>
            <w:r w:rsidRPr="10EA46D3">
              <w:rPr>
                <w:rFonts w:ascii="Times New Roman" w:eastAsia="Times New Roman" w:hAnsi="Times New Roman"/>
                <w:sz w:val="28"/>
                <w:szCs w:val="28"/>
              </w:rPr>
              <w:t>FK</w:t>
            </w:r>
            <w:bookmarkEnd w:id="752"/>
            <w:bookmarkEnd w:id="753"/>
            <w:bookmarkEnd w:id="754"/>
          </w:p>
        </w:tc>
      </w:tr>
      <w:tr w:rsidR="00F360CF" w14:paraId="5CD43397" w14:textId="77777777" w:rsidTr="00BD2003">
        <w:trPr>
          <w:jc w:val="center"/>
        </w:trPr>
        <w:tc>
          <w:tcPr>
            <w:tcW w:w="900" w:type="dxa"/>
          </w:tcPr>
          <w:p w14:paraId="09DD838E" w14:textId="77777777" w:rsidR="009F37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755" w:name="_Toc152973701"/>
            <w:bookmarkStart w:id="756" w:name="_Toc152974579"/>
            <w:bookmarkStart w:id="757" w:name="_Toc153441585"/>
            <w:r w:rsidRPr="10EA46D3">
              <w:rPr>
                <w:rFonts w:ascii="Times New Roman" w:eastAsia="Times New Roman" w:hAnsi="Times New Roman"/>
                <w:b/>
                <w:sz w:val="28"/>
                <w:szCs w:val="28"/>
              </w:rPr>
              <w:t>3</w:t>
            </w:r>
            <w:bookmarkEnd w:id="755"/>
            <w:bookmarkEnd w:id="756"/>
            <w:bookmarkEnd w:id="757"/>
          </w:p>
        </w:tc>
        <w:tc>
          <w:tcPr>
            <w:tcW w:w="2043" w:type="dxa"/>
          </w:tcPr>
          <w:p w14:paraId="120CA552" w14:textId="113030BD"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58" w:name="_Toc152973702"/>
            <w:bookmarkStart w:id="759" w:name="_Toc152974580"/>
            <w:bookmarkStart w:id="760" w:name="_Toc153441586"/>
            <w:r w:rsidRPr="10EA46D3">
              <w:rPr>
                <w:rFonts w:ascii="Times New Roman" w:eastAsia="Times New Roman" w:hAnsi="Times New Roman"/>
                <w:sz w:val="28"/>
                <w:szCs w:val="28"/>
              </w:rPr>
              <w:t>name</w:t>
            </w:r>
            <w:bookmarkEnd w:id="758"/>
            <w:bookmarkEnd w:id="759"/>
            <w:bookmarkEnd w:id="760"/>
          </w:p>
        </w:tc>
        <w:tc>
          <w:tcPr>
            <w:tcW w:w="2250" w:type="dxa"/>
          </w:tcPr>
          <w:p w14:paraId="0A2F0040" w14:textId="58DDAEBF"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61" w:name="_Toc152973703"/>
            <w:bookmarkStart w:id="762" w:name="_Toc152974581"/>
            <w:bookmarkStart w:id="763" w:name="_Toc153441587"/>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761"/>
            <w:bookmarkEnd w:id="762"/>
            <w:bookmarkEnd w:id="763"/>
          </w:p>
        </w:tc>
        <w:tc>
          <w:tcPr>
            <w:tcW w:w="1980" w:type="dxa"/>
          </w:tcPr>
          <w:p w14:paraId="48295956" w14:textId="16FAFB0D"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64" w:name="_Toc152973704"/>
            <w:bookmarkStart w:id="765" w:name="_Toc152974582"/>
            <w:bookmarkStart w:id="766" w:name="_Toc153441588"/>
            <w:proofErr w:type="spellStart"/>
            <w:r w:rsidRPr="10EA46D3">
              <w:rPr>
                <w:rFonts w:ascii="Times New Roman" w:eastAsia="Times New Roman" w:hAnsi="Times New Roman"/>
                <w:sz w:val="28"/>
                <w:szCs w:val="28"/>
              </w:rPr>
              <w:t>tên</w:t>
            </w:r>
            <w:bookmarkEnd w:id="764"/>
            <w:bookmarkEnd w:id="765"/>
            <w:bookmarkEnd w:id="766"/>
            <w:proofErr w:type="spellEnd"/>
          </w:p>
        </w:tc>
        <w:tc>
          <w:tcPr>
            <w:tcW w:w="1890" w:type="dxa"/>
          </w:tcPr>
          <w:p w14:paraId="75551A05" w14:textId="30DC27FB" w:rsidR="009F375D" w:rsidRPr="00B9495D" w:rsidRDefault="009F375D" w:rsidP="00BD2003">
            <w:pPr>
              <w:tabs>
                <w:tab w:val="left" w:pos="360"/>
              </w:tabs>
              <w:spacing w:line="360" w:lineRule="auto"/>
              <w:outlineLvl w:val="2"/>
              <w:rPr>
                <w:rFonts w:ascii="Times New Roman" w:eastAsia="Times New Roman" w:hAnsi="Times New Roman"/>
                <w:sz w:val="28"/>
                <w:szCs w:val="28"/>
              </w:rPr>
            </w:pPr>
          </w:p>
        </w:tc>
      </w:tr>
      <w:tr w:rsidR="00F360CF" w14:paraId="367CBDFA" w14:textId="77777777" w:rsidTr="00BD2003">
        <w:trPr>
          <w:jc w:val="center"/>
        </w:trPr>
        <w:tc>
          <w:tcPr>
            <w:tcW w:w="900" w:type="dxa"/>
          </w:tcPr>
          <w:p w14:paraId="53CC18C6" w14:textId="77777777" w:rsidR="009F375D"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767" w:name="_Toc152973705"/>
            <w:bookmarkStart w:id="768" w:name="_Toc152974583"/>
            <w:bookmarkStart w:id="769" w:name="_Toc153441589"/>
            <w:r w:rsidRPr="10EA46D3">
              <w:rPr>
                <w:rFonts w:ascii="Times New Roman" w:eastAsia="Times New Roman" w:hAnsi="Times New Roman"/>
                <w:b/>
                <w:sz w:val="28"/>
                <w:szCs w:val="28"/>
              </w:rPr>
              <w:t>4</w:t>
            </w:r>
            <w:bookmarkEnd w:id="767"/>
            <w:bookmarkEnd w:id="768"/>
            <w:bookmarkEnd w:id="769"/>
          </w:p>
        </w:tc>
        <w:tc>
          <w:tcPr>
            <w:tcW w:w="2043" w:type="dxa"/>
          </w:tcPr>
          <w:p w14:paraId="57DF3381" w14:textId="0FE6C575"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70" w:name="_Toc152973706"/>
            <w:bookmarkStart w:id="771" w:name="_Toc152974584"/>
            <w:bookmarkStart w:id="772" w:name="_Toc153441590"/>
            <w:r w:rsidRPr="10EA46D3">
              <w:rPr>
                <w:rFonts w:ascii="Times New Roman" w:eastAsia="Times New Roman" w:hAnsi="Times New Roman"/>
                <w:sz w:val="28"/>
                <w:szCs w:val="28"/>
              </w:rPr>
              <w:t>code</w:t>
            </w:r>
            <w:bookmarkEnd w:id="770"/>
            <w:bookmarkEnd w:id="771"/>
            <w:bookmarkEnd w:id="772"/>
          </w:p>
        </w:tc>
        <w:tc>
          <w:tcPr>
            <w:tcW w:w="2250" w:type="dxa"/>
          </w:tcPr>
          <w:p w14:paraId="28C7B1F5" w14:textId="79D1464E"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73" w:name="_Toc152973707"/>
            <w:bookmarkStart w:id="774" w:name="_Toc152974585"/>
            <w:bookmarkStart w:id="775" w:name="_Toc153441591"/>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773"/>
            <w:bookmarkEnd w:id="774"/>
            <w:bookmarkEnd w:id="775"/>
          </w:p>
        </w:tc>
        <w:tc>
          <w:tcPr>
            <w:tcW w:w="1980" w:type="dxa"/>
          </w:tcPr>
          <w:p w14:paraId="1002D288" w14:textId="31515A4D"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76" w:name="_Toc152973708"/>
            <w:bookmarkStart w:id="777" w:name="_Toc152974586"/>
            <w:bookmarkStart w:id="778" w:name="_Toc153441592"/>
            <w:r w:rsidRPr="10EA46D3">
              <w:rPr>
                <w:rFonts w:ascii="Times New Roman" w:eastAsia="Times New Roman" w:hAnsi="Times New Roman"/>
                <w:sz w:val="28"/>
                <w:szCs w:val="28"/>
              </w:rPr>
              <w:t>code</w:t>
            </w:r>
            <w:bookmarkEnd w:id="776"/>
            <w:bookmarkEnd w:id="777"/>
            <w:bookmarkEnd w:id="778"/>
          </w:p>
        </w:tc>
        <w:tc>
          <w:tcPr>
            <w:tcW w:w="1890" w:type="dxa"/>
          </w:tcPr>
          <w:p w14:paraId="57536CAB" w14:textId="15416D5A" w:rsidR="009F375D" w:rsidRPr="00B9495D" w:rsidRDefault="009F375D" w:rsidP="00BD2003">
            <w:pPr>
              <w:tabs>
                <w:tab w:val="left" w:pos="360"/>
              </w:tabs>
              <w:spacing w:line="360" w:lineRule="auto"/>
              <w:outlineLvl w:val="2"/>
              <w:rPr>
                <w:rFonts w:ascii="Times New Roman" w:eastAsia="Times New Roman" w:hAnsi="Times New Roman"/>
                <w:sz w:val="28"/>
                <w:szCs w:val="28"/>
              </w:rPr>
            </w:pPr>
          </w:p>
        </w:tc>
      </w:tr>
      <w:tr w:rsidR="00F360CF" w14:paraId="5452FDCC" w14:textId="77777777" w:rsidTr="00BD2003">
        <w:trPr>
          <w:jc w:val="center"/>
        </w:trPr>
        <w:tc>
          <w:tcPr>
            <w:tcW w:w="900" w:type="dxa"/>
          </w:tcPr>
          <w:p w14:paraId="6A910233" w14:textId="77777777" w:rsidR="009F375D" w:rsidRDefault="1AE4BDD7" w:rsidP="00BD2003">
            <w:pPr>
              <w:tabs>
                <w:tab w:val="left" w:pos="360"/>
              </w:tabs>
              <w:spacing w:line="360" w:lineRule="auto"/>
              <w:outlineLvl w:val="2"/>
              <w:rPr>
                <w:rFonts w:ascii="Times New Roman" w:eastAsia="Times New Roman" w:hAnsi="Times New Roman"/>
                <w:b/>
                <w:sz w:val="28"/>
                <w:szCs w:val="28"/>
              </w:rPr>
            </w:pPr>
            <w:bookmarkStart w:id="779" w:name="_Toc152973709"/>
            <w:bookmarkStart w:id="780" w:name="_Toc152974587"/>
            <w:bookmarkStart w:id="781" w:name="_Toc153441593"/>
            <w:r w:rsidRPr="10EA46D3">
              <w:rPr>
                <w:rFonts w:ascii="Times New Roman" w:eastAsia="Times New Roman" w:hAnsi="Times New Roman"/>
                <w:b/>
                <w:sz w:val="28"/>
                <w:szCs w:val="28"/>
              </w:rPr>
              <w:t>5</w:t>
            </w:r>
            <w:bookmarkEnd w:id="779"/>
            <w:bookmarkEnd w:id="780"/>
            <w:bookmarkEnd w:id="781"/>
          </w:p>
        </w:tc>
        <w:tc>
          <w:tcPr>
            <w:tcW w:w="2043" w:type="dxa"/>
          </w:tcPr>
          <w:p w14:paraId="580E4B52" w14:textId="7F34E312" w:rsidR="009F375D" w:rsidRDefault="1AE4BDD7" w:rsidP="00BD2003">
            <w:pPr>
              <w:tabs>
                <w:tab w:val="left" w:pos="360"/>
              </w:tabs>
              <w:spacing w:line="360" w:lineRule="auto"/>
              <w:outlineLvl w:val="2"/>
              <w:rPr>
                <w:rFonts w:ascii="Times New Roman" w:eastAsia="Times New Roman" w:hAnsi="Times New Roman"/>
                <w:sz w:val="28"/>
                <w:szCs w:val="28"/>
              </w:rPr>
            </w:pPr>
            <w:bookmarkStart w:id="782" w:name="_Toc152973710"/>
            <w:bookmarkStart w:id="783" w:name="_Toc152974588"/>
            <w:bookmarkStart w:id="784" w:name="_Toc153441594"/>
            <w:proofErr w:type="spellStart"/>
            <w:r w:rsidRPr="10EA46D3">
              <w:rPr>
                <w:rFonts w:ascii="Times New Roman" w:eastAsia="Times New Roman" w:hAnsi="Times New Roman"/>
                <w:sz w:val="28"/>
                <w:szCs w:val="28"/>
              </w:rPr>
              <w:t>mo_ta</w:t>
            </w:r>
            <w:bookmarkEnd w:id="782"/>
            <w:bookmarkEnd w:id="783"/>
            <w:bookmarkEnd w:id="784"/>
            <w:proofErr w:type="spellEnd"/>
          </w:p>
        </w:tc>
        <w:tc>
          <w:tcPr>
            <w:tcW w:w="2250" w:type="dxa"/>
          </w:tcPr>
          <w:p w14:paraId="376C7F1A" w14:textId="26F5F7E8" w:rsidR="009F375D" w:rsidRDefault="1AE4BDD7" w:rsidP="00BD2003">
            <w:pPr>
              <w:tabs>
                <w:tab w:val="left" w:pos="360"/>
              </w:tabs>
              <w:spacing w:line="360" w:lineRule="auto"/>
              <w:outlineLvl w:val="2"/>
              <w:rPr>
                <w:rFonts w:ascii="Times New Roman" w:eastAsia="Times New Roman" w:hAnsi="Times New Roman"/>
                <w:sz w:val="28"/>
                <w:szCs w:val="28"/>
              </w:rPr>
            </w:pPr>
            <w:bookmarkStart w:id="785" w:name="_Toc152973711"/>
            <w:bookmarkStart w:id="786" w:name="_Toc152974589"/>
            <w:bookmarkStart w:id="787" w:name="_Toc153441595"/>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785"/>
            <w:bookmarkEnd w:id="786"/>
            <w:bookmarkEnd w:id="787"/>
          </w:p>
        </w:tc>
        <w:tc>
          <w:tcPr>
            <w:tcW w:w="1980" w:type="dxa"/>
          </w:tcPr>
          <w:p w14:paraId="5854DB04" w14:textId="67B75805"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788" w:name="_Toc152973712"/>
            <w:bookmarkStart w:id="789" w:name="_Toc152974590"/>
            <w:bookmarkStart w:id="790" w:name="_Toc153441596"/>
            <w:proofErr w:type="spellStart"/>
            <w:r w:rsidRPr="10EA46D3">
              <w:rPr>
                <w:rFonts w:ascii="Times New Roman" w:eastAsia="Times New Roman" w:hAnsi="Times New Roman"/>
                <w:sz w:val="28"/>
                <w:szCs w:val="28"/>
              </w:rPr>
              <w:t>Mô</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tả</w:t>
            </w:r>
            <w:bookmarkEnd w:id="788"/>
            <w:bookmarkEnd w:id="789"/>
            <w:bookmarkEnd w:id="790"/>
            <w:proofErr w:type="spellEnd"/>
          </w:p>
        </w:tc>
        <w:tc>
          <w:tcPr>
            <w:tcW w:w="1890" w:type="dxa"/>
          </w:tcPr>
          <w:p w14:paraId="4A6308BC" w14:textId="6005F4CF" w:rsidR="009F375D" w:rsidRPr="00B9495D" w:rsidRDefault="009F375D" w:rsidP="00BD2003">
            <w:pPr>
              <w:tabs>
                <w:tab w:val="left" w:pos="360"/>
              </w:tabs>
              <w:spacing w:line="360" w:lineRule="auto"/>
              <w:outlineLvl w:val="2"/>
              <w:rPr>
                <w:rFonts w:ascii="Times New Roman" w:eastAsia="Times New Roman" w:hAnsi="Times New Roman"/>
                <w:sz w:val="28"/>
                <w:szCs w:val="28"/>
              </w:rPr>
            </w:pPr>
          </w:p>
        </w:tc>
      </w:tr>
      <w:tr w:rsidR="00D017B6" w14:paraId="618899F1" w14:textId="77777777" w:rsidTr="00BD2003">
        <w:trPr>
          <w:jc w:val="center"/>
        </w:trPr>
        <w:tc>
          <w:tcPr>
            <w:tcW w:w="900" w:type="dxa"/>
          </w:tcPr>
          <w:p w14:paraId="0EDF4B5C" w14:textId="77777777" w:rsidR="009F375D" w:rsidRDefault="1AE4BDD7" w:rsidP="00BD2003">
            <w:pPr>
              <w:tabs>
                <w:tab w:val="left" w:pos="360"/>
              </w:tabs>
              <w:spacing w:line="360" w:lineRule="auto"/>
              <w:outlineLvl w:val="2"/>
              <w:rPr>
                <w:rFonts w:ascii="Times New Roman" w:eastAsia="Times New Roman" w:hAnsi="Times New Roman"/>
                <w:b/>
                <w:sz w:val="28"/>
                <w:szCs w:val="28"/>
              </w:rPr>
            </w:pPr>
            <w:bookmarkStart w:id="791" w:name="_Toc152973713"/>
            <w:bookmarkStart w:id="792" w:name="_Toc152974591"/>
            <w:bookmarkStart w:id="793" w:name="_Toc153441597"/>
            <w:r w:rsidRPr="10EA46D3">
              <w:rPr>
                <w:rFonts w:ascii="Times New Roman" w:eastAsia="Times New Roman" w:hAnsi="Times New Roman"/>
                <w:b/>
                <w:sz w:val="28"/>
                <w:szCs w:val="28"/>
              </w:rPr>
              <w:t>6</w:t>
            </w:r>
            <w:bookmarkEnd w:id="791"/>
            <w:bookmarkEnd w:id="792"/>
            <w:bookmarkEnd w:id="793"/>
          </w:p>
        </w:tc>
        <w:tc>
          <w:tcPr>
            <w:tcW w:w="2043" w:type="dxa"/>
          </w:tcPr>
          <w:p w14:paraId="275AD081" w14:textId="08610816" w:rsidR="009F375D" w:rsidRDefault="1AE4BDD7" w:rsidP="00BD2003">
            <w:pPr>
              <w:tabs>
                <w:tab w:val="left" w:pos="360"/>
              </w:tabs>
              <w:spacing w:line="360" w:lineRule="auto"/>
              <w:outlineLvl w:val="2"/>
              <w:rPr>
                <w:rFonts w:ascii="Times New Roman" w:eastAsia="Times New Roman" w:hAnsi="Times New Roman"/>
                <w:sz w:val="28"/>
                <w:szCs w:val="28"/>
              </w:rPr>
            </w:pPr>
            <w:bookmarkStart w:id="794" w:name="_Toc152973714"/>
            <w:bookmarkStart w:id="795" w:name="_Toc152974592"/>
            <w:bookmarkStart w:id="796" w:name="_Toc153441598"/>
            <w:proofErr w:type="spellStart"/>
            <w:r w:rsidRPr="10EA46D3">
              <w:rPr>
                <w:rFonts w:ascii="Times New Roman" w:eastAsia="Times New Roman" w:hAnsi="Times New Roman"/>
                <w:sz w:val="28"/>
                <w:szCs w:val="28"/>
              </w:rPr>
              <w:t>thoi_gian_ket_thuc</w:t>
            </w:r>
            <w:bookmarkEnd w:id="794"/>
            <w:bookmarkEnd w:id="795"/>
            <w:bookmarkEnd w:id="796"/>
            <w:proofErr w:type="spellEnd"/>
          </w:p>
        </w:tc>
        <w:tc>
          <w:tcPr>
            <w:tcW w:w="2250" w:type="dxa"/>
          </w:tcPr>
          <w:p w14:paraId="61FDB4A9" w14:textId="2E23FA62" w:rsidR="009F375D" w:rsidRDefault="1AE4BDD7" w:rsidP="00BD2003">
            <w:pPr>
              <w:tabs>
                <w:tab w:val="left" w:pos="360"/>
              </w:tabs>
              <w:spacing w:line="360" w:lineRule="auto"/>
              <w:outlineLvl w:val="2"/>
              <w:rPr>
                <w:rFonts w:ascii="Times New Roman" w:eastAsia="Times New Roman" w:hAnsi="Times New Roman"/>
                <w:sz w:val="28"/>
                <w:szCs w:val="28"/>
              </w:rPr>
            </w:pPr>
            <w:bookmarkStart w:id="797" w:name="_Toc152973715"/>
            <w:bookmarkStart w:id="798" w:name="_Toc152974593"/>
            <w:bookmarkStart w:id="799" w:name="_Toc153441599"/>
            <w:r w:rsidRPr="10EA46D3">
              <w:rPr>
                <w:rFonts w:ascii="Times New Roman" w:eastAsia="Times New Roman" w:hAnsi="Times New Roman"/>
                <w:sz w:val="28"/>
                <w:szCs w:val="28"/>
              </w:rPr>
              <w:t>DATETIME</w:t>
            </w:r>
            <w:bookmarkEnd w:id="797"/>
            <w:bookmarkEnd w:id="798"/>
            <w:bookmarkEnd w:id="799"/>
          </w:p>
        </w:tc>
        <w:tc>
          <w:tcPr>
            <w:tcW w:w="1980" w:type="dxa"/>
          </w:tcPr>
          <w:p w14:paraId="5D08A264" w14:textId="4613509C"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800" w:name="_Toc152973716"/>
            <w:bookmarkStart w:id="801" w:name="_Toc152974594"/>
            <w:bookmarkStart w:id="802" w:name="_Toc153441600"/>
            <w:proofErr w:type="spellStart"/>
            <w:r w:rsidRPr="10EA46D3">
              <w:rPr>
                <w:rFonts w:ascii="Times New Roman" w:eastAsia="Times New Roman" w:hAnsi="Times New Roman"/>
                <w:sz w:val="28"/>
                <w:szCs w:val="28"/>
              </w:rPr>
              <w:t>Thời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gian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kết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thúc</w:t>
            </w:r>
            <w:bookmarkEnd w:id="800"/>
            <w:bookmarkEnd w:id="801"/>
            <w:bookmarkEnd w:id="802"/>
            <w:proofErr w:type="spellEnd"/>
          </w:p>
        </w:tc>
        <w:tc>
          <w:tcPr>
            <w:tcW w:w="1890" w:type="dxa"/>
          </w:tcPr>
          <w:p w14:paraId="2F4ABEDB" w14:textId="2D203661" w:rsidR="009F375D" w:rsidRDefault="009F375D" w:rsidP="00BD2003">
            <w:pPr>
              <w:tabs>
                <w:tab w:val="left" w:pos="360"/>
              </w:tabs>
              <w:spacing w:line="360" w:lineRule="auto"/>
              <w:outlineLvl w:val="2"/>
              <w:rPr>
                <w:rFonts w:ascii="Times New Roman" w:eastAsia="Times New Roman" w:hAnsi="Times New Roman"/>
                <w:sz w:val="28"/>
                <w:szCs w:val="28"/>
              </w:rPr>
            </w:pPr>
          </w:p>
        </w:tc>
      </w:tr>
      <w:tr w:rsidR="00F360CF" w14:paraId="42BEC92A" w14:textId="77777777" w:rsidTr="00BD2003">
        <w:trPr>
          <w:jc w:val="center"/>
        </w:trPr>
        <w:tc>
          <w:tcPr>
            <w:tcW w:w="900" w:type="dxa"/>
          </w:tcPr>
          <w:p w14:paraId="0C087B97" w14:textId="46972768" w:rsidR="009F375D" w:rsidRDefault="1AE4BDD7" w:rsidP="00BD2003">
            <w:pPr>
              <w:tabs>
                <w:tab w:val="left" w:pos="360"/>
              </w:tabs>
              <w:spacing w:line="360" w:lineRule="auto"/>
              <w:outlineLvl w:val="2"/>
              <w:rPr>
                <w:rFonts w:ascii="Times New Roman" w:eastAsia="Times New Roman" w:hAnsi="Times New Roman"/>
                <w:b/>
                <w:sz w:val="28"/>
                <w:szCs w:val="28"/>
              </w:rPr>
            </w:pPr>
            <w:bookmarkStart w:id="803" w:name="_Toc152973717"/>
            <w:bookmarkStart w:id="804" w:name="_Toc152974595"/>
            <w:bookmarkStart w:id="805" w:name="_Toc153441601"/>
            <w:r w:rsidRPr="10EA46D3">
              <w:rPr>
                <w:rFonts w:ascii="Times New Roman" w:eastAsia="Times New Roman" w:hAnsi="Times New Roman"/>
                <w:b/>
                <w:sz w:val="28"/>
                <w:szCs w:val="28"/>
              </w:rPr>
              <w:t>7</w:t>
            </w:r>
            <w:bookmarkEnd w:id="803"/>
            <w:bookmarkEnd w:id="804"/>
            <w:bookmarkEnd w:id="805"/>
          </w:p>
        </w:tc>
        <w:tc>
          <w:tcPr>
            <w:tcW w:w="2043" w:type="dxa"/>
          </w:tcPr>
          <w:p w14:paraId="3C7A1397" w14:textId="74809670" w:rsidR="009F375D" w:rsidRDefault="1AE4BDD7" w:rsidP="00BD2003">
            <w:pPr>
              <w:tabs>
                <w:tab w:val="left" w:pos="360"/>
              </w:tabs>
              <w:spacing w:line="360" w:lineRule="auto"/>
              <w:outlineLvl w:val="2"/>
              <w:rPr>
                <w:rFonts w:ascii="Times New Roman" w:eastAsia="Times New Roman" w:hAnsi="Times New Roman"/>
                <w:sz w:val="28"/>
                <w:szCs w:val="28"/>
              </w:rPr>
            </w:pPr>
            <w:bookmarkStart w:id="806" w:name="_Toc152973718"/>
            <w:bookmarkStart w:id="807" w:name="_Toc152974596"/>
            <w:bookmarkStart w:id="808" w:name="_Toc153441602"/>
            <w:proofErr w:type="spellStart"/>
            <w:r w:rsidRPr="10EA46D3">
              <w:rPr>
                <w:rFonts w:ascii="Times New Roman" w:eastAsia="Times New Roman" w:hAnsi="Times New Roman"/>
                <w:sz w:val="28"/>
                <w:szCs w:val="28"/>
              </w:rPr>
              <w:t>so_luong</w:t>
            </w:r>
            <w:bookmarkEnd w:id="806"/>
            <w:bookmarkEnd w:id="807"/>
            <w:bookmarkEnd w:id="808"/>
            <w:proofErr w:type="spellEnd"/>
          </w:p>
        </w:tc>
        <w:tc>
          <w:tcPr>
            <w:tcW w:w="2250" w:type="dxa"/>
          </w:tcPr>
          <w:p w14:paraId="324E697D" w14:textId="665FA35F" w:rsidR="009F375D" w:rsidRDefault="1AE4BDD7" w:rsidP="00BD2003">
            <w:pPr>
              <w:tabs>
                <w:tab w:val="left" w:pos="360"/>
              </w:tabs>
              <w:spacing w:line="360" w:lineRule="auto"/>
              <w:outlineLvl w:val="2"/>
              <w:rPr>
                <w:rFonts w:ascii="Times New Roman" w:eastAsia="Times New Roman" w:hAnsi="Times New Roman"/>
                <w:sz w:val="28"/>
                <w:szCs w:val="28"/>
              </w:rPr>
            </w:pPr>
            <w:bookmarkStart w:id="809" w:name="_Toc152973719"/>
            <w:bookmarkStart w:id="810" w:name="_Toc152974597"/>
            <w:bookmarkStart w:id="811" w:name="_Toc153441603"/>
            <w:r w:rsidRPr="10EA46D3">
              <w:rPr>
                <w:rFonts w:ascii="Times New Roman" w:eastAsia="Times New Roman" w:hAnsi="Times New Roman"/>
                <w:sz w:val="28"/>
                <w:szCs w:val="28"/>
              </w:rPr>
              <w:t>INT</w:t>
            </w:r>
            <w:bookmarkEnd w:id="809"/>
            <w:bookmarkEnd w:id="810"/>
            <w:bookmarkEnd w:id="811"/>
          </w:p>
        </w:tc>
        <w:tc>
          <w:tcPr>
            <w:tcW w:w="1980" w:type="dxa"/>
          </w:tcPr>
          <w:p w14:paraId="0531ADE4" w14:textId="6B435DAD" w:rsidR="009F375D" w:rsidRPr="00B9495D" w:rsidRDefault="1AE4BDD7" w:rsidP="00BD2003">
            <w:pPr>
              <w:tabs>
                <w:tab w:val="left" w:pos="360"/>
              </w:tabs>
              <w:spacing w:line="360" w:lineRule="auto"/>
              <w:outlineLvl w:val="2"/>
              <w:rPr>
                <w:rFonts w:ascii="Times New Roman" w:eastAsia="Times New Roman" w:hAnsi="Times New Roman"/>
                <w:sz w:val="28"/>
                <w:szCs w:val="28"/>
              </w:rPr>
            </w:pPr>
            <w:bookmarkStart w:id="812" w:name="_Toc152973720"/>
            <w:bookmarkStart w:id="813" w:name="_Toc152974598"/>
            <w:bookmarkStart w:id="814" w:name="_Toc153441604"/>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lượng</w:t>
            </w:r>
            <w:bookmarkEnd w:id="812"/>
            <w:bookmarkEnd w:id="813"/>
            <w:bookmarkEnd w:id="814"/>
            <w:proofErr w:type="spellEnd"/>
          </w:p>
        </w:tc>
        <w:tc>
          <w:tcPr>
            <w:tcW w:w="1890" w:type="dxa"/>
          </w:tcPr>
          <w:p w14:paraId="5DE8B042" w14:textId="27B815CA" w:rsidR="009F375D" w:rsidRPr="00B9495D" w:rsidRDefault="009F375D" w:rsidP="00BD2003">
            <w:pPr>
              <w:tabs>
                <w:tab w:val="left" w:pos="360"/>
              </w:tabs>
              <w:spacing w:line="360" w:lineRule="auto"/>
              <w:outlineLvl w:val="2"/>
              <w:rPr>
                <w:rFonts w:ascii="Times New Roman" w:eastAsia="Times New Roman" w:hAnsi="Times New Roman"/>
                <w:sz w:val="28"/>
                <w:szCs w:val="28"/>
              </w:rPr>
            </w:pPr>
          </w:p>
        </w:tc>
      </w:tr>
      <w:tr w:rsidR="1AE4BDD7" w14:paraId="76C5D133" w14:textId="77777777" w:rsidTr="00BD2003">
        <w:trPr>
          <w:trHeight w:val="300"/>
          <w:jc w:val="center"/>
        </w:trPr>
        <w:tc>
          <w:tcPr>
            <w:tcW w:w="900" w:type="dxa"/>
          </w:tcPr>
          <w:p w14:paraId="5928F630" w14:textId="6F6680A5"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8</w:t>
            </w:r>
          </w:p>
        </w:tc>
        <w:tc>
          <w:tcPr>
            <w:tcW w:w="2043" w:type="dxa"/>
          </w:tcPr>
          <w:p w14:paraId="0D7CAEF8" w14:textId="245FC62E" w:rsidR="1AE4BDD7" w:rsidRDefault="1AE4BDD7" w:rsidP="00BD2003">
            <w:pPr>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discount</w:t>
            </w:r>
          </w:p>
        </w:tc>
        <w:tc>
          <w:tcPr>
            <w:tcW w:w="2250" w:type="dxa"/>
          </w:tcPr>
          <w:p w14:paraId="2F137131" w14:textId="652B3E73"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p>
        </w:tc>
        <w:tc>
          <w:tcPr>
            <w:tcW w:w="1980" w:type="dxa"/>
          </w:tcPr>
          <w:p w14:paraId="31183463" w14:textId="57A95A1F"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proofErr w:type="spellEnd"/>
          </w:p>
        </w:tc>
        <w:tc>
          <w:tcPr>
            <w:tcW w:w="1890" w:type="dxa"/>
          </w:tcPr>
          <w:p w14:paraId="145DED6C" w14:textId="51D2E2FF" w:rsidR="1AE4BDD7" w:rsidRDefault="1AE4BDD7" w:rsidP="00BD2003">
            <w:pPr>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NULL</w:t>
            </w:r>
          </w:p>
        </w:tc>
      </w:tr>
      <w:tr w:rsidR="1AE4BDD7" w14:paraId="15228F3B" w14:textId="77777777" w:rsidTr="00BD2003">
        <w:trPr>
          <w:trHeight w:val="300"/>
          <w:jc w:val="center"/>
        </w:trPr>
        <w:tc>
          <w:tcPr>
            <w:tcW w:w="900" w:type="dxa"/>
          </w:tcPr>
          <w:p w14:paraId="0C3A0C71" w14:textId="41844423"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9</w:t>
            </w:r>
          </w:p>
        </w:tc>
        <w:tc>
          <w:tcPr>
            <w:tcW w:w="2043" w:type="dxa"/>
          </w:tcPr>
          <w:p w14:paraId="2160DB40" w14:textId="1C4BC3CD"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discount_percentage</w:t>
            </w:r>
            <w:proofErr w:type="spellEnd"/>
          </w:p>
        </w:tc>
        <w:tc>
          <w:tcPr>
            <w:tcW w:w="2250" w:type="dxa"/>
          </w:tcPr>
          <w:p w14:paraId="2435E344" w14:textId="548E703B" w:rsidR="1AE4BDD7" w:rsidRDefault="1AE4BDD7" w:rsidP="00BD2003">
            <w:pPr>
              <w:tabs>
                <w:tab w:val="left" w:pos="360"/>
              </w:tabs>
              <w:spacing w:line="360" w:lineRule="auto"/>
              <w:outlineLvl w:val="2"/>
              <w:rPr>
                <w:rFonts w:ascii="Times New Roman" w:eastAsia="Times New Roman" w:hAnsi="Times New Roman"/>
                <w:sz w:val="28"/>
                <w:szCs w:val="28"/>
              </w:rPr>
            </w:pPr>
            <w:bookmarkStart w:id="815" w:name="_Toc152973721"/>
            <w:bookmarkStart w:id="816" w:name="_Toc152974599"/>
            <w:bookmarkStart w:id="817" w:name="_Toc153441605"/>
            <w:r w:rsidRPr="10EA46D3">
              <w:rPr>
                <w:rFonts w:ascii="Times New Roman" w:eastAsia="Times New Roman" w:hAnsi="Times New Roman"/>
                <w:sz w:val="28"/>
                <w:szCs w:val="28"/>
              </w:rPr>
              <w:t>INT</w:t>
            </w:r>
            <w:bookmarkEnd w:id="815"/>
            <w:bookmarkEnd w:id="816"/>
            <w:bookmarkEnd w:id="817"/>
          </w:p>
          <w:p w14:paraId="2152833A" w14:textId="3D918E9A" w:rsidR="1AE4BDD7" w:rsidRDefault="1AE4BDD7" w:rsidP="00BD2003">
            <w:pPr>
              <w:spacing w:line="360" w:lineRule="auto"/>
              <w:rPr>
                <w:rFonts w:ascii="Times New Roman" w:eastAsia="Times New Roman" w:hAnsi="Times New Roman"/>
                <w:sz w:val="28"/>
                <w:szCs w:val="28"/>
              </w:rPr>
            </w:pPr>
          </w:p>
        </w:tc>
        <w:tc>
          <w:tcPr>
            <w:tcW w:w="1980" w:type="dxa"/>
          </w:tcPr>
          <w:p w14:paraId="287835C0" w14:textId="246E354B"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Phần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trăm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proofErr w:type="spellEnd"/>
          </w:p>
        </w:tc>
        <w:tc>
          <w:tcPr>
            <w:tcW w:w="1890" w:type="dxa"/>
          </w:tcPr>
          <w:p w14:paraId="5C5CC4CD" w14:textId="27AB2079" w:rsidR="1AE4BDD7" w:rsidRDefault="1AE4BDD7" w:rsidP="00BD2003">
            <w:pPr>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NULL</w:t>
            </w:r>
          </w:p>
        </w:tc>
      </w:tr>
      <w:tr w:rsidR="1AE4BDD7" w14:paraId="17884B25" w14:textId="77777777" w:rsidTr="00BD2003">
        <w:trPr>
          <w:trHeight w:val="300"/>
          <w:jc w:val="center"/>
        </w:trPr>
        <w:tc>
          <w:tcPr>
            <w:tcW w:w="900" w:type="dxa"/>
          </w:tcPr>
          <w:p w14:paraId="36482633" w14:textId="6F5BDEF6"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10</w:t>
            </w:r>
          </w:p>
        </w:tc>
        <w:tc>
          <w:tcPr>
            <w:tcW w:w="2043" w:type="dxa"/>
          </w:tcPr>
          <w:p w14:paraId="69C556CD" w14:textId="7C529407"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max_discount</w:t>
            </w:r>
            <w:proofErr w:type="spellEnd"/>
          </w:p>
        </w:tc>
        <w:tc>
          <w:tcPr>
            <w:tcW w:w="2250" w:type="dxa"/>
          </w:tcPr>
          <w:p w14:paraId="0FEBE0C6" w14:textId="5B425CB9"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p>
        </w:tc>
        <w:tc>
          <w:tcPr>
            <w:tcW w:w="1980" w:type="dxa"/>
          </w:tcPr>
          <w:p w14:paraId="1E4F65F5" w14:textId="61CEA0C2"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tối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đa</w:t>
            </w:r>
            <w:proofErr w:type="spellEnd"/>
          </w:p>
        </w:tc>
        <w:tc>
          <w:tcPr>
            <w:tcW w:w="1890" w:type="dxa"/>
          </w:tcPr>
          <w:p w14:paraId="7386C34F" w14:textId="3AA7A8EB" w:rsidR="1AE4BDD7" w:rsidRDefault="1AE4BDD7" w:rsidP="00BD2003">
            <w:pPr>
              <w:spacing w:line="360" w:lineRule="auto"/>
              <w:rPr>
                <w:rFonts w:ascii="Times New Roman" w:eastAsia="Times New Roman" w:hAnsi="Times New Roman"/>
                <w:sz w:val="28"/>
                <w:szCs w:val="28"/>
              </w:rPr>
            </w:pPr>
          </w:p>
        </w:tc>
      </w:tr>
      <w:tr w:rsidR="1AE4BDD7" w14:paraId="2FB4B5BD" w14:textId="77777777" w:rsidTr="00BD2003">
        <w:trPr>
          <w:trHeight w:val="300"/>
          <w:jc w:val="center"/>
        </w:trPr>
        <w:tc>
          <w:tcPr>
            <w:tcW w:w="900" w:type="dxa"/>
          </w:tcPr>
          <w:p w14:paraId="23637A8F" w14:textId="77454AEC"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11</w:t>
            </w:r>
          </w:p>
        </w:tc>
        <w:tc>
          <w:tcPr>
            <w:tcW w:w="2043" w:type="dxa"/>
          </w:tcPr>
          <w:p w14:paraId="4B1EAC25" w14:textId="5D96BB04"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so_luong_hien_tai</w:t>
            </w:r>
            <w:proofErr w:type="spellEnd"/>
          </w:p>
        </w:tc>
        <w:tc>
          <w:tcPr>
            <w:tcW w:w="2250" w:type="dxa"/>
          </w:tcPr>
          <w:p w14:paraId="01257AAA" w14:textId="665FA35F" w:rsidR="1AE4BDD7" w:rsidRDefault="1AE4BDD7" w:rsidP="00BD2003">
            <w:pPr>
              <w:tabs>
                <w:tab w:val="left" w:pos="360"/>
              </w:tabs>
              <w:spacing w:line="360" w:lineRule="auto"/>
              <w:outlineLvl w:val="2"/>
              <w:rPr>
                <w:rFonts w:ascii="Times New Roman" w:eastAsia="Times New Roman" w:hAnsi="Times New Roman"/>
                <w:sz w:val="28"/>
                <w:szCs w:val="28"/>
              </w:rPr>
            </w:pPr>
            <w:bookmarkStart w:id="818" w:name="_Toc152973722"/>
            <w:bookmarkStart w:id="819" w:name="_Toc152974600"/>
            <w:bookmarkStart w:id="820" w:name="_Toc153441606"/>
            <w:r w:rsidRPr="10EA46D3">
              <w:rPr>
                <w:rFonts w:ascii="Times New Roman" w:eastAsia="Times New Roman" w:hAnsi="Times New Roman"/>
                <w:sz w:val="28"/>
                <w:szCs w:val="28"/>
              </w:rPr>
              <w:t>INT</w:t>
            </w:r>
            <w:bookmarkEnd w:id="818"/>
            <w:bookmarkEnd w:id="819"/>
            <w:bookmarkEnd w:id="820"/>
          </w:p>
          <w:p w14:paraId="18216690" w14:textId="64243344" w:rsidR="1AE4BDD7" w:rsidRDefault="1AE4BDD7" w:rsidP="00BD2003">
            <w:pPr>
              <w:spacing w:line="360" w:lineRule="auto"/>
              <w:rPr>
                <w:rFonts w:ascii="Times New Roman" w:eastAsia="Times New Roman" w:hAnsi="Times New Roman"/>
                <w:sz w:val="28"/>
                <w:szCs w:val="28"/>
              </w:rPr>
            </w:pPr>
          </w:p>
        </w:tc>
        <w:tc>
          <w:tcPr>
            <w:tcW w:w="1980" w:type="dxa"/>
          </w:tcPr>
          <w:p w14:paraId="75836F0E" w14:textId="1D22387D"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lượng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hiện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tại</w:t>
            </w:r>
            <w:proofErr w:type="spellEnd"/>
          </w:p>
        </w:tc>
        <w:tc>
          <w:tcPr>
            <w:tcW w:w="1890" w:type="dxa"/>
          </w:tcPr>
          <w:p w14:paraId="716AF5BD" w14:textId="1929E5FA" w:rsidR="1AE4BDD7" w:rsidRDefault="1AE4BDD7" w:rsidP="00BD2003">
            <w:pPr>
              <w:spacing w:line="360" w:lineRule="auto"/>
              <w:rPr>
                <w:rFonts w:ascii="Times New Roman" w:eastAsia="Times New Roman" w:hAnsi="Times New Roman"/>
                <w:sz w:val="28"/>
                <w:szCs w:val="28"/>
              </w:rPr>
            </w:pPr>
          </w:p>
        </w:tc>
      </w:tr>
      <w:tr w:rsidR="1AE4BDD7" w14:paraId="60FA56A0" w14:textId="77777777" w:rsidTr="00BD2003">
        <w:trPr>
          <w:trHeight w:val="300"/>
          <w:jc w:val="center"/>
        </w:trPr>
        <w:tc>
          <w:tcPr>
            <w:tcW w:w="900" w:type="dxa"/>
          </w:tcPr>
          <w:p w14:paraId="4D1C6E34" w14:textId="67C5F076"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12</w:t>
            </w:r>
          </w:p>
        </w:tc>
        <w:tc>
          <w:tcPr>
            <w:tcW w:w="2043" w:type="dxa"/>
          </w:tcPr>
          <w:p w14:paraId="760BAB4F" w14:textId="316087A0"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thoi_gian_tao</w:t>
            </w:r>
            <w:proofErr w:type="spellEnd"/>
          </w:p>
        </w:tc>
        <w:tc>
          <w:tcPr>
            <w:tcW w:w="2250" w:type="dxa"/>
          </w:tcPr>
          <w:p w14:paraId="3EB6A11C" w14:textId="2CBE3105"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DATETIME(</w:t>
            </w:r>
            <w:proofErr w:type="gramEnd"/>
            <w:r w:rsidRPr="10EA46D3">
              <w:rPr>
                <w:rFonts w:ascii="Times New Roman" w:eastAsia="Times New Roman" w:hAnsi="Times New Roman"/>
                <w:sz w:val="28"/>
                <w:szCs w:val="28"/>
              </w:rPr>
              <w:t>3)</w:t>
            </w:r>
          </w:p>
        </w:tc>
        <w:tc>
          <w:tcPr>
            <w:tcW w:w="1980" w:type="dxa"/>
          </w:tcPr>
          <w:p w14:paraId="4713EB60" w14:textId="2C427918"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Thời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gian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tạo</w:t>
            </w:r>
            <w:proofErr w:type="spellEnd"/>
          </w:p>
        </w:tc>
        <w:tc>
          <w:tcPr>
            <w:tcW w:w="1890" w:type="dxa"/>
          </w:tcPr>
          <w:p w14:paraId="4D5B4250" w14:textId="4FBD7411" w:rsidR="1AE4BDD7" w:rsidRDefault="1AE4BDD7" w:rsidP="00BD2003">
            <w:pPr>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CURRENT_</w:t>
            </w:r>
            <w:proofErr w:type="gramStart"/>
            <w:r w:rsidRPr="10EA46D3">
              <w:rPr>
                <w:rFonts w:ascii="Times New Roman" w:eastAsia="Times New Roman" w:hAnsi="Times New Roman"/>
                <w:sz w:val="28"/>
                <w:szCs w:val="28"/>
              </w:rPr>
              <w:t>TIMESTAMP(</w:t>
            </w:r>
            <w:proofErr w:type="gramEnd"/>
            <w:r w:rsidRPr="10EA46D3">
              <w:rPr>
                <w:rFonts w:ascii="Times New Roman" w:eastAsia="Times New Roman" w:hAnsi="Times New Roman"/>
                <w:sz w:val="28"/>
                <w:szCs w:val="28"/>
              </w:rPr>
              <w:t>3)</w:t>
            </w:r>
          </w:p>
        </w:tc>
      </w:tr>
      <w:tr w:rsidR="1AE4BDD7" w14:paraId="4BB7BBAA" w14:textId="77777777" w:rsidTr="00BD2003">
        <w:trPr>
          <w:trHeight w:val="300"/>
          <w:jc w:val="center"/>
        </w:trPr>
        <w:tc>
          <w:tcPr>
            <w:tcW w:w="900" w:type="dxa"/>
          </w:tcPr>
          <w:p w14:paraId="7D520955" w14:textId="2EA3949D"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13</w:t>
            </w:r>
          </w:p>
        </w:tc>
        <w:tc>
          <w:tcPr>
            <w:tcW w:w="2043" w:type="dxa"/>
          </w:tcPr>
          <w:p w14:paraId="4FADAF6B" w14:textId="520FC8A9"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thoi_gian_sua</w:t>
            </w:r>
            <w:proofErr w:type="spellEnd"/>
          </w:p>
        </w:tc>
        <w:tc>
          <w:tcPr>
            <w:tcW w:w="2250" w:type="dxa"/>
          </w:tcPr>
          <w:p w14:paraId="0A04F638" w14:textId="3B638FEF"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DATETIME(</w:t>
            </w:r>
            <w:proofErr w:type="gramEnd"/>
            <w:r w:rsidRPr="10EA46D3">
              <w:rPr>
                <w:rFonts w:ascii="Times New Roman" w:eastAsia="Times New Roman" w:hAnsi="Times New Roman"/>
                <w:sz w:val="28"/>
                <w:szCs w:val="28"/>
              </w:rPr>
              <w:t>3)</w:t>
            </w:r>
          </w:p>
        </w:tc>
        <w:tc>
          <w:tcPr>
            <w:tcW w:w="1980" w:type="dxa"/>
          </w:tcPr>
          <w:p w14:paraId="12BF735C" w14:textId="5083379D"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Thời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gian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sửa</w:t>
            </w:r>
            <w:proofErr w:type="spellEnd"/>
          </w:p>
        </w:tc>
        <w:tc>
          <w:tcPr>
            <w:tcW w:w="1890" w:type="dxa"/>
          </w:tcPr>
          <w:p w14:paraId="7D89CA66" w14:textId="61DDBA52" w:rsidR="1AE4BDD7" w:rsidRDefault="1AE4BDD7" w:rsidP="00BD2003">
            <w:pPr>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CURRENT_</w:t>
            </w:r>
            <w:proofErr w:type="gramStart"/>
            <w:r w:rsidRPr="10EA46D3">
              <w:rPr>
                <w:rFonts w:ascii="Times New Roman" w:eastAsia="Times New Roman" w:hAnsi="Times New Roman"/>
                <w:sz w:val="28"/>
                <w:szCs w:val="28"/>
              </w:rPr>
              <w:t>TIMESTAMP(</w:t>
            </w:r>
            <w:proofErr w:type="gramEnd"/>
            <w:r w:rsidRPr="10EA46D3">
              <w:rPr>
                <w:rFonts w:ascii="Times New Roman" w:eastAsia="Times New Roman" w:hAnsi="Times New Roman"/>
                <w:sz w:val="28"/>
                <w:szCs w:val="28"/>
              </w:rPr>
              <w:t>3)</w:t>
            </w:r>
          </w:p>
        </w:tc>
      </w:tr>
      <w:tr w:rsidR="1AE4BDD7" w14:paraId="3AC9693F" w14:textId="77777777" w:rsidTr="00BD2003">
        <w:trPr>
          <w:trHeight w:val="300"/>
          <w:jc w:val="center"/>
        </w:trPr>
        <w:tc>
          <w:tcPr>
            <w:tcW w:w="900" w:type="dxa"/>
          </w:tcPr>
          <w:p w14:paraId="4F675FD1" w14:textId="65767291"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14</w:t>
            </w:r>
          </w:p>
        </w:tc>
        <w:tc>
          <w:tcPr>
            <w:tcW w:w="2043" w:type="dxa"/>
          </w:tcPr>
          <w:p w14:paraId="53831B70" w14:textId="03FB40B4"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trang_thai</w:t>
            </w:r>
            <w:proofErr w:type="spellEnd"/>
          </w:p>
        </w:tc>
        <w:tc>
          <w:tcPr>
            <w:tcW w:w="2250" w:type="dxa"/>
          </w:tcPr>
          <w:p w14:paraId="543B58DF" w14:textId="665FA35F" w:rsidR="1AE4BDD7" w:rsidRDefault="1AE4BDD7" w:rsidP="00BD2003">
            <w:pPr>
              <w:tabs>
                <w:tab w:val="left" w:pos="360"/>
              </w:tabs>
              <w:spacing w:line="360" w:lineRule="auto"/>
              <w:outlineLvl w:val="2"/>
              <w:rPr>
                <w:rFonts w:ascii="Times New Roman" w:eastAsia="Times New Roman" w:hAnsi="Times New Roman"/>
                <w:sz w:val="28"/>
                <w:szCs w:val="28"/>
              </w:rPr>
            </w:pPr>
            <w:bookmarkStart w:id="821" w:name="_Toc152973723"/>
            <w:bookmarkStart w:id="822" w:name="_Toc152974601"/>
            <w:bookmarkStart w:id="823" w:name="_Toc153441607"/>
            <w:r w:rsidRPr="10EA46D3">
              <w:rPr>
                <w:rFonts w:ascii="Times New Roman" w:eastAsia="Times New Roman" w:hAnsi="Times New Roman"/>
                <w:sz w:val="28"/>
                <w:szCs w:val="28"/>
              </w:rPr>
              <w:t>INT</w:t>
            </w:r>
            <w:bookmarkEnd w:id="821"/>
            <w:bookmarkEnd w:id="822"/>
            <w:bookmarkEnd w:id="823"/>
          </w:p>
          <w:p w14:paraId="5B579CBD" w14:textId="39EF70BE" w:rsidR="1AE4BDD7" w:rsidRDefault="1AE4BDD7" w:rsidP="00BD2003">
            <w:pPr>
              <w:spacing w:line="360" w:lineRule="auto"/>
              <w:rPr>
                <w:rFonts w:ascii="Times New Roman" w:eastAsia="Times New Roman" w:hAnsi="Times New Roman"/>
                <w:sz w:val="28"/>
                <w:szCs w:val="28"/>
              </w:rPr>
            </w:pPr>
          </w:p>
        </w:tc>
        <w:tc>
          <w:tcPr>
            <w:tcW w:w="1980" w:type="dxa"/>
          </w:tcPr>
          <w:p w14:paraId="01229C09" w14:textId="727DB580"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proofErr w:type="spellEnd"/>
          </w:p>
        </w:tc>
        <w:tc>
          <w:tcPr>
            <w:tcW w:w="1890" w:type="dxa"/>
          </w:tcPr>
          <w:p w14:paraId="66BB49AA" w14:textId="15189B86" w:rsidR="1AE4BDD7" w:rsidRDefault="1AE4BDD7" w:rsidP="00BD2003">
            <w:pPr>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0</w:t>
            </w:r>
          </w:p>
        </w:tc>
      </w:tr>
    </w:tbl>
    <w:p w14:paraId="3ADEFFE1" w14:textId="6BA44BBD" w:rsidR="00B43B27" w:rsidRDefault="00B43B27" w:rsidP="00BD2003">
      <w:pPr>
        <w:tabs>
          <w:tab w:val="left" w:pos="360"/>
        </w:tabs>
        <w:spacing w:after="0" w:line="360" w:lineRule="auto"/>
        <w:jc w:val="both"/>
        <w:rPr>
          <w:rFonts w:ascii="Times New Roman" w:eastAsia="Times New Roman" w:hAnsi="Times New Roman" w:cs="Times New Roman"/>
          <w:b/>
          <w:i/>
          <w:sz w:val="28"/>
          <w:szCs w:val="28"/>
        </w:rPr>
      </w:pPr>
    </w:p>
    <w:p w14:paraId="4241D008" w14:textId="77777777" w:rsidR="00BD2003" w:rsidRDefault="00BD2003">
      <w:pPr>
        <w:rPr>
          <w:rFonts w:ascii="Times New Roman" w:eastAsia="Times New Roman" w:hAnsi="Times New Roman" w:cs="Times New Roman"/>
          <w:b/>
          <w:sz w:val="28"/>
          <w:szCs w:val="28"/>
        </w:rPr>
      </w:pPr>
      <w:r w:rsidRPr="10EA46D3">
        <w:rPr>
          <w:rFonts w:ascii="Times New Roman" w:eastAsia="Times New Roman" w:hAnsi="Times New Roman" w:cs="Times New Roman"/>
          <w:b/>
          <w:sz w:val="28"/>
          <w:szCs w:val="28"/>
        </w:rPr>
        <w:br w:type="page"/>
      </w:r>
    </w:p>
    <w:p w14:paraId="772AD2E3" w14:textId="05970A8B" w:rsidR="1AE4BDD7" w:rsidRDefault="06BB702B" w:rsidP="002A0614">
      <w:pPr>
        <w:tabs>
          <w:tab w:val="left" w:pos="360"/>
        </w:tabs>
        <w:spacing w:after="0" w:line="360" w:lineRule="auto"/>
        <w:jc w:val="center"/>
        <w:outlineLvl w:val="4"/>
        <w:rPr>
          <w:rFonts w:ascii="Times New Roman" w:eastAsia="Times New Roman" w:hAnsi="Times New Roman" w:cs="Times New Roman"/>
          <w:b/>
          <w:sz w:val="28"/>
          <w:szCs w:val="28"/>
        </w:rPr>
      </w:pPr>
      <w:bookmarkStart w:id="824" w:name="_Toc153435902"/>
      <w:r w:rsidRPr="10EA46D3">
        <w:rPr>
          <w:rFonts w:ascii="Times New Roman" w:eastAsia="Times New Roman" w:hAnsi="Times New Roman" w:cs="Times New Roman"/>
          <w:b/>
          <w:sz w:val="28"/>
          <w:szCs w:val="28"/>
        </w:rPr>
        <w:t xml:space="preserve">H6: </w:t>
      </w:r>
      <w:proofErr w:type="spellStart"/>
      <w:r w:rsidRPr="10EA46D3">
        <w:rPr>
          <w:rFonts w:ascii="Times New Roman" w:eastAsia="Times New Roman" w:hAnsi="Times New Roman" w:cs="Times New Roman"/>
          <w:b/>
          <w:sz w:val="28"/>
          <w:szCs w:val="28"/>
        </w:rPr>
        <w:t>Bảng</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Địa</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chỉ</w:t>
      </w:r>
      <w:bookmarkEnd w:id="824"/>
      <w:proofErr w:type="spellEnd"/>
    </w:p>
    <w:p w14:paraId="05F957C8" w14:textId="03F89F5E"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6D2E6FEE" wp14:editId="283895EA">
            <wp:extent cx="2781300" cy="4572000"/>
            <wp:effectExtent l="0" t="0" r="0" b="0"/>
            <wp:docPr id="1350214403" name="Picture 135021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214403"/>
                    <pic:cNvPicPr/>
                  </pic:nvPicPr>
                  <pic:blipFill>
                    <a:blip r:embed="rId40">
                      <a:extLst>
                        <a:ext uri="{28A0092B-C50C-407E-A947-70E740481C1C}">
                          <a14:useLocalDpi xmlns:a14="http://schemas.microsoft.com/office/drawing/2010/main" val="0"/>
                        </a:ext>
                      </a:extLst>
                    </a:blip>
                    <a:stretch>
                      <a:fillRect/>
                    </a:stretch>
                  </pic:blipFill>
                  <pic:spPr>
                    <a:xfrm>
                      <a:off x="0" y="0"/>
                      <a:ext cx="2781300"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900"/>
        <w:gridCol w:w="2021"/>
        <w:gridCol w:w="2250"/>
        <w:gridCol w:w="1980"/>
        <w:gridCol w:w="1890"/>
      </w:tblGrid>
      <w:tr w:rsidR="00B43B27" w14:paraId="637B3B98" w14:textId="77777777" w:rsidTr="1AE4BDD7">
        <w:tc>
          <w:tcPr>
            <w:tcW w:w="8730" w:type="dxa"/>
            <w:gridSpan w:val="5"/>
            <w:shd w:val="clear" w:color="auto" w:fill="ED7D31" w:themeFill="accent2"/>
          </w:tcPr>
          <w:p w14:paraId="0127808C" w14:textId="7E8A6AB6" w:rsidR="00B43B27"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825" w:name="_Toc152973724"/>
            <w:bookmarkStart w:id="826" w:name="_Toc152974602"/>
            <w:bookmarkStart w:id="827" w:name="_Toc153441608"/>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Địa</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Chỉ</w:t>
            </w:r>
            <w:bookmarkEnd w:id="825"/>
            <w:bookmarkEnd w:id="826"/>
            <w:bookmarkEnd w:id="827"/>
            <w:proofErr w:type="spellEnd"/>
          </w:p>
        </w:tc>
      </w:tr>
      <w:tr w:rsidR="00B43B27" w14:paraId="22A80171" w14:textId="77777777" w:rsidTr="1AE4BDD7">
        <w:tc>
          <w:tcPr>
            <w:tcW w:w="900" w:type="dxa"/>
            <w:shd w:val="clear" w:color="auto" w:fill="ED7D31" w:themeFill="accent2"/>
          </w:tcPr>
          <w:p w14:paraId="09AA3407" w14:textId="77777777" w:rsidR="00B43B27" w:rsidRPr="00B9495D" w:rsidRDefault="00B43B27" w:rsidP="10EA46D3">
            <w:pPr>
              <w:tabs>
                <w:tab w:val="left" w:pos="360"/>
              </w:tabs>
              <w:spacing w:line="360" w:lineRule="auto"/>
              <w:jc w:val="center"/>
              <w:outlineLvl w:val="2"/>
              <w:rPr>
                <w:rFonts w:ascii="Times New Roman" w:eastAsia="Times New Roman" w:hAnsi="Times New Roman"/>
                <w:b/>
                <w:sz w:val="28"/>
                <w:szCs w:val="28"/>
              </w:rPr>
            </w:pPr>
            <w:bookmarkStart w:id="828" w:name="_Toc152973725"/>
            <w:bookmarkStart w:id="829" w:name="_Toc152974603"/>
            <w:bookmarkStart w:id="830" w:name="_Toc153441609"/>
            <w:r w:rsidRPr="10EA46D3">
              <w:rPr>
                <w:rFonts w:ascii="Times New Roman" w:eastAsia="Times New Roman" w:hAnsi="Times New Roman"/>
                <w:b/>
                <w:sz w:val="28"/>
                <w:szCs w:val="28"/>
              </w:rPr>
              <w:t>STT</w:t>
            </w:r>
            <w:bookmarkEnd w:id="828"/>
            <w:bookmarkEnd w:id="829"/>
            <w:bookmarkEnd w:id="830"/>
          </w:p>
        </w:tc>
        <w:tc>
          <w:tcPr>
            <w:tcW w:w="1710" w:type="dxa"/>
            <w:shd w:val="clear" w:color="auto" w:fill="ED7D31" w:themeFill="accent2"/>
          </w:tcPr>
          <w:p w14:paraId="619AAE82" w14:textId="77777777" w:rsidR="00B43B27"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831" w:name="_Toc152973726"/>
            <w:bookmarkStart w:id="832" w:name="_Toc152974604"/>
            <w:bookmarkStart w:id="833" w:name="_Toc153441610"/>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831"/>
            <w:bookmarkEnd w:id="832"/>
            <w:bookmarkEnd w:id="833"/>
            <w:proofErr w:type="spellEnd"/>
          </w:p>
        </w:tc>
        <w:tc>
          <w:tcPr>
            <w:tcW w:w="2250" w:type="dxa"/>
            <w:shd w:val="clear" w:color="auto" w:fill="ED7D31" w:themeFill="accent2"/>
          </w:tcPr>
          <w:p w14:paraId="06259363" w14:textId="77777777" w:rsidR="00B43B27"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834" w:name="_Toc152973727"/>
            <w:bookmarkStart w:id="835" w:name="_Toc152974605"/>
            <w:bookmarkStart w:id="836" w:name="_Toc153441611"/>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834"/>
            <w:bookmarkEnd w:id="835"/>
            <w:bookmarkEnd w:id="836"/>
            <w:proofErr w:type="spellEnd"/>
          </w:p>
        </w:tc>
        <w:tc>
          <w:tcPr>
            <w:tcW w:w="1980" w:type="dxa"/>
            <w:shd w:val="clear" w:color="auto" w:fill="ED7D31" w:themeFill="accent2"/>
          </w:tcPr>
          <w:p w14:paraId="6A93EE7D" w14:textId="77777777" w:rsidR="00B43B27"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837" w:name="_Toc152973728"/>
            <w:bookmarkStart w:id="838" w:name="_Toc152974606"/>
            <w:bookmarkStart w:id="839" w:name="_Toc153441612"/>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837"/>
            <w:bookmarkEnd w:id="838"/>
            <w:bookmarkEnd w:id="839"/>
            <w:proofErr w:type="spellEnd"/>
          </w:p>
        </w:tc>
        <w:tc>
          <w:tcPr>
            <w:tcW w:w="1890" w:type="dxa"/>
            <w:shd w:val="clear" w:color="auto" w:fill="ED7D31" w:themeFill="accent2"/>
          </w:tcPr>
          <w:p w14:paraId="48313416" w14:textId="77777777" w:rsidR="00B43B27"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840" w:name="_Toc152973729"/>
            <w:bookmarkStart w:id="841" w:name="_Toc152974607"/>
            <w:bookmarkStart w:id="842" w:name="_Toc153441613"/>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840"/>
            <w:bookmarkEnd w:id="841"/>
            <w:bookmarkEnd w:id="842"/>
            <w:proofErr w:type="spellEnd"/>
          </w:p>
        </w:tc>
      </w:tr>
      <w:tr w:rsidR="00B43B27" w14:paraId="14D0DC9F" w14:textId="77777777" w:rsidTr="1AE4BDD7">
        <w:tc>
          <w:tcPr>
            <w:tcW w:w="900" w:type="dxa"/>
          </w:tcPr>
          <w:p w14:paraId="224C108A" w14:textId="77777777" w:rsidR="00B43B27"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843" w:name="_Toc152973730"/>
            <w:bookmarkStart w:id="844" w:name="_Toc152974608"/>
            <w:bookmarkStart w:id="845" w:name="_Toc153441614"/>
            <w:r w:rsidRPr="10EA46D3">
              <w:rPr>
                <w:rFonts w:ascii="Times New Roman" w:eastAsia="Times New Roman" w:hAnsi="Times New Roman"/>
                <w:b/>
                <w:sz w:val="28"/>
                <w:szCs w:val="28"/>
              </w:rPr>
              <w:t>1</w:t>
            </w:r>
            <w:bookmarkEnd w:id="843"/>
            <w:bookmarkEnd w:id="844"/>
            <w:bookmarkEnd w:id="845"/>
          </w:p>
        </w:tc>
        <w:tc>
          <w:tcPr>
            <w:tcW w:w="1710" w:type="dxa"/>
          </w:tcPr>
          <w:p w14:paraId="5B23325B" w14:textId="047D1C03"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46" w:name="_Toc152973731"/>
            <w:bookmarkStart w:id="847" w:name="_Toc152974609"/>
            <w:bookmarkStart w:id="848" w:name="_Toc153441615"/>
            <w:proofErr w:type="spellStart"/>
            <w:r w:rsidRPr="10EA46D3">
              <w:rPr>
                <w:rFonts w:ascii="Times New Roman" w:eastAsia="Times New Roman" w:hAnsi="Times New Roman"/>
                <w:sz w:val="28"/>
                <w:szCs w:val="28"/>
              </w:rPr>
              <w:t>id_dia_chi</w:t>
            </w:r>
            <w:bookmarkEnd w:id="846"/>
            <w:bookmarkEnd w:id="847"/>
            <w:bookmarkEnd w:id="848"/>
            <w:proofErr w:type="spellEnd"/>
          </w:p>
        </w:tc>
        <w:tc>
          <w:tcPr>
            <w:tcW w:w="2250" w:type="dxa"/>
          </w:tcPr>
          <w:p w14:paraId="704FBE0C" w14:textId="02628CE0"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49" w:name="_Toc152973732"/>
            <w:bookmarkStart w:id="850" w:name="_Toc152974610"/>
            <w:bookmarkStart w:id="851" w:name="_Toc153441616"/>
            <w:r w:rsidRPr="10EA46D3">
              <w:rPr>
                <w:rFonts w:ascii="Times New Roman" w:eastAsia="Times New Roman" w:hAnsi="Times New Roman"/>
                <w:sz w:val="28"/>
                <w:szCs w:val="28"/>
              </w:rPr>
              <w:t>INT</w:t>
            </w:r>
            <w:bookmarkEnd w:id="849"/>
            <w:bookmarkEnd w:id="850"/>
            <w:bookmarkEnd w:id="851"/>
          </w:p>
        </w:tc>
        <w:tc>
          <w:tcPr>
            <w:tcW w:w="1980" w:type="dxa"/>
          </w:tcPr>
          <w:p w14:paraId="3E3ACF44" w14:textId="057FCA8B"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52" w:name="_Toc152973733"/>
            <w:bookmarkStart w:id="853" w:name="_Toc152974611"/>
            <w:bookmarkStart w:id="854" w:name="_Toc153441617"/>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địa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chỉ</w:t>
            </w:r>
            <w:bookmarkEnd w:id="852"/>
            <w:bookmarkEnd w:id="853"/>
            <w:bookmarkEnd w:id="854"/>
            <w:proofErr w:type="spellEnd"/>
          </w:p>
        </w:tc>
        <w:tc>
          <w:tcPr>
            <w:tcW w:w="1890" w:type="dxa"/>
          </w:tcPr>
          <w:p w14:paraId="712E35BF" w14:textId="12D26F52"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55" w:name="_Toc152973734"/>
            <w:bookmarkStart w:id="856" w:name="_Toc152974612"/>
            <w:bookmarkStart w:id="857" w:name="_Toc153441618"/>
            <w:r w:rsidRPr="10EA46D3">
              <w:rPr>
                <w:rFonts w:ascii="Times New Roman" w:eastAsia="Times New Roman" w:hAnsi="Times New Roman"/>
                <w:sz w:val="28"/>
                <w:szCs w:val="28"/>
              </w:rPr>
              <w:t>PK</w:t>
            </w:r>
            <w:bookmarkEnd w:id="855"/>
            <w:bookmarkEnd w:id="856"/>
            <w:bookmarkEnd w:id="857"/>
          </w:p>
        </w:tc>
      </w:tr>
      <w:tr w:rsidR="00B43B27" w14:paraId="02A7649F" w14:textId="77777777" w:rsidTr="1AE4BDD7">
        <w:tc>
          <w:tcPr>
            <w:tcW w:w="900" w:type="dxa"/>
          </w:tcPr>
          <w:p w14:paraId="2BAC7988" w14:textId="77777777" w:rsidR="00B43B27"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858" w:name="_Toc152973735"/>
            <w:bookmarkStart w:id="859" w:name="_Toc152974613"/>
            <w:bookmarkStart w:id="860" w:name="_Toc153441619"/>
            <w:r w:rsidRPr="10EA46D3">
              <w:rPr>
                <w:rFonts w:ascii="Times New Roman" w:eastAsia="Times New Roman" w:hAnsi="Times New Roman"/>
                <w:b/>
                <w:sz w:val="28"/>
                <w:szCs w:val="28"/>
              </w:rPr>
              <w:t>2</w:t>
            </w:r>
            <w:bookmarkEnd w:id="858"/>
            <w:bookmarkEnd w:id="859"/>
            <w:bookmarkEnd w:id="860"/>
          </w:p>
        </w:tc>
        <w:tc>
          <w:tcPr>
            <w:tcW w:w="1710" w:type="dxa"/>
          </w:tcPr>
          <w:p w14:paraId="12BF31F9" w14:textId="67497465"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61" w:name="_Toc152973736"/>
            <w:bookmarkStart w:id="862" w:name="_Toc152974614"/>
            <w:bookmarkStart w:id="863" w:name="_Toc153441620"/>
            <w:proofErr w:type="spellStart"/>
            <w:r w:rsidRPr="10EA46D3">
              <w:rPr>
                <w:rFonts w:ascii="Times New Roman" w:eastAsia="Times New Roman" w:hAnsi="Times New Roman"/>
                <w:sz w:val="28"/>
                <w:szCs w:val="28"/>
              </w:rPr>
              <w:t>id_tai_khoan</w:t>
            </w:r>
            <w:bookmarkEnd w:id="861"/>
            <w:bookmarkEnd w:id="862"/>
            <w:bookmarkEnd w:id="863"/>
            <w:proofErr w:type="spellEnd"/>
          </w:p>
        </w:tc>
        <w:tc>
          <w:tcPr>
            <w:tcW w:w="2250" w:type="dxa"/>
          </w:tcPr>
          <w:p w14:paraId="4BECCF95" w14:textId="70D84255"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64" w:name="_Toc152973737"/>
            <w:bookmarkStart w:id="865" w:name="_Toc152974615"/>
            <w:bookmarkStart w:id="866" w:name="_Toc153441621"/>
            <w:r w:rsidRPr="10EA46D3">
              <w:rPr>
                <w:rFonts w:ascii="Times New Roman" w:eastAsia="Times New Roman" w:hAnsi="Times New Roman"/>
                <w:sz w:val="28"/>
                <w:szCs w:val="28"/>
              </w:rPr>
              <w:t>INT</w:t>
            </w:r>
            <w:bookmarkEnd w:id="864"/>
            <w:bookmarkEnd w:id="865"/>
            <w:bookmarkEnd w:id="866"/>
          </w:p>
        </w:tc>
        <w:tc>
          <w:tcPr>
            <w:tcW w:w="1980" w:type="dxa"/>
          </w:tcPr>
          <w:p w14:paraId="56E474D3" w14:textId="32D076C6"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67" w:name="_Toc152973738"/>
            <w:bookmarkStart w:id="868" w:name="_Toc152974616"/>
            <w:bookmarkStart w:id="869" w:name="_Toc153441622"/>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tải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khoản</w:t>
            </w:r>
            <w:bookmarkEnd w:id="867"/>
            <w:bookmarkEnd w:id="868"/>
            <w:bookmarkEnd w:id="869"/>
            <w:proofErr w:type="spellEnd"/>
          </w:p>
        </w:tc>
        <w:tc>
          <w:tcPr>
            <w:tcW w:w="1890" w:type="dxa"/>
          </w:tcPr>
          <w:p w14:paraId="1562997F" w14:textId="64B9C201"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70" w:name="_Toc152973739"/>
            <w:bookmarkStart w:id="871" w:name="_Toc152974617"/>
            <w:bookmarkStart w:id="872" w:name="_Toc153441623"/>
            <w:r w:rsidRPr="10EA46D3">
              <w:rPr>
                <w:rFonts w:ascii="Times New Roman" w:eastAsia="Times New Roman" w:hAnsi="Times New Roman"/>
                <w:sz w:val="28"/>
                <w:szCs w:val="28"/>
              </w:rPr>
              <w:t>FK</w:t>
            </w:r>
            <w:bookmarkEnd w:id="870"/>
            <w:bookmarkEnd w:id="871"/>
            <w:bookmarkEnd w:id="872"/>
          </w:p>
        </w:tc>
      </w:tr>
      <w:tr w:rsidR="00B43B27" w14:paraId="33AF5F45" w14:textId="77777777" w:rsidTr="1AE4BDD7">
        <w:tc>
          <w:tcPr>
            <w:tcW w:w="900" w:type="dxa"/>
          </w:tcPr>
          <w:p w14:paraId="6ACBE62D" w14:textId="77777777" w:rsidR="00B43B27" w:rsidRPr="00B9495D" w:rsidRDefault="1AE4BDD7" w:rsidP="00BD2003">
            <w:pPr>
              <w:tabs>
                <w:tab w:val="left" w:pos="360"/>
              </w:tabs>
              <w:spacing w:line="360" w:lineRule="auto"/>
              <w:outlineLvl w:val="2"/>
              <w:rPr>
                <w:rFonts w:ascii="Times New Roman" w:eastAsia="Times New Roman" w:hAnsi="Times New Roman"/>
                <w:b/>
                <w:sz w:val="28"/>
                <w:szCs w:val="28"/>
              </w:rPr>
            </w:pPr>
            <w:bookmarkStart w:id="873" w:name="_Toc152973740"/>
            <w:bookmarkStart w:id="874" w:name="_Toc152974618"/>
            <w:bookmarkStart w:id="875" w:name="_Toc153441624"/>
            <w:r w:rsidRPr="10EA46D3">
              <w:rPr>
                <w:rFonts w:ascii="Times New Roman" w:eastAsia="Times New Roman" w:hAnsi="Times New Roman"/>
                <w:b/>
                <w:sz w:val="28"/>
                <w:szCs w:val="28"/>
              </w:rPr>
              <w:t>3</w:t>
            </w:r>
            <w:bookmarkEnd w:id="873"/>
            <w:bookmarkEnd w:id="874"/>
            <w:bookmarkEnd w:id="875"/>
          </w:p>
        </w:tc>
        <w:tc>
          <w:tcPr>
            <w:tcW w:w="1710" w:type="dxa"/>
          </w:tcPr>
          <w:p w14:paraId="2B4A31F4" w14:textId="2F74191D"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76" w:name="_Toc152973741"/>
            <w:bookmarkStart w:id="877" w:name="_Toc152974619"/>
            <w:bookmarkStart w:id="878" w:name="_Toc153441625"/>
            <w:proofErr w:type="spellStart"/>
            <w:r w:rsidRPr="10EA46D3">
              <w:rPr>
                <w:rFonts w:ascii="Times New Roman" w:eastAsia="Times New Roman" w:hAnsi="Times New Roman"/>
                <w:sz w:val="28"/>
                <w:szCs w:val="28"/>
              </w:rPr>
              <w:t>loai_dia_chi</w:t>
            </w:r>
            <w:bookmarkEnd w:id="876"/>
            <w:bookmarkEnd w:id="877"/>
            <w:bookmarkEnd w:id="878"/>
            <w:proofErr w:type="spellEnd"/>
          </w:p>
        </w:tc>
        <w:tc>
          <w:tcPr>
            <w:tcW w:w="2250" w:type="dxa"/>
          </w:tcPr>
          <w:p w14:paraId="586B33E2" w14:textId="699CE443"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79" w:name="_Toc152973742"/>
            <w:bookmarkStart w:id="880" w:name="_Toc152974620"/>
            <w:bookmarkStart w:id="881" w:name="_Toc153441626"/>
            <w:r w:rsidRPr="10EA46D3">
              <w:rPr>
                <w:rFonts w:ascii="Times New Roman" w:eastAsia="Times New Roman" w:hAnsi="Times New Roman"/>
                <w:sz w:val="28"/>
                <w:szCs w:val="28"/>
              </w:rPr>
              <w:t>INT</w:t>
            </w:r>
            <w:bookmarkEnd w:id="879"/>
            <w:bookmarkEnd w:id="880"/>
            <w:bookmarkEnd w:id="881"/>
          </w:p>
        </w:tc>
        <w:tc>
          <w:tcPr>
            <w:tcW w:w="1980" w:type="dxa"/>
          </w:tcPr>
          <w:p w14:paraId="23B24191" w14:textId="296D01C7"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82" w:name="_Toc152973743"/>
            <w:bookmarkStart w:id="883" w:name="_Toc152974621"/>
            <w:bookmarkStart w:id="884" w:name="_Toc153441627"/>
            <w:proofErr w:type="spellStart"/>
            <w:r w:rsidRPr="10EA46D3">
              <w:rPr>
                <w:rFonts w:ascii="Times New Roman" w:eastAsia="Times New Roman" w:hAnsi="Times New Roman"/>
                <w:sz w:val="28"/>
                <w:szCs w:val="28"/>
              </w:rPr>
              <w:t>Loại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chỉ</w:t>
            </w:r>
            <w:bookmarkEnd w:id="882"/>
            <w:bookmarkEnd w:id="883"/>
            <w:bookmarkEnd w:id="884"/>
            <w:proofErr w:type="spellEnd"/>
          </w:p>
        </w:tc>
        <w:tc>
          <w:tcPr>
            <w:tcW w:w="1890" w:type="dxa"/>
          </w:tcPr>
          <w:p w14:paraId="088A10B3" w14:textId="4EBEDFDD"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85" w:name="_Toc152973744"/>
            <w:bookmarkStart w:id="886" w:name="_Toc152974622"/>
            <w:bookmarkStart w:id="887" w:name="_Toc153441628"/>
            <w:r w:rsidRPr="10EA46D3">
              <w:rPr>
                <w:rFonts w:ascii="Times New Roman" w:eastAsia="Times New Roman" w:hAnsi="Times New Roman"/>
                <w:sz w:val="28"/>
                <w:szCs w:val="28"/>
              </w:rPr>
              <w:t>NULL</w:t>
            </w:r>
            <w:bookmarkEnd w:id="885"/>
            <w:bookmarkEnd w:id="886"/>
            <w:bookmarkEnd w:id="887"/>
          </w:p>
        </w:tc>
      </w:tr>
      <w:tr w:rsidR="00E66BD5" w14:paraId="1DD638E0" w14:textId="77777777" w:rsidTr="1AE4BDD7">
        <w:tc>
          <w:tcPr>
            <w:tcW w:w="900" w:type="dxa"/>
          </w:tcPr>
          <w:p w14:paraId="4782791F" w14:textId="1FE09357" w:rsidR="00B43B27" w:rsidRDefault="1AE4BDD7" w:rsidP="00BD2003">
            <w:pPr>
              <w:tabs>
                <w:tab w:val="left" w:pos="360"/>
              </w:tabs>
              <w:spacing w:line="360" w:lineRule="auto"/>
              <w:outlineLvl w:val="2"/>
              <w:rPr>
                <w:rFonts w:ascii="Times New Roman" w:eastAsia="Times New Roman" w:hAnsi="Times New Roman"/>
                <w:b/>
                <w:sz w:val="28"/>
                <w:szCs w:val="28"/>
              </w:rPr>
            </w:pPr>
            <w:bookmarkStart w:id="888" w:name="_Toc152973745"/>
            <w:bookmarkStart w:id="889" w:name="_Toc152974623"/>
            <w:bookmarkStart w:id="890" w:name="_Toc153441629"/>
            <w:r w:rsidRPr="10EA46D3">
              <w:rPr>
                <w:rFonts w:ascii="Times New Roman" w:eastAsia="Times New Roman" w:hAnsi="Times New Roman"/>
                <w:b/>
                <w:sz w:val="28"/>
                <w:szCs w:val="28"/>
              </w:rPr>
              <w:t>4</w:t>
            </w:r>
            <w:bookmarkEnd w:id="888"/>
            <w:bookmarkEnd w:id="889"/>
            <w:bookmarkEnd w:id="890"/>
          </w:p>
        </w:tc>
        <w:tc>
          <w:tcPr>
            <w:tcW w:w="1710" w:type="dxa"/>
          </w:tcPr>
          <w:p w14:paraId="736D74EC" w14:textId="2873DD77" w:rsidR="00B43B27" w:rsidRDefault="1AE4BDD7" w:rsidP="00BD2003">
            <w:pPr>
              <w:tabs>
                <w:tab w:val="left" w:pos="360"/>
              </w:tabs>
              <w:spacing w:line="360" w:lineRule="auto"/>
              <w:outlineLvl w:val="2"/>
              <w:rPr>
                <w:rFonts w:ascii="Times New Roman" w:eastAsia="Times New Roman" w:hAnsi="Times New Roman"/>
                <w:sz w:val="28"/>
                <w:szCs w:val="28"/>
              </w:rPr>
            </w:pPr>
            <w:bookmarkStart w:id="891" w:name="_Toc152973746"/>
            <w:bookmarkStart w:id="892" w:name="_Toc152974624"/>
            <w:bookmarkStart w:id="893" w:name="_Toc153441630"/>
            <w:proofErr w:type="spellStart"/>
            <w:r w:rsidRPr="10EA46D3">
              <w:rPr>
                <w:rFonts w:ascii="Times New Roman" w:eastAsia="Times New Roman" w:hAnsi="Times New Roman"/>
                <w:sz w:val="28"/>
                <w:szCs w:val="28"/>
              </w:rPr>
              <w:t>dia_chi_cu_the</w:t>
            </w:r>
            <w:bookmarkEnd w:id="891"/>
            <w:bookmarkEnd w:id="892"/>
            <w:bookmarkEnd w:id="893"/>
            <w:proofErr w:type="spellEnd"/>
          </w:p>
        </w:tc>
        <w:tc>
          <w:tcPr>
            <w:tcW w:w="2250" w:type="dxa"/>
          </w:tcPr>
          <w:p w14:paraId="492B79B2" w14:textId="7B59BCEA" w:rsidR="00B43B27" w:rsidRDefault="1AE4BDD7" w:rsidP="00BD2003">
            <w:pPr>
              <w:tabs>
                <w:tab w:val="left" w:pos="360"/>
              </w:tabs>
              <w:spacing w:line="360" w:lineRule="auto"/>
              <w:outlineLvl w:val="2"/>
              <w:rPr>
                <w:rFonts w:ascii="Times New Roman" w:eastAsia="Times New Roman" w:hAnsi="Times New Roman"/>
                <w:sz w:val="28"/>
                <w:szCs w:val="28"/>
              </w:rPr>
            </w:pPr>
            <w:bookmarkStart w:id="894" w:name="_Toc152973747"/>
            <w:bookmarkStart w:id="895" w:name="_Toc152974625"/>
            <w:bookmarkStart w:id="896" w:name="_Toc153441631"/>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894"/>
            <w:bookmarkEnd w:id="895"/>
            <w:bookmarkEnd w:id="896"/>
          </w:p>
        </w:tc>
        <w:tc>
          <w:tcPr>
            <w:tcW w:w="1980" w:type="dxa"/>
          </w:tcPr>
          <w:p w14:paraId="23E8742A" w14:textId="58A40A9E"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897" w:name="_Toc152973748"/>
            <w:bookmarkStart w:id="898" w:name="_Toc152974626"/>
            <w:bookmarkStart w:id="899" w:name="_Toc153441632"/>
            <w:proofErr w:type="spellStart"/>
            <w:r w:rsidRPr="10EA46D3">
              <w:rPr>
                <w:rFonts w:ascii="Times New Roman" w:eastAsia="Times New Roman" w:hAnsi="Times New Roman"/>
                <w:sz w:val="28"/>
                <w:szCs w:val="28"/>
              </w:rPr>
              <w:t>Địa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chỉ</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cụ</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thể</w:t>
            </w:r>
            <w:bookmarkEnd w:id="897"/>
            <w:bookmarkEnd w:id="898"/>
            <w:bookmarkEnd w:id="899"/>
            <w:proofErr w:type="spellEnd"/>
          </w:p>
        </w:tc>
        <w:tc>
          <w:tcPr>
            <w:tcW w:w="1890" w:type="dxa"/>
          </w:tcPr>
          <w:p w14:paraId="0132A974" w14:textId="6D9DD3B5" w:rsidR="00B43B27" w:rsidRPr="00B9495D" w:rsidRDefault="1AE4BDD7" w:rsidP="00BD2003">
            <w:pPr>
              <w:tabs>
                <w:tab w:val="left" w:pos="360"/>
              </w:tabs>
              <w:spacing w:line="360" w:lineRule="auto"/>
              <w:outlineLvl w:val="2"/>
              <w:rPr>
                <w:rFonts w:ascii="Times New Roman" w:eastAsia="Times New Roman" w:hAnsi="Times New Roman"/>
                <w:sz w:val="28"/>
                <w:szCs w:val="28"/>
              </w:rPr>
            </w:pPr>
            <w:bookmarkStart w:id="900" w:name="_Toc152973749"/>
            <w:bookmarkStart w:id="901" w:name="_Toc152974627"/>
            <w:bookmarkStart w:id="902" w:name="_Toc153441633"/>
            <w:r w:rsidRPr="10EA46D3">
              <w:rPr>
                <w:rFonts w:ascii="Times New Roman" w:eastAsia="Times New Roman" w:hAnsi="Times New Roman"/>
                <w:sz w:val="28"/>
                <w:szCs w:val="28"/>
              </w:rPr>
              <w:t>NULL</w:t>
            </w:r>
            <w:bookmarkEnd w:id="900"/>
            <w:bookmarkEnd w:id="901"/>
            <w:bookmarkEnd w:id="902"/>
          </w:p>
          <w:p w14:paraId="27BD2236" w14:textId="58E2EC21" w:rsidR="00B43B27" w:rsidRPr="00B9495D" w:rsidRDefault="00B43B27" w:rsidP="00BD2003">
            <w:pPr>
              <w:tabs>
                <w:tab w:val="left" w:pos="360"/>
              </w:tabs>
              <w:spacing w:line="360" w:lineRule="auto"/>
              <w:outlineLvl w:val="2"/>
              <w:rPr>
                <w:rFonts w:ascii="Times New Roman" w:eastAsia="Times New Roman" w:hAnsi="Times New Roman"/>
                <w:sz w:val="28"/>
                <w:szCs w:val="28"/>
              </w:rPr>
            </w:pPr>
          </w:p>
        </w:tc>
      </w:tr>
      <w:tr w:rsidR="1AE4BDD7" w14:paraId="551C1F69" w14:textId="77777777" w:rsidTr="1AE4BDD7">
        <w:trPr>
          <w:trHeight w:val="300"/>
        </w:trPr>
        <w:tc>
          <w:tcPr>
            <w:tcW w:w="900" w:type="dxa"/>
          </w:tcPr>
          <w:p w14:paraId="566D5602" w14:textId="3C0D56AF"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5</w:t>
            </w:r>
          </w:p>
        </w:tc>
        <w:tc>
          <w:tcPr>
            <w:tcW w:w="1710" w:type="dxa"/>
          </w:tcPr>
          <w:p w14:paraId="00981077" w14:textId="6DFAD18E"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phuong_xa</w:t>
            </w:r>
            <w:proofErr w:type="spellEnd"/>
          </w:p>
        </w:tc>
        <w:tc>
          <w:tcPr>
            <w:tcW w:w="2250" w:type="dxa"/>
          </w:tcPr>
          <w:p w14:paraId="6B6700DF" w14:textId="4B9FB0BB"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p>
        </w:tc>
        <w:tc>
          <w:tcPr>
            <w:tcW w:w="1980" w:type="dxa"/>
          </w:tcPr>
          <w:p w14:paraId="632C5DB0" w14:textId="1CE56FB7"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Phường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xã</w:t>
            </w:r>
            <w:proofErr w:type="spellEnd"/>
          </w:p>
        </w:tc>
        <w:tc>
          <w:tcPr>
            <w:tcW w:w="1890" w:type="dxa"/>
          </w:tcPr>
          <w:p w14:paraId="028A542C" w14:textId="3C490824" w:rsidR="1AE4BDD7" w:rsidRDefault="1AE4BDD7" w:rsidP="00BD2003">
            <w:pPr>
              <w:tabs>
                <w:tab w:val="left" w:pos="360"/>
              </w:tabs>
              <w:spacing w:line="360" w:lineRule="auto"/>
              <w:outlineLvl w:val="2"/>
              <w:rPr>
                <w:rFonts w:ascii="Times New Roman" w:eastAsia="Times New Roman" w:hAnsi="Times New Roman"/>
                <w:sz w:val="28"/>
                <w:szCs w:val="28"/>
              </w:rPr>
            </w:pPr>
            <w:bookmarkStart w:id="903" w:name="_Toc152973750"/>
            <w:bookmarkStart w:id="904" w:name="_Toc152974628"/>
            <w:bookmarkStart w:id="905" w:name="_Toc153441634"/>
            <w:r w:rsidRPr="10EA46D3">
              <w:rPr>
                <w:rFonts w:ascii="Times New Roman" w:eastAsia="Times New Roman" w:hAnsi="Times New Roman"/>
                <w:sz w:val="28"/>
                <w:szCs w:val="28"/>
              </w:rPr>
              <w:t>NULL</w:t>
            </w:r>
            <w:bookmarkEnd w:id="903"/>
            <w:bookmarkEnd w:id="904"/>
            <w:bookmarkEnd w:id="905"/>
          </w:p>
          <w:p w14:paraId="3B85624B" w14:textId="14475981" w:rsidR="1AE4BDD7" w:rsidRDefault="1AE4BDD7" w:rsidP="00BD2003">
            <w:pPr>
              <w:spacing w:line="360" w:lineRule="auto"/>
              <w:rPr>
                <w:rFonts w:ascii="Times New Roman" w:eastAsia="Times New Roman" w:hAnsi="Times New Roman"/>
                <w:sz w:val="28"/>
                <w:szCs w:val="28"/>
              </w:rPr>
            </w:pPr>
          </w:p>
        </w:tc>
      </w:tr>
      <w:tr w:rsidR="1AE4BDD7" w14:paraId="1E93FEBC" w14:textId="77777777" w:rsidTr="1AE4BDD7">
        <w:trPr>
          <w:trHeight w:val="300"/>
        </w:trPr>
        <w:tc>
          <w:tcPr>
            <w:tcW w:w="900" w:type="dxa"/>
          </w:tcPr>
          <w:p w14:paraId="7C824C0B" w14:textId="4DF0B900"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6</w:t>
            </w:r>
          </w:p>
        </w:tc>
        <w:tc>
          <w:tcPr>
            <w:tcW w:w="1710" w:type="dxa"/>
          </w:tcPr>
          <w:p w14:paraId="30306116" w14:textId="45106926"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quan_huyen</w:t>
            </w:r>
            <w:proofErr w:type="spellEnd"/>
          </w:p>
        </w:tc>
        <w:tc>
          <w:tcPr>
            <w:tcW w:w="2250" w:type="dxa"/>
          </w:tcPr>
          <w:p w14:paraId="6FA6BE37" w14:textId="36A71CE5"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p>
        </w:tc>
        <w:tc>
          <w:tcPr>
            <w:tcW w:w="1980" w:type="dxa"/>
          </w:tcPr>
          <w:p w14:paraId="4586DEE8" w14:textId="17174EC1"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Quận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huyện</w:t>
            </w:r>
            <w:proofErr w:type="spellEnd"/>
          </w:p>
        </w:tc>
        <w:tc>
          <w:tcPr>
            <w:tcW w:w="1890" w:type="dxa"/>
          </w:tcPr>
          <w:p w14:paraId="6DE0AFC0" w14:textId="082418FD" w:rsidR="1AE4BDD7" w:rsidRDefault="1AE4BDD7" w:rsidP="00BD2003">
            <w:pPr>
              <w:tabs>
                <w:tab w:val="left" w:pos="360"/>
              </w:tabs>
              <w:spacing w:line="360" w:lineRule="auto"/>
              <w:outlineLvl w:val="2"/>
              <w:rPr>
                <w:rFonts w:ascii="Times New Roman" w:eastAsia="Times New Roman" w:hAnsi="Times New Roman"/>
                <w:sz w:val="28"/>
                <w:szCs w:val="28"/>
              </w:rPr>
            </w:pPr>
            <w:bookmarkStart w:id="906" w:name="_Toc152973751"/>
            <w:bookmarkStart w:id="907" w:name="_Toc152974629"/>
            <w:bookmarkStart w:id="908" w:name="_Toc153441635"/>
            <w:r w:rsidRPr="10EA46D3">
              <w:rPr>
                <w:rFonts w:ascii="Times New Roman" w:eastAsia="Times New Roman" w:hAnsi="Times New Roman"/>
                <w:sz w:val="28"/>
                <w:szCs w:val="28"/>
              </w:rPr>
              <w:t>NULL</w:t>
            </w:r>
            <w:bookmarkEnd w:id="906"/>
            <w:bookmarkEnd w:id="907"/>
            <w:bookmarkEnd w:id="908"/>
          </w:p>
          <w:p w14:paraId="166512AE" w14:textId="118721C7" w:rsidR="1AE4BDD7" w:rsidRDefault="1AE4BDD7" w:rsidP="00BD2003">
            <w:pPr>
              <w:spacing w:line="360" w:lineRule="auto"/>
              <w:rPr>
                <w:rFonts w:ascii="Times New Roman" w:eastAsia="Times New Roman" w:hAnsi="Times New Roman"/>
                <w:sz w:val="28"/>
                <w:szCs w:val="28"/>
              </w:rPr>
            </w:pPr>
          </w:p>
        </w:tc>
      </w:tr>
      <w:tr w:rsidR="1AE4BDD7" w14:paraId="70C29A3A" w14:textId="77777777" w:rsidTr="1AE4BDD7">
        <w:trPr>
          <w:trHeight w:val="300"/>
        </w:trPr>
        <w:tc>
          <w:tcPr>
            <w:tcW w:w="900" w:type="dxa"/>
          </w:tcPr>
          <w:p w14:paraId="2C91568E" w14:textId="571E1C5F"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7</w:t>
            </w:r>
          </w:p>
        </w:tc>
        <w:tc>
          <w:tcPr>
            <w:tcW w:w="1710" w:type="dxa"/>
          </w:tcPr>
          <w:p w14:paraId="7A27C01C" w14:textId="14F159B7"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tinh_thanh</w:t>
            </w:r>
            <w:proofErr w:type="spellEnd"/>
          </w:p>
        </w:tc>
        <w:tc>
          <w:tcPr>
            <w:tcW w:w="2250" w:type="dxa"/>
          </w:tcPr>
          <w:p w14:paraId="5A9E0315" w14:textId="6F18E91A"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p>
        </w:tc>
        <w:tc>
          <w:tcPr>
            <w:tcW w:w="1980" w:type="dxa"/>
          </w:tcPr>
          <w:p w14:paraId="77EAD84C" w14:textId="2C1B2A83"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Tỉnh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thành</w:t>
            </w:r>
            <w:proofErr w:type="spellEnd"/>
          </w:p>
        </w:tc>
        <w:tc>
          <w:tcPr>
            <w:tcW w:w="1890" w:type="dxa"/>
          </w:tcPr>
          <w:p w14:paraId="3EA9B496" w14:textId="009A26DF" w:rsidR="1AE4BDD7" w:rsidRDefault="1AE4BDD7" w:rsidP="00BD2003">
            <w:pPr>
              <w:tabs>
                <w:tab w:val="left" w:pos="360"/>
              </w:tabs>
              <w:spacing w:line="360" w:lineRule="auto"/>
              <w:outlineLvl w:val="2"/>
              <w:rPr>
                <w:rFonts w:ascii="Times New Roman" w:eastAsia="Times New Roman" w:hAnsi="Times New Roman"/>
                <w:sz w:val="28"/>
                <w:szCs w:val="28"/>
              </w:rPr>
            </w:pPr>
            <w:bookmarkStart w:id="909" w:name="_Toc152973752"/>
            <w:bookmarkStart w:id="910" w:name="_Toc152974630"/>
            <w:bookmarkStart w:id="911" w:name="_Toc153441636"/>
            <w:r w:rsidRPr="10EA46D3">
              <w:rPr>
                <w:rFonts w:ascii="Times New Roman" w:eastAsia="Times New Roman" w:hAnsi="Times New Roman"/>
                <w:sz w:val="28"/>
                <w:szCs w:val="28"/>
              </w:rPr>
              <w:t>NULL</w:t>
            </w:r>
            <w:bookmarkEnd w:id="909"/>
            <w:bookmarkEnd w:id="910"/>
            <w:bookmarkEnd w:id="911"/>
          </w:p>
          <w:p w14:paraId="065A0630" w14:textId="6CE949C6" w:rsidR="1AE4BDD7" w:rsidRDefault="1AE4BDD7" w:rsidP="00BD2003">
            <w:pPr>
              <w:spacing w:line="360" w:lineRule="auto"/>
              <w:rPr>
                <w:rFonts w:ascii="Times New Roman" w:eastAsia="Times New Roman" w:hAnsi="Times New Roman"/>
                <w:sz w:val="28"/>
                <w:szCs w:val="28"/>
              </w:rPr>
            </w:pPr>
          </w:p>
        </w:tc>
      </w:tr>
      <w:tr w:rsidR="1AE4BDD7" w14:paraId="59E8D2AA" w14:textId="77777777" w:rsidTr="1AE4BDD7">
        <w:trPr>
          <w:trHeight w:val="300"/>
        </w:trPr>
        <w:tc>
          <w:tcPr>
            <w:tcW w:w="900" w:type="dxa"/>
          </w:tcPr>
          <w:p w14:paraId="3140B2BE" w14:textId="38917C5A"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8</w:t>
            </w:r>
          </w:p>
        </w:tc>
        <w:tc>
          <w:tcPr>
            <w:tcW w:w="1710" w:type="dxa"/>
          </w:tcPr>
          <w:p w14:paraId="3552C435" w14:textId="6E33B07A"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ten_nguoi_nhan</w:t>
            </w:r>
            <w:proofErr w:type="spellEnd"/>
          </w:p>
        </w:tc>
        <w:tc>
          <w:tcPr>
            <w:tcW w:w="2250" w:type="dxa"/>
          </w:tcPr>
          <w:p w14:paraId="5B70DC6E" w14:textId="0D58FCFA"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p>
        </w:tc>
        <w:tc>
          <w:tcPr>
            <w:tcW w:w="1980" w:type="dxa"/>
          </w:tcPr>
          <w:p w14:paraId="4AC7110E" w14:textId="4ED656CE"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người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nhận</w:t>
            </w:r>
            <w:proofErr w:type="spellEnd"/>
          </w:p>
        </w:tc>
        <w:tc>
          <w:tcPr>
            <w:tcW w:w="1890" w:type="dxa"/>
          </w:tcPr>
          <w:p w14:paraId="2E888691" w14:textId="0609DC92" w:rsidR="1AE4BDD7" w:rsidRDefault="1AE4BDD7" w:rsidP="00BD2003">
            <w:pPr>
              <w:tabs>
                <w:tab w:val="left" w:pos="360"/>
              </w:tabs>
              <w:spacing w:line="360" w:lineRule="auto"/>
              <w:outlineLvl w:val="2"/>
              <w:rPr>
                <w:rFonts w:ascii="Times New Roman" w:eastAsia="Times New Roman" w:hAnsi="Times New Roman"/>
                <w:sz w:val="28"/>
                <w:szCs w:val="28"/>
              </w:rPr>
            </w:pPr>
            <w:bookmarkStart w:id="912" w:name="_Toc152973753"/>
            <w:bookmarkStart w:id="913" w:name="_Toc152974631"/>
            <w:bookmarkStart w:id="914" w:name="_Toc153441637"/>
            <w:r w:rsidRPr="10EA46D3">
              <w:rPr>
                <w:rFonts w:ascii="Times New Roman" w:eastAsia="Times New Roman" w:hAnsi="Times New Roman"/>
                <w:sz w:val="28"/>
                <w:szCs w:val="28"/>
              </w:rPr>
              <w:t>NULL</w:t>
            </w:r>
            <w:bookmarkEnd w:id="912"/>
            <w:bookmarkEnd w:id="913"/>
            <w:bookmarkEnd w:id="914"/>
          </w:p>
          <w:p w14:paraId="019DAC4C" w14:textId="36DF6B85" w:rsidR="1AE4BDD7" w:rsidRDefault="1AE4BDD7" w:rsidP="00BD2003">
            <w:pPr>
              <w:spacing w:line="360" w:lineRule="auto"/>
              <w:rPr>
                <w:rFonts w:ascii="Times New Roman" w:eastAsia="Times New Roman" w:hAnsi="Times New Roman"/>
                <w:sz w:val="28"/>
                <w:szCs w:val="28"/>
              </w:rPr>
            </w:pPr>
          </w:p>
        </w:tc>
      </w:tr>
      <w:tr w:rsidR="1AE4BDD7" w14:paraId="4B1C1623" w14:textId="77777777" w:rsidTr="1AE4BDD7">
        <w:trPr>
          <w:trHeight w:val="300"/>
        </w:trPr>
        <w:tc>
          <w:tcPr>
            <w:tcW w:w="900" w:type="dxa"/>
          </w:tcPr>
          <w:p w14:paraId="757A53B3" w14:textId="7AD22432"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9</w:t>
            </w:r>
          </w:p>
        </w:tc>
        <w:tc>
          <w:tcPr>
            <w:tcW w:w="1710" w:type="dxa"/>
          </w:tcPr>
          <w:p w14:paraId="6FBFBEBD" w14:textId="4918F1C4"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sdt</w:t>
            </w:r>
            <w:proofErr w:type="spellEnd"/>
          </w:p>
        </w:tc>
        <w:tc>
          <w:tcPr>
            <w:tcW w:w="2250" w:type="dxa"/>
          </w:tcPr>
          <w:p w14:paraId="4CF501CE" w14:textId="6F274032"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p>
        </w:tc>
        <w:tc>
          <w:tcPr>
            <w:tcW w:w="1980" w:type="dxa"/>
          </w:tcPr>
          <w:p w14:paraId="6320922D" w14:textId="55BA85B6"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điện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thoại</w:t>
            </w:r>
            <w:proofErr w:type="spellEnd"/>
          </w:p>
        </w:tc>
        <w:tc>
          <w:tcPr>
            <w:tcW w:w="1890" w:type="dxa"/>
          </w:tcPr>
          <w:p w14:paraId="3B1E1866" w14:textId="24927FE8" w:rsidR="1AE4BDD7" w:rsidRDefault="1AE4BDD7" w:rsidP="00BD2003">
            <w:pPr>
              <w:tabs>
                <w:tab w:val="left" w:pos="360"/>
              </w:tabs>
              <w:spacing w:line="360" w:lineRule="auto"/>
              <w:outlineLvl w:val="2"/>
              <w:rPr>
                <w:rFonts w:ascii="Times New Roman" w:eastAsia="Times New Roman" w:hAnsi="Times New Roman"/>
                <w:sz w:val="28"/>
                <w:szCs w:val="28"/>
              </w:rPr>
            </w:pPr>
            <w:bookmarkStart w:id="915" w:name="_Toc152973754"/>
            <w:bookmarkStart w:id="916" w:name="_Toc152974632"/>
            <w:bookmarkStart w:id="917" w:name="_Toc153441638"/>
            <w:r w:rsidRPr="10EA46D3">
              <w:rPr>
                <w:rFonts w:ascii="Times New Roman" w:eastAsia="Times New Roman" w:hAnsi="Times New Roman"/>
                <w:sz w:val="28"/>
                <w:szCs w:val="28"/>
              </w:rPr>
              <w:t>NULL</w:t>
            </w:r>
            <w:bookmarkEnd w:id="915"/>
            <w:bookmarkEnd w:id="916"/>
            <w:bookmarkEnd w:id="917"/>
          </w:p>
          <w:p w14:paraId="53F6F68A" w14:textId="261DF8CA" w:rsidR="1AE4BDD7" w:rsidRDefault="1AE4BDD7" w:rsidP="00BD2003">
            <w:pPr>
              <w:spacing w:line="360" w:lineRule="auto"/>
              <w:rPr>
                <w:rFonts w:ascii="Times New Roman" w:eastAsia="Times New Roman" w:hAnsi="Times New Roman"/>
                <w:sz w:val="28"/>
                <w:szCs w:val="28"/>
              </w:rPr>
            </w:pPr>
          </w:p>
        </w:tc>
      </w:tr>
      <w:tr w:rsidR="1AE4BDD7" w14:paraId="55E4C5CD" w14:textId="77777777" w:rsidTr="1AE4BDD7">
        <w:trPr>
          <w:trHeight w:val="300"/>
        </w:trPr>
        <w:tc>
          <w:tcPr>
            <w:tcW w:w="900" w:type="dxa"/>
          </w:tcPr>
          <w:p w14:paraId="59C04393" w14:textId="2EB934F0"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10</w:t>
            </w:r>
          </w:p>
        </w:tc>
        <w:tc>
          <w:tcPr>
            <w:tcW w:w="1710" w:type="dxa"/>
          </w:tcPr>
          <w:p w14:paraId="6CCA863F" w14:textId="407E3FEC"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phi_ship</w:t>
            </w:r>
            <w:proofErr w:type="spellEnd"/>
          </w:p>
        </w:tc>
        <w:tc>
          <w:tcPr>
            <w:tcW w:w="2250" w:type="dxa"/>
          </w:tcPr>
          <w:p w14:paraId="524C1ACF" w14:textId="7FF1FACB" w:rsidR="1AE4BDD7" w:rsidRDefault="1AE4BDD7" w:rsidP="00BD2003">
            <w:pPr>
              <w:spacing w:line="360" w:lineRule="auto"/>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p>
        </w:tc>
        <w:tc>
          <w:tcPr>
            <w:tcW w:w="1980" w:type="dxa"/>
          </w:tcPr>
          <w:p w14:paraId="1012377C" w14:textId="5C991CBC"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Phí</w:t>
            </w:r>
            <w:proofErr w:type="spellEnd"/>
            <w:r w:rsidRPr="10EA46D3">
              <w:rPr>
                <w:rFonts w:ascii="Times New Roman" w:eastAsia="Times New Roman" w:hAnsi="Times New Roman"/>
                <w:sz w:val="28"/>
                <w:szCs w:val="28"/>
              </w:rPr>
              <w:t xml:space="preserve"> ship</w:t>
            </w:r>
          </w:p>
        </w:tc>
        <w:tc>
          <w:tcPr>
            <w:tcW w:w="1890" w:type="dxa"/>
          </w:tcPr>
          <w:p w14:paraId="4CB901DD" w14:textId="3C5FCF4F" w:rsidR="1AE4BDD7" w:rsidRDefault="1AE4BDD7" w:rsidP="00BD2003">
            <w:pPr>
              <w:tabs>
                <w:tab w:val="left" w:pos="360"/>
              </w:tabs>
              <w:spacing w:line="360" w:lineRule="auto"/>
              <w:outlineLvl w:val="2"/>
              <w:rPr>
                <w:rFonts w:ascii="Times New Roman" w:eastAsia="Times New Roman" w:hAnsi="Times New Roman"/>
                <w:sz w:val="28"/>
                <w:szCs w:val="28"/>
              </w:rPr>
            </w:pPr>
            <w:bookmarkStart w:id="918" w:name="_Toc152973755"/>
            <w:bookmarkStart w:id="919" w:name="_Toc152974633"/>
            <w:bookmarkStart w:id="920" w:name="_Toc153441639"/>
            <w:r w:rsidRPr="10EA46D3">
              <w:rPr>
                <w:rFonts w:ascii="Times New Roman" w:eastAsia="Times New Roman" w:hAnsi="Times New Roman"/>
                <w:sz w:val="28"/>
                <w:szCs w:val="28"/>
              </w:rPr>
              <w:t>NULL</w:t>
            </w:r>
            <w:bookmarkEnd w:id="918"/>
            <w:bookmarkEnd w:id="919"/>
            <w:bookmarkEnd w:id="920"/>
          </w:p>
          <w:p w14:paraId="45448EB9" w14:textId="4EA048B8" w:rsidR="1AE4BDD7" w:rsidRDefault="1AE4BDD7" w:rsidP="00BD2003">
            <w:pPr>
              <w:spacing w:line="360" w:lineRule="auto"/>
              <w:rPr>
                <w:rFonts w:ascii="Times New Roman" w:eastAsia="Times New Roman" w:hAnsi="Times New Roman"/>
                <w:sz w:val="28"/>
                <w:szCs w:val="28"/>
              </w:rPr>
            </w:pPr>
          </w:p>
        </w:tc>
      </w:tr>
      <w:tr w:rsidR="1AE4BDD7" w14:paraId="69A9EBC9" w14:textId="77777777" w:rsidTr="1AE4BDD7">
        <w:trPr>
          <w:trHeight w:val="300"/>
        </w:trPr>
        <w:tc>
          <w:tcPr>
            <w:tcW w:w="900" w:type="dxa"/>
          </w:tcPr>
          <w:p w14:paraId="4C072C55" w14:textId="7BAA520C" w:rsidR="1AE4BDD7" w:rsidRDefault="1AE4BDD7" w:rsidP="00BD2003">
            <w:pPr>
              <w:spacing w:line="360" w:lineRule="auto"/>
              <w:rPr>
                <w:rFonts w:ascii="Times New Roman" w:eastAsia="Times New Roman" w:hAnsi="Times New Roman"/>
                <w:b/>
                <w:sz w:val="28"/>
                <w:szCs w:val="28"/>
              </w:rPr>
            </w:pPr>
            <w:r w:rsidRPr="10EA46D3">
              <w:rPr>
                <w:rFonts w:ascii="Times New Roman" w:eastAsia="Times New Roman" w:hAnsi="Times New Roman"/>
                <w:b/>
                <w:sz w:val="28"/>
                <w:szCs w:val="28"/>
              </w:rPr>
              <w:t>11</w:t>
            </w:r>
          </w:p>
        </w:tc>
        <w:tc>
          <w:tcPr>
            <w:tcW w:w="1710" w:type="dxa"/>
          </w:tcPr>
          <w:p w14:paraId="718D2279" w14:textId="213C9FD9"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trang_thai</w:t>
            </w:r>
            <w:proofErr w:type="spellEnd"/>
          </w:p>
        </w:tc>
        <w:tc>
          <w:tcPr>
            <w:tcW w:w="2250" w:type="dxa"/>
          </w:tcPr>
          <w:p w14:paraId="69D49052" w14:textId="0D53CF9D" w:rsidR="1AE4BDD7" w:rsidRDefault="1AE4BDD7" w:rsidP="00BD2003">
            <w:pPr>
              <w:spacing w:line="360" w:lineRule="auto"/>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1980" w:type="dxa"/>
          </w:tcPr>
          <w:p w14:paraId="3344D9A9" w14:textId="774E950E"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proofErr w:type="spellEnd"/>
          </w:p>
        </w:tc>
        <w:tc>
          <w:tcPr>
            <w:tcW w:w="1890" w:type="dxa"/>
          </w:tcPr>
          <w:p w14:paraId="46750736" w14:textId="4EBEDFDD" w:rsidR="1AE4BDD7" w:rsidRDefault="1AE4BDD7" w:rsidP="00BD2003">
            <w:pPr>
              <w:tabs>
                <w:tab w:val="left" w:pos="360"/>
              </w:tabs>
              <w:spacing w:line="360" w:lineRule="auto"/>
              <w:outlineLvl w:val="2"/>
              <w:rPr>
                <w:rFonts w:ascii="Times New Roman" w:eastAsia="Times New Roman" w:hAnsi="Times New Roman"/>
                <w:sz w:val="28"/>
                <w:szCs w:val="28"/>
              </w:rPr>
            </w:pPr>
            <w:bookmarkStart w:id="921" w:name="_Toc152973756"/>
            <w:bookmarkStart w:id="922" w:name="_Toc152974634"/>
            <w:bookmarkStart w:id="923" w:name="_Toc153441640"/>
            <w:r w:rsidRPr="10EA46D3">
              <w:rPr>
                <w:rFonts w:ascii="Times New Roman" w:eastAsia="Times New Roman" w:hAnsi="Times New Roman"/>
                <w:sz w:val="28"/>
                <w:szCs w:val="28"/>
              </w:rPr>
              <w:t>NULL</w:t>
            </w:r>
            <w:bookmarkEnd w:id="921"/>
            <w:bookmarkEnd w:id="922"/>
            <w:bookmarkEnd w:id="923"/>
          </w:p>
          <w:p w14:paraId="7B759502" w14:textId="0D14DEEA" w:rsidR="1AE4BDD7" w:rsidRDefault="1AE4BDD7" w:rsidP="00BD2003">
            <w:pPr>
              <w:spacing w:line="360" w:lineRule="auto"/>
              <w:rPr>
                <w:rFonts w:ascii="Times New Roman" w:eastAsia="Times New Roman" w:hAnsi="Times New Roman"/>
                <w:sz w:val="28"/>
                <w:szCs w:val="28"/>
              </w:rPr>
            </w:pPr>
          </w:p>
        </w:tc>
      </w:tr>
    </w:tbl>
    <w:p w14:paraId="71792945" w14:textId="07408DCE" w:rsidR="1AE4BDD7" w:rsidRDefault="1AE4BDD7" w:rsidP="00BD2003">
      <w:pPr>
        <w:spacing w:after="0" w:line="360" w:lineRule="auto"/>
        <w:rPr>
          <w:rFonts w:ascii="Times New Roman" w:eastAsia="Times New Roman" w:hAnsi="Times New Roman" w:cs="Times New Roman"/>
        </w:rPr>
      </w:pPr>
    </w:p>
    <w:p w14:paraId="512B5E5A" w14:textId="77777777" w:rsidR="00BD2003" w:rsidRDefault="00BD2003">
      <w:pPr>
        <w:rPr>
          <w:rFonts w:ascii="Times New Roman" w:eastAsia="Times New Roman" w:hAnsi="Times New Roman" w:cs="Times New Roman"/>
          <w:b/>
          <w:sz w:val="28"/>
          <w:szCs w:val="28"/>
        </w:rPr>
      </w:pPr>
      <w:r w:rsidRPr="10EA46D3">
        <w:rPr>
          <w:rFonts w:ascii="Times New Roman" w:eastAsia="Times New Roman" w:hAnsi="Times New Roman" w:cs="Times New Roman"/>
          <w:b/>
          <w:sz w:val="28"/>
          <w:szCs w:val="28"/>
        </w:rPr>
        <w:br w:type="page"/>
      </w:r>
    </w:p>
    <w:p w14:paraId="1E6DF303" w14:textId="7012B51C" w:rsidR="1AE4BDD7" w:rsidRDefault="06BB702B" w:rsidP="002A0614">
      <w:pPr>
        <w:tabs>
          <w:tab w:val="left" w:pos="360"/>
        </w:tabs>
        <w:spacing w:after="0" w:line="360" w:lineRule="auto"/>
        <w:jc w:val="center"/>
        <w:outlineLvl w:val="4"/>
        <w:rPr>
          <w:rFonts w:ascii="Times New Roman" w:eastAsia="Times New Roman" w:hAnsi="Times New Roman" w:cs="Times New Roman"/>
          <w:b/>
          <w:sz w:val="28"/>
          <w:szCs w:val="28"/>
        </w:rPr>
      </w:pPr>
      <w:bookmarkStart w:id="924" w:name="_Toc153435903"/>
      <w:r w:rsidRPr="10EA46D3">
        <w:rPr>
          <w:rFonts w:ascii="Times New Roman" w:eastAsia="Times New Roman" w:hAnsi="Times New Roman" w:cs="Times New Roman"/>
          <w:b/>
          <w:sz w:val="28"/>
          <w:szCs w:val="28"/>
        </w:rPr>
        <w:t xml:space="preserve">H7: </w:t>
      </w:r>
      <w:proofErr w:type="spellStart"/>
      <w:r w:rsidRPr="10EA46D3">
        <w:rPr>
          <w:rFonts w:ascii="Times New Roman" w:eastAsia="Times New Roman" w:hAnsi="Times New Roman" w:cs="Times New Roman"/>
          <w:b/>
          <w:sz w:val="28"/>
          <w:szCs w:val="28"/>
        </w:rPr>
        <w:t>Bảng</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Giảm</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giá</w:t>
      </w:r>
      <w:bookmarkEnd w:id="924"/>
      <w:proofErr w:type="spellEnd"/>
    </w:p>
    <w:p w14:paraId="699E853B" w14:textId="234988E7"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0EC57B9B" wp14:editId="08F497AF">
            <wp:extent cx="2658397" cy="2934269"/>
            <wp:effectExtent l="0" t="0" r="0" b="0"/>
            <wp:docPr id="1635045442" name="Picture 163504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045442"/>
                    <pic:cNvPicPr/>
                  </pic:nvPicPr>
                  <pic:blipFill>
                    <a:blip r:embed="rId41">
                      <a:extLst>
                        <a:ext uri="{28A0092B-C50C-407E-A947-70E740481C1C}">
                          <a14:useLocalDpi xmlns:a14="http://schemas.microsoft.com/office/drawing/2010/main" val="0"/>
                        </a:ext>
                      </a:extLst>
                    </a:blip>
                    <a:stretch>
                      <a:fillRect/>
                    </a:stretch>
                  </pic:blipFill>
                  <pic:spPr>
                    <a:xfrm>
                      <a:off x="0" y="0"/>
                      <a:ext cx="2658397" cy="2934269"/>
                    </a:xfrm>
                    <a:prstGeom prst="rect">
                      <a:avLst/>
                    </a:prstGeom>
                  </pic:spPr>
                </pic:pic>
              </a:graphicData>
            </a:graphic>
          </wp:inline>
        </w:drawing>
      </w:r>
    </w:p>
    <w:tbl>
      <w:tblPr>
        <w:tblStyle w:val="TableGrid"/>
        <w:tblW w:w="8730" w:type="dxa"/>
        <w:tblInd w:w="108" w:type="dxa"/>
        <w:tblLayout w:type="fixed"/>
        <w:tblLook w:val="04A0" w:firstRow="1" w:lastRow="0" w:firstColumn="1" w:lastColumn="0" w:noHBand="0" w:noVBand="1"/>
      </w:tblPr>
      <w:tblGrid>
        <w:gridCol w:w="900"/>
        <w:gridCol w:w="1710"/>
        <w:gridCol w:w="2250"/>
        <w:gridCol w:w="1980"/>
        <w:gridCol w:w="1890"/>
      </w:tblGrid>
      <w:tr w:rsidR="00F11D68" w14:paraId="211FDB7C" w14:textId="77777777" w:rsidTr="1AE4BDD7">
        <w:tc>
          <w:tcPr>
            <w:tcW w:w="8730" w:type="dxa"/>
            <w:gridSpan w:val="5"/>
            <w:shd w:val="clear" w:color="auto" w:fill="ED7D31" w:themeFill="accent2"/>
          </w:tcPr>
          <w:p w14:paraId="45EC9BBF" w14:textId="0D3703E9" w:rsidR="00F11D68"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925" w:name="_Toc152973757"/>
            <w:bookmarkStart w:id="926" w:name="_Toc152974635"/>
            <w:bookmarkStart w:id="927" w:name="_Toc153441641"/>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AE4BDD7">
              <w:rPr>
                <w:rFonts w:ascii="Times New Roman" w:eastAsia="Times New Roman" w:hAnsi="Times New Roman"/>
                <w:b/>
                <w:color w:val="000000" w:themeColor="text1"/>
                <w:sz w:val="28"/>
                <w:szCs w:val="28"/>
              </w:rPr>
              <w:t>giam_gia</w:t>
            </w:r>
            <w:bookmarkEnd w:id="925"/>
            <w:bookmarkEnd w:id="926"/>
            <w:bookmarkEnd w:id="927"/>
            <w:proofErr w:type="spellEnd"/>
          </w:p>
        </w:tc>
      </w:tr>
      <w:tr w:rsidR="00F11D68" w14:paraId="08939D9C" w14:textId="77777777" w:rsidTr="1AE4BDD7">
        <w:tc>
          <w:tcPr>
            <w:tcW w:w="900" w:type="dxa"/>
            <w:shd w:val="clear" w:color="auto" w:fill="ED7D31" w:themeFill="accent2"/>
          </w:tcPr>
          <w:p w14:paraId="5E33E981" w14:textId="77777777" w:rsidR="00F11D68" w:rsidRPr="00B9495D" w:rsidRDefault="00F11D68" w:rsidP="10EA46D3">
            <w:pPr>
              <w:tabs>
                <w:tab w:val="left" w:pos="360"/>
              </w:tabs>
              <w:spacing w:line="360" w:lineRule="auto"/>
              <w:jc w:val="center"/>
              <w:outlineLvl w:val="2"/>
              <w:rPr>
                <w:rFonts w:ascii="Times New Roman" w:eastAsia="Times New Roman" w:hAnsi="Times New Roman"/>
                <w:b/>
                <w:sz w:val="28"/>
                <w:szCs w:val="28"/>
              </w:rPr>
            </w:pPr>
            <w:bookmarkStart w:id="928" w:name="_Toc152973758"/>
            <w:bookmarkStart w:id="929" w:name="_Toc152974636"/>
            <w:bookmarkStart w:id="930" w:name="_Toc153441642"/>
            <w:r w:rsidRPr="10EA46D3">
              <w:rPr>
                <w:rFonts w:ascii="Times New Roman" w:eastAsia="Times New Roman" w:hAnsi="Times New Roman"/>
                <w:b/>
                <w:sz w:val="28"/>
                <w:szCs w:val="28"/>
              </w:rPr>
              <w:t>STT</w:t>
            </w:r>
            <w:bookmarkEnd w:id="928"/>
            <w:bookmarkEnd w:id="929"/>
            <w:bookmarkEnd w:id="930"/>
          </w:p>
        </w:tc>
        <w:tc>
          <w:tcPr>
            <w:tcW w:w="1710" w:type="dxa"/>
            <w:shd w:val="clear" w:color="auto" w:fill="ED7D31" w:themeFill="accent2"/>
          </w:tcPr>
          <w:p w14:paraId="0891E251" w14:textId="77777777" w:rsidR="00F11D68" w:rsidRPr="00B9495D" w:rsidRDefault="00F11D68" w:rsidP="10EA46D3">
            <w:pPr>
              <w:tabs>
                <w:tab w:val="left" w:pos="360"/>
              </w:tabs>
              <w:spacing w:line="360" w:lineRule="auto"/>
              <w:jc w:val="center"/>
              <w:outlineLvl w:val="2"/>
              <w:rPr>
                <w:rFonts w:ascii="Times New Roman" w:eastAsia="Times New Roman" w:hAnsi="Times New Roman"/>
                <w:b/>
                <w:sz w:val="28"/>
                <w:szCs w:val="28"/>
              </w:rPr>
            </w:pPr>
            <w:bookmarkStart w:id="931" w:name="_Toc152973759"/>
            <w:bookmarkStart w:id="932" w:name="_Toc152974637"/>
            <w:bookmarkStart w:id="933" w:name="_Toc153441643"/>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931"/>
            <w:bookmarkEnd w:id="932"/>
            <w:bookmarkEnd w:id="933"/>
            <w:proofErr w:type="spellEnd"/>
          </w:p>
        </w:tc>
        <w:tc>
          <w:tcPr>
            <w:tcW w:w="2250" w:type="dxa"/>
            <w:shd w:val="clear" w:color="auto" w:fill="ED7D31" w:themeFill="accent2"/>
          </w:tcPr>
          <w:p w14:paraId="5FA3F8D8" w14:textId="77777777" w:rsidR="00F11D68" w:rsidRPr="00B9495D" w:rsidRDefault="00F11D68" w:rsidP="10EA46D3">
            <w:pPr>
              <w:tabs>
                <w:tab w:val="left" w:pos="360"/>
              </w:tabs>
              <w:spacing w:line="360" w:lineRule="auto"/>
              <w:jc w:val="center"/>
              <w:outlineLvl w:val="2"/>
              <w:rPr>
                <w:rFonts w:ascii="Times New Roman" w:eastAsia="Times New Roman" w:hAnsi="Times New Roman"/>
                <w:b/>
                <w:sz w:val="28"/>
                <w:szCs w:val="28"/>
              </w:rPr>
            </w:pPr>
            <w:bookmarkStart w:id="934" w:name="_Toc152973760"/>
            <w:bookmarkStart w:id="935" w:name="_Toc152974638"/>
            <w:bookmarkStart w:id="936" w:name="_Toc153441644"/>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934"/>
            <w:bookmarkEnd w:id="935"/>
            <w:bookmarkEnd w:id="936"/>
            <w:proofErr w:type="spellEnd"/>
          </w:p>
        </w:tc>
        <w:tc>
          <w:tcPr>
            <w:tcW w:w="1980" w:type="dxa"/>
            <w:shd w:val="clear" w:color="auto" w:fill="ED7D31" w:themeFill="accent2"/>
          </w:tcPr>
          <w:p w14:paraId="308E51E2" w14:textId="77777777" w:rsidR="00F11D68" w:rsidRPr="00B9495D" w:rsidRDefault="00F11D68" w:rsidP="10EA46D3">
            <w:pPr>
              <w:tabs>
                <w:tab w:val="left" w:pos="360"/>
              </w:tabs>
              <w:spacing w:line="360" w:lineRule="auto"/>
              <w:jc w:val="center"/>
              <w:outlineLvl w:val="2"/>
              <w:rPr>
                <w:rFonts w:ascii="Times New Roman" w:eastAsia="Times New Roman" w:hAnsi="Times New Roman"/>
                <w:b/>
                <w:sz w:val="28"/>
                <w:szCs w:val="28"/>
              </w:rPr>
            </w:pPr>
            <w:bookmarkStart w:id="937" w:name="_Toc152973761"/>
            <w:bookmarkStart w:id="938" w:name="_Toc152974639"/>
            <w:bookmarkStart w:id="939" w:name="_Toc153441645"/>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937"/>
            <w:bookmarkEnd w:id="938"/>
            <w:bookmarkEnd w:id="939"/>
            <w:proofErr w:type="spellEnd"/>
          </w:p>
        </w:tc>
        <w:tc>
          <w:tcPr>
            <w:tcW w:w="1890" w:type="dxa"/>
            <w:shd w:val="clear" w:color="auto" w:fill="ED7D31" w:themeFill="accent2"/>
          </w:tcPr>
          <w:p w14:paraId="5EE815A7" w14:textId="77777777" w:rsidR="00F11D68" w:rsidRPr="00B9495D" w:rsidRDefault="00F11D68" w:rsidP="10EA46D3">
            <w:pPr>
              <w:tabs>
                <w:tab w:val="left" w:pos="360"/>
              </w:tabs>
              <w:spacing w:line="360" w:lineRule="auto"/>
              <w:jc w:val="center"/>
              <w:outlineLvl w:val="2"/>
              <w:rPr>
                <w:rFonts w:ascii="Times New Roman" w:eastAsia="Times New Roman" w:hAnsi="Times New Roman"/>
                <w:b/>
                <w:sz w:val="28"/>
                <w:szCs w:val="28"/>
              </w:rPr>
            </w:pPr>
            <w:bookmarkStart w:id="940" w:name="_Toc152973762"/>
            <w:bookmarkStart w:id="941" w:name="_Toc152974640"/>
            <w:bookmarkStart w:id="942" w:name="_Toc153441646"/>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940"/>
            <w:bookmarkEnd w:id="941"/>
            <w:bookmarkEnd w:id="942"/>
            <w:proofErr w:type="spellEnd"/>
          </w:p>
        </w:tc>
      </w:tr>
      <w:tr w:rsidR="00F11D68" w14:paraId="0763C7DE" w14:textId="77777777" w:rsidTr="1AE4BDD7">
        <w:tc>
          <w:tcPr>
            <w:tcW w:w="900" w:type="dxa"/>
          </w:tcPr>
          <w:p w14:paraId="22121967" w14:textId="77777777" w:rsidR="00F11D68" w:rsidRPr="00B9495D" w:rsidRDefault="00F11D68" w:rsidP="10EA46D3">
            <w:pPr>
              <w:tabs>
                <w:tab w:val="left" w:pos="360"/>
              </w:tabs>
              <w:spacing w:line="360" w:lineRule="auto"/>
              <w:jc w:val="center"/>
              <w:outlineLvl w:val="2"/>
              <w:rPr>
                <w:rFonts w:ascii="Times New Roman" w:eastAsia="Times New Roman" w:hAnsi="Times New Roman"/>
                <w:b/>
                <w:sz w:val="28"/>
                <w:szCs w:val="28"/>
              </w:rPr>
            </w:pPr>
            <w:bookmarkStart w:id="943" w:name="_Toc152973763"/>
            <w:bookmarkStart w:id="944" w:name="_Toc152974641"/>
            <w:bookmarkStart w:id="945" w:name="_Toc153441647"/>
            <w:r w:rsidRPr="10EA46D3">
              <w:rPr>
                <w:rFonts w:ascii="Times New Roman" w:eastAsia="Times New Roman" w:hAnsi="Times New Roman"/>
                <w:b/>
                <w:sz w:val="28"/>
                <w:szCs w:val="28"/>
              </w:rPr>
              <w:t>1</w:t>
            </w:r>
            <w:bookmarkEnd w:id="943"/>
            <w:bookmarkEnd w:id="944"/>
            <w:bookmarkEnd w:id="945"/>
          </w:p>
        </w:tc>
        <w:tc>
          <w:tcPr>
            <w:tcW w:w="1710" w:type="dxa"/>
          </w:tcPr>
          <w:p w14:paraId="2B6552F2" w14:textId="3FEEF7C3" w:rsidR="00F11D68" w:rsidRPr="00B9495D" w:rsidRDefault="73A2911E" w:rsidP="00BD2003">
            <w:pPr>
              <w:tabs>
                <w:tab w:val="left" w:pos="360"/>
              </w:tabs>
              <w:spacing w:line="360" w:lineRule="auto"/>
              <w:jc w:val="center"/>
              <w:outlineLvl w:val="2"/>
              <w:rPr>
                <w:rFonts w:ascii="Times New Roman" w:eastAsia="Times New Roman" w:hAnsi="Times New Roman"/>
                <w:sz w:val="28"/>
                <w:szCs w:val="28"/>
              </w:rPr>
            </w:pPr>
            <w:bookmarkStart w:id="946" w:name="_Toc152973764"/>
            <w:bookmarkStart w:id="947" w:name="_Toc152974642"/>
            <w:bookmarkStart w:id="948" w:name="_Toc153441648"/>
            <w:proofErr w:type="spellStart"/>
            <w:r w:rsidRPr="10EA46D3">
              <w:rPr>
                <w:rFonts w:ascii="Times New Roman" w:eastAsia="Times New Roman" w:hAnsi="Times New Roman"/>
                <w:sz w:val="28"/>
                <w:szCs w:val="28"/>
              </w:rPr>
              <w:t>id_giam_gia</w:t>
            </w:r>
            <w:bookmarkEnd w:id="946"/>
            <w:bookmarkEnd w:id="947"/>
            <w:bookmarkEnd w:id="948"/>
            <w:proofErr w:type="spellEnd"/>
          </w:p>
        </w:tc>
        <w:tc>
          <w:tcPr>
            <w:tcW w:w="2250" w:type="dxa"/>
          </w:tcPr>
          <w:p w14:paraId="692BCF2D" w14:textId="6D8BB9AA" w:rsidR="00F11D68" w:rsidRPr="00B9495D" w:rsidRDefault="73A2911E" w:rsidP="00BD2003">
            <w:pPr>
              <w:tabs>
                <w:tab w:val="left" w:pos="360"/>
              </w:tabs>
              <w:spacing w:line="360" w:lineRule="auto"/>
              <w:jc w:val="center"/>
              <w:outlineLvl w:val="2"/>
              <w:rPr>
                <w:rFonts w:ascii="Times New Roman" w:eastAsia="Times New Roman" w:hAnsi="Times New Roman"/>
                <w:sz w:val="28"/>
                <w:szCs w:val="28"/>
              </w:rPr>
            </w:pPr>
            <w:bookmarkStart w:id="949" w:name="_Toc152973765"/>
            <w:bookmarkStart w:id="950" w:name="_Toc152974643"/>
            <w:bookmarkStart w:id="951" w:name="_Toc153441649"/>
            <w:r w:rsidRPr="10EA46D3">
              <w:rPr>
                <w:rFonts w:ascii="Times New Roman" w:eastAsia="Times New Roman" w:hAnsi="Times New Roman"/>
                <w:sz w:val="28"/>
                <w:szCs w:val="28"/>
              </w:rPr>
              <w:t>INT</w:t>
            </w:r>
            <w:bookmarkEnd w:id="949"/>
            <w:bookmarkEnd w:id="950"/>
            <w:bookmarkEnd w:id="951"/>
          </w:p>
        </w:tc>
        <w:tc>
          <w:tcPr>
            <w:tcW w:w="1980" w:type="dxa"/>
          </w:tcPr>
          <w:p w14:paraId="50B7D334" w14:textId="42711052" w:rsidR="00F11D68" w:rsidRPr="00B9495D" w:rsidRDefault="73A2911E" w:rsidP="00BD2003">
            <w:pPr>
              <w:tabs>
                <w:tab w:val="left" w:pos="360"/>
              </w:tabs>
              <w:spacing w:line="360" w:lineRule="auto"/>
              <w:outlineLvl w:val="2"/>
              <w:rPr>
                <w:rFonts w:ascii="Times New Roman" w:eastAsia="Times New Roman" w:hAnsi="Times New Roman"/>
                <w:sz w:val="28"/>
                <w:szCs w:val="28"/>
              </w:rPr>
            </w:pPr>
            <w:bookmarkStart w:id="952" w:name="_Toc152973766"/>
            <w:bookmarkStart w:id="953" w:name="_Toc152974644"/>
            <w:bookmarkStart w:id="954" w:name="_Toc153441650"/>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bookmarkEnd w:id="952"/>
            <w:bookmarkEnd w:id="953"/>
            <w:bookmarkEnd w:id="954"/>
            <w:proofErr w:type="spellEnd"/>
          </w:p>
        </w:tc>
        <w:tc>
          <w:tcPr>
            <w:tcW w:w="1890" w:type="dxa"/>
          </w:tcPr>
          <w:p w14:paraId="372E5446" w14:textId="77777777" w:rsidR="00F11D68" w:rsidRPr="00B9495D" w:rsidRDefault="00F11D68" w:rsidP="10EA46D3">
            <w:pPr>
              <w:tabs>
                <w:tab w:val="left" w:pos="360"/>
              </w:tabs>
              <w:spacing w:line="360" w:lineRule="auto"/>
              <w:jc w:val="center"/>
              <w:outlineLvl w:val="2"/>
              <w:rPr>
                <w:rFonts w:ascii="Times New Roman" w:eastAsia="Times New Roman" w:hAnsi="Times New Roman"/>
                <w:sz w:val="28"/>
                <w:szCs w:val="28"/>
              </w:rPr>
            </w:pPr>
            <w:bookmarkStart w:id="955" w:name="_Toc152973767"/>
            <w:bookmarkStart w:id="956" w:name="_Toc152974645"/>
            <w:bookmarkStart w:id="957" w:name="_Toc153441651"/>
            <w:r w:rsidRPr="10EA46D3">
              <w:rPr>
                <w:rFonts w:ascii="Times New Roman" w:eastAsia="Times New Roman" w:hAnsi="Times New Roman"/>
                <w:sz w:val="28"/>
                <w:szCs w:val="28"/>
              </w:rPr>
              <w:t>PK</w:t>
            </w:r>
            <w:bookmarkEnd w:id="955"/>
            <w:bookmarkEnd w:id="956"/>
            <w:bookmarkEnd w:id="957"/>
          </w:p>
        </w:tc>
      </w:tr>
      <w:tr w:rsidR="00F11D68" w14:paraId="679619FA" w14:textId="77777777" w:rsidTr="1AE4BDD7">
        <w:tc>
          <w:tcPr>
            <w:tcW w:w="900" w:type="dxa"/>
          </w:tcPr>
          <w:p w14:paraId="19F7393C" w14:textId="77777777" w:rsidR="00F11D68" w:rsidRPr="00B9495D" w:rsidRDefault="00F11D68" w:rsidP="10EA46D3">
            <w:pPr>
              <w:tabs>
                <w:tab w:val="left" w:pos="360"/>
              </w:tabs>
              <w:spacing w:line="360" w:lineRule="auto"/>
              <w:jc w:val="center"/>
              <w:outlineLvl w:val="2"/>
              <w:rPr>
                <w:rFonts w:ascii="Times New Roman" w:eastAsia="Times New Roman" w:hAnsi="Times New Roman"/>
                <w:b/>
                <w:sz w:val="28"/>
                <w:szCs w:val="28"/>
              </w:rPr>
            </w:pPr>
            <w:bookmarkStart w:id="958" w:name="_Toc152973768"/>
            <w:bookmarkStart w:id="959" w:name="_Toc152974646"/>
            <w:bookmarkStart w:id="960" w:name="_Toc153441652"/>
            <w:r w:rsidRPr="10EA46D3">
              <w:rPr>
                <w:rFonts w:ascii="Times New Roman" w:eastAsia="Times New Roman" w:hAnsi="Times New Roman"/>
                <w:b/>
                <w:sz w:val="28"/>
                <w:szCs w:val="28"/>
              </w:rPr>
              <w:t>2</w:t>
            </w:r>
            <w:bookmarkEnd w:id="958"/>
            <w:bookmarkEnd w:id="959"/>
            <w:bookmarkEnd w:id="960"/>
          </w:p>
        </w:tc>
        <w:tc>
          <w:tcPr>
            <w:tcW w:w="1710" w:type="dxa"/>
          </w:tcPr>
          <w:p w14:paraId="3C5B855E" w14:textId="62D25B1F" w:rsidR="00F11D68" w:rsidRPr="00B9495D" w:rsidRDefault="73A2911E" w:rsidP="00BD2003">
            <w:pPr>
              <w:tabs>
                <w:tab w:val="left" w:pos="360"/>
              </w:tabs>
              <w:spacing w:line="360" w:lineRule="auto"/>
              <w:jc w:val="center"/>
              <w:outlineLvl w:val="2"/>
              <w:rPr>
                <w:rFonts w:ascii="Times New Roman" w:eastAsia="Times New Roman" w:hAnsi="Times New Roman"/>
                <w:sz w:val="28"/>
                <w:szCs w:val="28"/>
              </w:rPr>
            </w:pPr>
            <w:bookmarkStart w:id="961" w:name="_Toc152973769"/>
            <w:bookmarkStart w:id="962" w:name="_Toc152974647"/>
            <w:bookmarkStart w:id="963" w:name="_Toc153441653"/>
            <w:proofErr w:type="spellStart"/>
            <w:r w:rsidRPr="10EA46D3">
              <w:rPr>
                <w:rFonts w:ascii="Times New Roman" w:eastAsia="Times New Roman" w:hAnsi="Times New Roman"/>
                <w:sz w:val="28"/>
                <w:szCs w:val="28"/>
              </w:rPr>
              <w:t>ma_giam_gia</w:t>
            </w:r>
            <w:bookmarkEnd w:id="961"/>
            <w:bookmarkEnd w:id="962"/>
            <w:bookmarkEnd w:id="963"/>
            <w:proofErr w:type="spellEnd"/>
          </w:p>
        </w:tc>
        <w:tc>
          <w:tcPr>
            <w:tcW w:w="2250" w:type="dxa"/>
          </w:tcPr>
          <w:p w14:paraId="1E18476F" w14:textId="443D6CFF" w:rsidR="00F11D68" w:rsidRPr="00B9495D" w:rsidRDefault="2ABA219F" w:rsidP="00BD2003">
            <w:pPr>
              <w:tabs>
                <w:tab w:val="left" w:pos="360"/>
              </w:tabs>
              <w:spacing w:line="360" w:lineRule="auto"/>
              <w:jc w:val="center"/>
              <w:outlineLvl w:val="2"/>
              <w:rPr>
                <w:rFonts w:ascii="Times New Roman" w:eastAsia="Times New Roman" w:hAnsi="Times New Roman"/>
                <w:sz w:val="28"/>
                <w:szCs w:val="28"/>
              </w:rPr>
            </w:pPr>
            <w:bookmarkStart w:id="964" w:name="_Toc152973770"/>
            <w:bookmarkStart w:id="965" w:name="_Toc152974648"/>
            <w:bookmarkStart w:id="966" w:name="_Toc153441654"/>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964"/>
            <w:bookmarkEnd w:id="965"/>
            <w:bookmarkEnd w:id="966"/>
          </w:p>
        </w:tc>
        <w:tc>
          <w:tcPr>
            <w:tcW w:w="1980" w:type="dxa"/>
          </w:tcPr>
          <w:p w14:paraId="24793076" w14:textId="720EE019" w:rsidR="00F11D68" w:rsidRPr="00B9495D" w:rsidRDefault="3D0250E9" w:rsidP="00BD2003">
            <w:pPr>
              <w:tabs>
                <w:tab w:val="left" w:pos="360"/>
              </w:tabs>
              <w:spacing w:line="360" w:lineRule="auto"/>
              <w:outlineLvl w:val="2"/>
              <w:rPr>
                <w:rFonts w:ascii="Times New Roman" w:eastAsia="Times New Roman" w:hAnsi="Times New Roman"/>
                <w:sz w:val="28"/>
                <w:szCs w:val="28"/>
              </w:rPr>
            </w:pPr>
            <w:bookmarkStart w:id="967" w:name="_Toc152973771"/>
            <w:bookmarkStart w:id="968" w:name="_Toc152974649"/>
            <w:bookmarkStart w:id="969" w:name="_Toc153441655"/>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bookmarkEnd w:id="967"/>
            <w:bookmarkEnd w:id="968"/>
            <w:bookmarkEnd w:id="969"/>
            <w:proofErr w:type="spellEnd"/>
          </w:p>
        </w:tc>
        <w:tc>
          <w:tcPr>
            <w:tcW w:w="1890" w:type="dxa"/>
          </w:tcPr>
          <w:p w14:paraId="5844EF1D" w14:textId="704DC76C" w:rsidR="00F11D68" w:rsidRPr="00B9495D" w:rsidRDefault="00B063A8" w:rsidP="10EA46D3">
            <w:pPr>
              <w:tabs>
                <w:tab w:val="left" w:pos="360"/>
              </w:tabs>
              <w:spacing w:line="360" w:lineRule="auto"/>
              <w:jc w:val="center"/>
              <w:outlineLvl w:val="2"/>
              <w:rPr>
                <w:rFonts w:ascii="Times New Roman" w:eastAsia="Times New Roman" w:hAnsi="Times New Roman"/>
                <w:sz w:val="28"/>
                <w:szCs w:val="28"/>
              </w:rPr>
            </w:pPr>
            <w:bookmarkStart w:id="970" w:name="_Toc152973772"/>
            <w:bookmarkStart w:id="971" w:name="_Toc152974650"/>
            <w:bookmarkStart w:id="972" w:name="_Toc153441656"/>
            <w:r w:rsidRPr="10EA46D3">
              <w:rPr>
                <w:rFonts w:ascii="Times New Roman" w:eastAsia="Times New Roman" w:hAnsi="Times New Roman"/>
                <w:sz w:val="28"/>
                <w:szCs w:val="28"/>
              </w:rPr>
              <w:t>-</w:t>
            </w:r>
            <w:bookmarkEnd w:id="970"/>
            <w:bookmarkEnd w:id="971"/>
            <w:bookmarkEnd w:id="972"/>
          </w:p>
        </w:tc>
      </w:tr>
      <w:tr w:rsidR="00F11D68" w14:paraId="3001F919" w14:textId="77777777" w:rsidTr="1AE4BDD7">
        <w:tc>
          <w:tcPr>
            <w:tcW w:w="900" w:type="dxa"/>
          </w:tcPr>
          <w:p w14:paraId="046F81FC" w14:textId="77777777" w:rsidR="00F11D68" w:rsidRPr="00B9495D" w:rsidRDefault="00F11D68" w:rsidP="10EA46D3">
            <w:pPr>
              <w:tabs>
                <w:tab w:val="left" w:pos="360"/>
              </w:tabs>
              <w:spacing w:line="360" w:lineRule="auto"/>
              <w:jc w:val="center"/>
              <w:outlineLvl w:val="2"/>
              <w:rPr>
                <w:rFonts w:ascii="Times New Roman" w:eastAsia="Times New Roman" w:hAnsi="Times New Roman"/>
                <w:b/>
                <w:sz w:val="28"/>
                <w:szCs w:val="28"/>
              </w:rPr>
            </w:pPr>
            <w:bookmarkStart w:id="973" w:name="_Toc152973773"/>
            <w:bookmarkStart w:id="974" w:name="_Toc152974651"/>
            <w:bookmarkStart w:id="975" w:name="_Toc153441657"/>
            <w:r w:rsidRPr="10EA46D3">
              <w:rPr>
                <w:rFonts w:ascii="Times New Roman" w:eastAsia="Times New Roman" w:hAnsi="Times New Roman"/>
                <w:b/>
                <w:sz w:val="28"/>
                <w:szCs w:val="28"/>
              </w:rPr>
              <w:t>3</w:t>
            </w:r>
            <w:bookmarkEnd w:id="973"/>
            <w:bookmarkEnd w:id="974"/>
            <w:bookmarkEnd w:id="975"/>
          </w:p>
        </w:tc>
        <w:tc>
          <w:tcPr>
            <w:tcW w:w="1710" w:type="dxa"/>
          </w:tcPr>
          <w:p w14:paraId="44DA652E" w14:textId="4E0B7078" w:rsidR="00F11D68" w:rsidRPr="00B9495D" w:rsidRDefault="07ABD397" w:rsidP="00BD2003">
            <w:pPr>
              <w:tabs>
                <w:tab w:val="left" w:pos="360"/>
              </w:tabs>
              <w:spacing w:line="360" w:lineRule="auto"/>
              <w:jc w:val="center"/>
              <w:outlineLvl w:val="2"/>
              <w:rPr>
                <w:rFonts w:ascii="Times New Roman" w:eastAsia="Times New Roman" w:hAnsi="Times New Roman"/>
                <w:sz w:val="28"/>
                <w:szCs w:val="28"/>
              </w:rPr>
            </w:pPr>
            <w:bookmarkStart w:id="976" w:name="_Toc152973774"/>
            <w:bookmarkStart w:id="977" w:name="_Toc152974652"/>
            <w:bookmarkStart w:id="978" w:name="_Toc153441658"/>
            <w:proofErr w:type="spellStart"/>
            <w:r w:rsidRPr="10EA46D3">
              <w:rPr>
                <w:rFonts w:ascii="Times New Roman" w:eastAsia="Times New Roman" w:hAnsi="Times New Roman"/>
                <w:sz w:val="28"/>
                <w:szCs w:val="28"/>
              </w:rPr>
              <w:t>ten_chuong_trinh</w:t>
            </w:r>
            <w:bookmarkEnd w:id="976"/>
            <w:bookmarkEnd w:id="977"/>
            <w:bookmarkEnd w:id="978"/>
            <w:proofErr w:type="spellEnd"/>
          </w:p>
        </w:tc>
        <w:tc>
          <w:tcPr>
            <w:tcW w:w="2250" w:type="dxa"/>
          </w:tcPr>
          <w:p w14:paraId="09687E3D" w14:textId="24F41A45" w:rsidR="00F11D68" w:rsidRPr="00B9495D" w:rsidRDefault="2ABA219F" w:rsidP="00BD2003">
            <w:pPr>
              <w:tabs>
                <w:tab w:val="left" w:pos="360"/>
              </w:tabs>
              <w:spacing w:line="360" w:lineRule="auto"/>
              <w:jc w:val="center"/>
              <w:outlineLvl w:val="2"/>
              <w:rPr>
                <w:rFonts w:ascii="Times New Roman" w:eastAsia="Times New Roman" w:hAnsi="Times New Roman"/>
                <w:sz w:val="28"/>
                <w:szCs w:val="28"/>
              </w:rPr>
            </w:pPr>
            <w:bookmarkStart w:id="979" w:name="_Toc152973775"/>
            <w:bookmarkStart w:id="980" w:name="_Toc152974653"/>
            <w:bookmarkStart w:id="981" w:name="_Toc153441659"/>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979"/>
            <w:bookmarkEnd w:id="980"/>
            <w:bookmarkEnd w:id="981"/>
          </w:p>
        </w:tc>
        <w:tc>
          <w:tcPr>
            <w:tcW w:w="1980" w:type="dxa"/>
          </w:tcPr>
          <w:p w14:paraId="08BFAC8D" w14:textId="5B6B5E03" w:rsidR="00F11D68" w:rsidRPr="00B9495D" w:rsidRDefault="2ABA219F" w:rsidP="00BD2003">
            <w:pPr>
              <w:tabs>
                <w:tab w:val="left" w:pos="360"/>
              </w:tabs>
              <w:spacing w:line="360" w:lineRule="auto"/>
              <w:outlineLvl w:val="2"/>
              <w:rPr>
                <w:rFonts w:ascii="Times New Roman" w:eastAsia="Times New Roman" w:hAnsi="Times New Roman"/>
                <w:sz w:val="28"/>
                <w:szCs w:val="28"/>
              </w:rPr>
            </w:pPr>
            <w:bookmarkStart w:id="982" w:name="_Toc152973776"/>
            <w:bookmarkStart w:id="983" w:name="_Toc152974654"/>
            <w:bookmarkStart w:id="984" w:name="_Toc153441660"/>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trương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trình</w:t>
            </w:r>
            <w:bookmarkEnd w:id="982"/>
            <w:bookmarkEnd w:id="983"/>
            <w:bookmarkEnd w:id="984"/>
            <w:proofErr w:type="spellEnd"/>
          </w:p>
        </w:tc>
        <w:tc>
          <w:tcPr>
            <w:tcW w:w="1890" w:type="dxa"/>
          </w:tcPr>
          <w:p w14:paraId="3C4B4E27" w14:textId="72E8781C" w:rsidR="00F11D68" w:rsidRPr="00B9495D" w:rsidRDefault="00B063A8" w:rsidP="10EA46D3">
            <w:pPr>
              <w:tabs>
                <w:tab w:val="left" w:pos="360"/>
              </w:tabs>
              <w:spacing w:line="360" w:lineRule="auto"/>
              <w:jc w:val="center"/>
              <w:outlineLvl w:val="2"/>
              <w:rPr>
                <w:rFonts w:ascii="Times New Roman" w:eastAsia="Times New Roman" w:hAnsi="Times New Roman"/>
                <w:sz w:val="28"/>
                <w:szCs w:val="28"/>
              </w:rPr>
            </w:pPr>
            <w:bookmarkStart w:id="985" w:name="_Toc152973777"/>
            <w:bookmarkStart w:id="986" w:name="_Toc152974655"/>
            <w:bookmarkStart w:id="987" w:name="_Toc153441661"/>
            <w:r w:rsidRPr="10EA46D3">
              <w:rPr>
                <w:rFonts w:ascii="Times New Roman" w:eastAsia="Times New Roman" w:hAnsi="Times New Roman"/>
                <w:sz w:val="28"/>
                <w:szCs w:val="28"/>
              </w:rPr>
              <w:t>-</w:t>
            </w:r>
            <w:bookmarkEnd w:id="985"/>
            <w:bookmarkEnd w:id="986"/>
            <w:bookmarkEnd w:id="987"/>
          </w:p>
        </w:tc>
      </w:tr>
      <w:tr w:rsidR="00450F5C" w14:paraId="167011B5" w14:textId="77777777" w:rsidTr="1AE4BDD7">
        <w:tc>
          <w:tcPr>
            <w:tcW w:w="900" w:type="dxa"/>
          </w:tcPr>
          <w:p w14:paraId="56BE0022" w14:textId="77777777" w:rsidR="00450F5C" w:rsidRPr="00B9495D" w:rsidRDefault="00450F5C" w:rsidP="10EA46D3">
            <w:pPr>
              <w:tabs>
                <w:tab w:val="left" w:pos="360"/>
              </w:tabs>
              <w:spacing w:line="360" w:lineRule="auto"/>
              <w:jc w:val="center"/>
              <w:outlineLvl w:val="2"/>
              <w:rPr>
                <w:rFonts w:ascii="Times New Roman" w:eastAsia="Times New Roman" w:hAnsi="Times New Roman"/>
                <w:b/>
                <w:sz w:val="28"/>
                <w:szCs w:val="28"/>
              </w:rPr>
            </w:pPr>
            <w:bookmarkStart w:id="988" w:name="_Toc152973778"/>
            <w:bookmarkStart w:id="989" w:name="_Toc152974656"/>
            <w:bookmarkStart w:id="990" w:name="_Toc153441662"/>
            <w:r w:rsidRPr="10EA46D3">
              <w:rPr>
                <w:rFonts w:ascii="Times New Roman" w:eastAsia="Times New Roman" w:hAnsi="Times New Roman"/>
                <w:b/>
                <w:sz w:val="28"/>
                <w:szCs w:val="28"/>
              </w:rPr>
              <w:t>4</w:t>
            </w:r>
            <w:bookmarkEnd w:id="988"/>
            <w:bookmarkEnd w:id="989"/>
            <w:bookmarkEnd w:id="990"/>
          </w:p>
        </w:tc>
        <w:tc>
          <w:tcPr>
            <w:tcW w:w="1710" w:type="dxa"/>
          </w:tcPr>
          <w:p w14:paraId="52180034" w14:textId="73B0477E" w:rsidR="00450F5C" w:rsidRPr="00B9495D" w:rsidRDefault="07ABD397" w:rsidP="00BD2003">
            <w:pPr>
              <w:tabs>
                <w:tab w:val="left" w:pos="360"/>
              </w:tabs>
              <w:spacing w:line="360" w:lineRule="auto"/>
              <w:jc w:val="center"/>
              <w:outlineLvl w:val="2"/>
              <w:rPr>
                <w:rFonts w:ascii="Times New Roman" w:eastAsia="Times New Roman" w:hAnsi="Times New Roman"/>
                <w:sz w:val="28"/>
                <w:szCs w:val="28"/>
              </w:rPr>
            </w:pPr>
            <w:bookmarkStart w:id="991" w:name="_Toc152973779"/>
            <w:bookmarkStart w:id="992" w:name="_Toc152974657"/>
            <w:bookmarkStart w:id="993" w:name="_Toc153441663"/>
            <w:proofErr w:type="spellStart"/>
            <w:r w:rsidRPr="10EA46D3">
              <w:rPr>
                <w:rFonts w:ascii="Times New Roman" w:eastAsia="Times New Roman" w:hAnsi="Times New Roman"/>
                <w:sz w:val="28"/>
                <w:szCs w:val="28"/>
              </w:rPr>
              <w:t>ngay_bat_dau</w:t>
            </w:r>
            <w:bookmarkEnd w:id="991"/>
            <w:bookmarkEnd w:id="992"/>
            <w:bookmarkEnd w:id="993"/>
            <w:proofErr w:type="spellEnd"/>
          </w:p>
        </w:tc>
        <w:tc>
          <w:tcPr>
            <w:tcW w:w="2250" w:type="dxa"/>
          </w:tcPr>
          <w:p w14:paraId="7DCC9B49" w14:textId="46F1170D" w:rsidR="00450F5C" w:rsidRPr="00B9495D" w:rsidRDefault="2ABA219F" w:rsidP="00BD2003">
            <w:pPr>
              <w:tabs>
                <w:tab w:val="left" w:pos="360"/>
              </w:tabs>
              <w:spacing w:line="360" w:lineRule="auto"/>
              <w:jc w:val="center"/>
              <w:outlineLvl w:val="2"/>
              <w:rPr>
                <w:rFonts w:ascii="Times New Roman" w:eastAsia="Times New Roman" w:hAnsi="Times New Roman"/>
                <w:sz w:val="28"/>
                <w:szCs w:val="28"/>
              </w:rPr>
            </w:pPr>
            <w:bookmarkStart w:id="994" w:name="_Toc152973780"/>
            <w:bookmarkStart w:id="995" w:name="_Toc152974658"/>
            <w:bookmarkStart w:id="996" w:name="_Toc153441664"/>
            <w:r w:rsidRPr="10EA46D3">
              <w:rPr>
                <w:rFonts w:ascii="Times New Roman" w:eastAsia="Times New Roman" w:hAnsi="Times New Roman"/>
                <w:sz w:val="28"/>
                <w:szCs w:val="28"/>
              </w:rPr>
              <w:t>DATETIME</w:t>
            </w:r>
            <w:bookmarkEnd w:id="994"/>
            <w:bookmarkEnd w:id="995"/>
            <w:bookmarkEnd w:id="996"/>
          </w:p>
        </w:tc>
        <w:tc>
          <w:tcPr>
            <w:tcW w:w="1980" w:type="dxa"/>
          </w:tcPr>
          <w:p w14:paraId="2D6E3BE7" w14:textId="7F4A934C" w:rsidR="00450F5C" w:rsidRPr="00B9495D" w:rsidRDefault="45E2A08F" w:rsidP="00BD2003">
            <w:pPr>
              <w:tabs>
                <w:tab w:val="left" w:pos="360"/>
              </w:tabs>
              <w:spacing w:line="360" w:lineRule="auto"/>
              <w:outlineLvl w:val="2"/>
              <w:rPr>
                <w:rFonts w:ascii="Times New Roman" w:eastAsia="Times New Roman" w:hAnsi="Times New Roman"/>
                <w:sz w:val="28"/>
                <w:szCs w:val="28"/>
              </w:rPr>
            </w:pPr>
            <w:bookmarkStart w:id="997" w:name="_Toc152973781"/>
            <w:bookmarkStart w:id="998" w:name="_Toc152974659"/>
            <w:bookmarkStart w:id="999" w:name="_Toc153441665"/>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bắt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đầu</w:t>
            </w:r>
            <w:bookmarkEnd w:id="997"/>
            <w:bookmarkEnd w:id="998"/>
            <w:bookmarkEnd w:id="999"/>
            <w:proofErr w:type="spellEnd"/>
          </w:p>
        </w:tc>
        <w:tc>
          <w:tcPr>
            <w:tcW w:w="1890" w:type="dxa"/>
          </w:tcPr>
          <w:p w14:paraId="78FCD479" w14:textId="77777777" w:rsidR="00450F5C" w:rsidRPr="00B9495D" w:rsidRDefault="00450F5C" w:rsidP="10EA46D3">
            <w:pPr>
              <w:tabs>
                <w:tab w:val="left" w:pos="360"/>
              </w:tabs>
              <w:spacing w:line="360" w:lineRule="auto"/>
              <w:jc w:val="center"/>
              <w:outlineLvl w:val="2"/>
              <w:rPr>
                <w:rFonts w:ascii="Times New Roman" w:eastAsia="Times New Roman" w:hAnsi="Times New Roman"/>
                <w:sz w:val="28"/>
                <w:szCs w:val="28"/>
              </w:rPr>
            </w:pPr>
            <w:bookmarkStart w:id="1000" w:name="_Toc152973782"/>
            <w:bookmarkStart w:id="1001" w:name="_Toc152974660"/>
            <w:bookmarkStart w:id="1002" w:name="_Toc153441666"/>
            <w:r w:rsidRPr="10EA46D3">
              <w:rPr>
                <w:rFonts w:ascii="Times New Roman" w:eastAsia="Times New Roman" w:hAnsi="Times New Roman"/>
                <w:sz w:val="28"/>
                <w:szCs w:val="28"/>
              </w:rPr>
              <w:t>NULL</w:t>
            </w:r>
            <w:bookmarkEnd w:id="1000"/>
            <w:bookmarkEnd w:id="1001"/>
            <w:bookmarkEnd w:id="1002"/>
          </w:p>
        </w:tc>
      </w:tr>
      <w:tr w:rsidR="00450F5C" w14:paraId="390717C9" w14:textId="77777777" w:rsidTr="1AE4BDD7">
        <w:tc>
          <w:tcPr>
            <w:tcW w:w="900" w:type="dxa"/>
          </w:tcPr>
          <w:p w14:paraId="64640805" w14:textId="77777777" w:rsidR="00450F5C" w:rsidRDefault="00450F5C" w:rsidP="10EA46D3">
            <w:pPr>
              <w:tabs>
                <w:tab w:val="left" w:pos="360"/>
              </w:tabs>
              <w:spacing w:line="360" w:lineRule="auto"/>
              <w:jc w:val="center"/>
              <w:outlineLvl w:val="2"/>
              <w:rPr>
                <w:rFonts w:ascii="Times New Roman" w:eastAsia="Times New Roman" w:hAnsi="Times New Roman"/>
                <w:b/>
                <w:sz w:val="28"/>
                <w:szCs w:val="28"/>
              </w:rPr>
            </w:pPr>
            <w:bookmarkStart w:id="1003" w:name="_Toc152973783"/>
            <w:bookmarkStart w:id="1004" w:name="_Toc152974661"/>
            <w:bookmarkStart w:id="1005" w:name="_Toc153441667"/>
            <w:r w:rsidRPr="10EA46D3">
              <w:rPr>
                <w:rFonts w:ascii="Times New Roman" w:eastAsia="Times New Roman" w:hAnsi="Times New Roman"/>
                <w:b/>
                <w:sz w:val="28"/>
                <w:szCs w:val="28"/>
              </w:rPr>
              <w:t>5</w:t>
            </w:r>
            <w:bookmarkEnd w:id="1003"/>
            <w:bookmarkEnd w:id="1004"/>
            <w:bookmarkEnd w:id="1005"/>
          </w:p>
        </w:tc>
        <w:tc>
          <w:tcPr>
            <w:tcW w:w="1710" w:type="dxa"/>
          </w:tcPr>
          <w:p w14:paraId="6C949BA7" w14:textId="2EF69BDC" w:rsidR="00450F5C" w:rsidRDefault="07ABD397" w:rsidP="00BD2003">
            <w:pPr>
              <w:tabs>
                <w:tab w:val="left" w:pos="360"/>
              </w:tabs>
              <w:spacing w:line="360" w:lineRule="auto"/>
              <w:jc w:val="center"/>
              <w:outlineLvl w:val="2"/>
              <w:rPr>
                <w:rFonts w:ascii="Times New Roman" w:eastAsia="Times New Roman" w:hAnsi="Times New Roman"/>
                <w:sz w:val="28"/>
                <w:szCs w:val="28"/>
              </w:rPr>
            </w:pPr>
            <w:bookmarkStart w:id="1006" w:name="_Toc152973784"/>
            <w:bookmarkStart w:id="1007" w:name="_Toc152974662"/>
            <w:bookmarkStart w:id="1008" w:name="_Toc153441668"/>
            <w:proofErr w:type="spellStart"/>
            <w:r w:rsidRPr="10EA46D3">
              <w:rPr>
                <w:rFonts w:ascii="Times New Roman" w:eastAsia="Times New Roman" w:hAnsi="Times New Roman"/>
                <w:sz w:val="28"/>
                <w:szCs w:val="28"/>
              </w:rPr>
              <w:t>ngay_ket_thuc</w:t>
            </w:r>
            <w:bookmarkEnd w:id="1006"/>
            <w:bookmarkEnd w:id="1007"/>
            <w:bookmarkEnd w:id="1008"/>
            <w:proofErr w:type="spellEnd"/>
          </w:p>
        </w:tc>
        <w:tc>
          <w:tcPr>
            <w:tcW w:w="2250" w:type="dxa"/>
          </w:tcPr>
          <w:p w14:paraId="1C244ED4" w14:textId="56389319" w:rsidR="00450F5C" w:rsidRDefault="2ABA219F" w:rsidP="00BD2003">
            <w:pPr>
              <w:tabs>
                <w:tab w:val="left" w:pos="360"/>
              </w:tabs>
              <w:spacing w:line="360" w:lineRule="auto"/>
              <w:jc w:val="center"/>
              <w:outlineLvl w:val="2"/>
              <w:rPr>
                <w:rFonts w:ascii="Times New Roman" w:eastAsia="Times New Roman" w:hAnsi="Times New Roman"/>
                <w:sz w:val="28"/>
                <w:szCs w:val="28"/>
              </w:rPr>
            </w:pPr>
            <w:bookmarkStart w:id="1009" w:name="_Toc152973785"/>
            <w:bookmarkStart w:id="1010" w:name="_Toc152974663"/>
            <w:bookmarkStart w:id="1011" w:name="_Toc153441669"/>
            <w:r w:rsidRPr="10EA46D3">
              <w:rPr>
                <w:rFonts w:ascii="Times New Roman" w:eastAsia="Times New Roman" w:hAnsi="Times New Roman"/>
                <w:sz w:val="28"/>
                <w:szCs w:val="28"/>
              </w:rPr>
              <w:t>DATETIME</w:t>
            </w:r>
            <w:bookmarkEnd w:id="1009"/>
            <w:bookmarkEnd w:id="1010"/>
            <w:bookmarkEnd w:id="1011"/>
          </w:p>
        </w:tc>
        <w:tc>
          <w:tcPr>
            <w:tcW w:w="1980" w:type="dxa"/>
          </w:tcPr>
          <w:p w14:paraId="37F0E9EA" w14:textId="1629D68C" w:rsidR="00450F5C" w:rsidRPr="00B9495D" w:rsidRDefault="45E2A08F" w:rsidP="00BD2003">
            <w:pPr>
              <w:tabs>
                <w:tab w:val="left" w:pos="360"/>
              </w:tabs>
              <w:spacing w:line="360" w:lineRule="auto"/>
              <w:outlineLvl w:val="2"/>
              <w:rPr>
                <w:rFonts w:ascii="Times New Roman" w:eastAsia="Times New Roman" w:hAnsi="Times New Roman"/>
                <w:sz w:val="28"/>
                <w:szCs w:val="28"/>
              </w:rPr>
            </w:pPr>
            <w:bookmarkStart w:id="1012" w:name="_Toc152973786"/>
            <w:bookmarkStart w:id="1013" w:name="_Toc152974664"/>
            <w:bookmarkStart w:id="1014" w:name="_Toc153441670"/>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kết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thúc</w:t>
            </w:r>
            <w:bookmarkEnd w:id="1012"/>
            <w:bookmarkEnd w:id="1013"/>
            <w:bookmarkEnd w:id="1014"/>
            <w:proofErr w:type="spellEnd"/>
          </w:p>
        </w:tc>
        <w:tc>
          <w:tcPr>
            <w:tcW w:w="1890" w:type="dxa"/>
          </w:tcPr>
          <w:p w14:paraId="304A9A1D" w14:textId="77777777" w:rsidR="00450F5C" w:rsidRPr="00B9495D" w:rsidRDefault="00450F5C" w:rsidP="10EA46D3">
            <w:pPr>
              <w:tabs>
                <w:tab w:val="left" w:pos="360"/>
              </w:tabs>
              <w:spacing w:line="360" w:lineRule="auto"/>
              <w:jc w:val="center"/>
              <w:outlineLvl w:val="2"/>
              <w:rPr>
                <w:rFonts w:ascii="Times New Roman" w:eastAsia="Times New Roman" w:hAnsi="Times New Roman"/>
                <w:sz w:val="28"/>
                <w:szCs w:val="28"/>
              </w:rPr>
            </w:pPr>
            <w:bookmarkStart w:id="1015" w:name="_Toc152973787"/>
            <w:bookmarkStart w:id="1016" w:name="_Toc152974665"/>
            <w:bookmarkStart w:id="1017" w:name="_Toc153441671"/>
            <w:r w:rsidRPr="10EA46D3">
              <w:rPr>
                <w:rFonts w:ascii="Times New Roman" w:eastAsia="Times New Roman" w:hAnsi="Times New Roman"/>
                <w:sz w:val="28"/>
                <w:szCs w:val="28"/>
              </w:rPr>
              <w:t>NULL</w:t>
            </w:r>
            <w:bookmarkEnd w:id="1015"/>
            <w:bookmarkEnd w:id="1016"/>
            <w:bookmarkEnd w:id="1017"/>
          </w:p>
        </w:tc>
      </w:tr>
      <w:tr w:rsidR="00FE58EA" w14:paraId="2B557BD3" w14:textId="77777777" w:rsidTr="1AE4BDD7">
        <w:tc>
          <w:tcPr>
            <w:tcW w:w="900" w:type="dxa"/>
          </w:tcPr>
          <w:p w14:paraId="60285E46" w14:textId="77777777" w:rsidR="00F11D68" w:rsidRDefault="00F11D68" w:rsidP="10EA46D3">
            <w:pPr>
              <w:tabs>
                <w:tab w:val="left" w:pos="360"/>
              </w:tabs>
              <w:spacing w:line="360" w:lineRule="auto"/>
              <w:jc w:val="center"/>
              <w:outlineLvl w:val="2"/>
              <w:rPr>
                <w:rFonts w:ascii="Times New Roman" w:eastAsia="Times New Roman" w:hAnsi="Times New Roman"/>
                <w:b/>
                <w:sz w:val="28"/>
                <w:szCs w:val="28"/>
              </w:rPr>
            </w:pPr>
            <w:bookmarkStart w:id="1018" w:name="_Toc152973788"/>
            <w:bookmarkStart w:id="1019" w:name="_Toc152974666"/>
            <w:bookmarkStart w:id="1020" w:name="_Toc153441672"/>
            <w:r w:rsidRPr="10EA46D3">
              <w:rPr>
                <w:rFonts w:ascii="Times New Roman" w:eastAsia="Times New Roman" w:hAnsi="Times New Roman"/>
                <w:b/>
                <w:sz w:val="28"/>
                <w:szCs w:val="28"/>
              </w:rPr>
              <w:t>6</w:t>
            </w:r>
            <w:bookmarkEnd w:id="1018"/>
            <w:bookmarkEnd w:id="1019"/>
            <w:bookmarkEnd w:id="1020"/>
          </w:p>
        </w:tc>
        <w:tc>
          <w:tcPr>
            <w:tcW w:w="1710" w:type="dxa"/>
          </w:tcPr>
          <w:p w14:paraId="07B57E9F" w14:textId="275637BE" w:rsidR="00F11D68" w:rsidRDefault="07ABD397" w:rsidP="00BD2003">
            <w:pPr>
              <w:tabs>
                <w:tab w:val="left" w:pos="360"/>
              </w:tabs>
              <w:spacing w:line="360" w:lineRule="auto"/>
              <w:jc w:val="center"/>
              <w:outlineLvl w:val="2"/>
              <w:rPr>
                <w:rFonts w:ascii="Times New Roman" w:eastAsia="Times New Roman" w:hAnsi="Times New Roman"/>
                <w:sz w:val="28"/>
                <w:szCs w:val="28"/>
              </w:rPr>
            </w:pPr>
            <w:bookmarkStart w:id="1021" w:name="_Toc152973789"/>
            <w:bookmarkStart w:id="1022" w:name="_Toc152974667"/>
            <w:bookmarkStart w:id="1023" w:name="_Toc153441673"/>
            <w:proofErr w:type="spellStart"/>
            <w:r w:rsidRPr="10EA46D3">
              <w:rPr>
                <w:rFonts w:ascii="Times New Roman" w:eastAsia="Times New Roman" w:hAnsi="Times New Roman"/>
                <w:sz w:val="28"/>
                <w:szCs w:val="28"/>
              </w:rPr>
              <w:t>muc_giam_phan_tram</w:t>
            </w:r>
            <w:bookmarkEnd w:id="1021"/>
            <w:bookmarkEnd w:id="1022"/>
            <w:bookmarkEnd w:id="1023"/>
            <w:proofErr w:type="spellEnd"/>
          </w:p>
        </w:tc>
        <w:tc>
          <w:tcPr>
            <w:tcW w:w="2250" w:type="dxa"/>
          </w:tcPr>
          <w:p w14:paraId="58C74F69" w14:textId="4F88C50B" w:rsidR="00F11D68" w:rsidRDefault="2ABA219F" w:rsidP="00BD2003">
            <w:pPr>
              <w:tabs>
                <w:tab w:val="left" w:pos="360"/>
              </w:tabs>
              <w:spacing w:line="360" w:lineRule="auto"/>
              <w:jc w:val="center"/>
              <w:outlineLvl w:val="2"/>
              <w:rPr>
                <w:rFonts w:ascii="Times New Roman" w:eastAsia="Times New Roman" w:hAnsi="Times New Roman"/>
                <w:sz w:val="28"/>
                <w:szCs w:val="28"/>
              </w:rPr>
            </w:pPr>
            <w:bookmarkStart w:id="1024" w:name="_Toc152973790"/>
            <w:bookmarkStart w:id="1025" w:name="_Toc152974668"/>
            <w:bookmarkStart w:id="1026" w:name="_Toc153441674"/>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bookmarkEnd w:id="1024"/>
            <w:bookmarkEnd w:id="1025"/>
            <w:bookmarkEnd w:id="1026"/>
          </w:p>
        </w:tc>
        <w:tc>
          <w:tcPr>
            <w:tcW w:w="1980" w:type="dxa"/>
          </w:tcPr>
          <w:p w14:paraId="713E4B14" w14:textId="26615D81" w:rsidR="00F11D68" w:rsidRPr="00B9495D" w:rsidRDefault="45E2A08F" w:rsidP="00BD2003">
            <w:pPr>
              <w:tabs>
                <w:tab w:val="left" w:pos="360"/>
              </w:tabs>
              <w:spacing w:line="360" w:lineRule="auto"/>
              <w:outlineLvl w:val="2"/>
              <w:rPr>
                <w:rFonts w:ascii="Times New Roman" w:eastAsia="Times New Roman" w:hAnsi="Times New Roman"/>
                <w:sz w:val="28"/>
                <w:szCs w:val="28"/>
              </w:rPr>
            </w:pPr>
            <w:bookmarkStart w:id="1027" w:name="_Toc152973791"/>
            <w:bookmarkStart w:id="1028" w:name="_Toc152974669"/>
            <w:bookmarkStart w:id="1029" w:name="_Toc153441675"/>
            <w:proofErr w:type="spellStart"/>
            <w:r w:rsidRPr="10EA46D3">
              <w:rPr>
                <w:rFonts w:ascii="Times New Roman" w:eastAsia="Times New Roman" w:hAnsi="Times New Roman"/>
                <w:sz w:val="28"/>
                <w:szCs w:val="28"/>
              </w:rPr>
              <w:t>Mức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phần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trăm</w:t>
            </w:r>
            <w:bookmarkEnd w:id="1027"/>
            <w:bookmarkEnd w:id="1028"/>
            <w:bookmarkEnd w:id="1029"/>
            <w:proofErr w:type="spellEnd"/>
            <w:r w:rsidRPr="10EA46D3">
              <w:rPr>
                <w:rFonts w:ascii="Times New Roman" w:eastAsia="Times New Roman" w:hAnsi="Times New Roman"/>
                <w:sz w:val="28"/>
                <w:szCs w:val="28"/>
              </w:rPr>
              <w:t xml:space="preserve"> </w:t>
            </w:r>
          </w:p>
        </w:tc>
        <w:tc>
          <w:tcPr>
            <w:tcW w:w="1890" w:type="dxa"/>
          </w:tcPr>
          <w:p w14:paraId="7DD33998" w14:textId="77777777" w:rsidR="00F11D68" w:rsidRDefault="00F11D68" w:rsidP="10EA46D3">
            <w:pPr>
              <w:tabs>
                <w:tab w:val="left" w:pos="360"/>
              </w:tabs>
              <w:spacing w:line="360" w:lineRule="auto"/>
              <w:jc w:val="center"/>
              <w:outlineLvl w:val="2"/>
              <w:rPr>
                <w:rFonts w:ascii="Times New Roman" w:eastAsia="Times New Roman" w:hAnsi="Times New Roman"/>
                <w:sz w:val="28"/>
                <w:szCs w:val="28"/>
              </w:rPr>
            </w:pPr>
            <w:bookmarkStart w:id="1030" w:name="_Toc152973792"/>
            <w:bookmarkStart w:id="1031" w:name="_Toc152974670"/>
            <w:bookmarkStart w:id="1032" w:name="_Toc153441676"/>
            <w:r w:rsidRPr="10EA46D3">
              <w:rPr>
                <w:rFonts w:ascii="Times New Roman" w:eastAsia="Times New Roman" w:hAnsi="Times New Roman"/>
                <w:sz w:val="28"/>
                <w:szCs w:val="28"/>
              </w:rPr>
              <w:t>NULL</w:t>
            </w:r>
            <w:bookmarkEnd w:id="1030"/>
            <w:bookmarkEnd w:id="1031"/>
            <w:bookmarkEnd w:id="1032"/>
          </w:p>
        </w:tc>
      </w:tr>
      <w:tr w:rsidR="002D1F4C" w14:paraId="0D171E99" w14:textId="77777777" w:rsidTr="1AE4BDD7">
        <w:tc>
          <w:tcPr>
            <w:tcW w:w="900" w:type="dxa"/>
          </w:tcPr>
          <w:p w14:paraId="0C9DB216" w14:textId="510BEDFB" w:rsidR="002D1F4C" w:rsidRDefault="00FE58EA" w:rsidP="10EA46D3">
            <w:pPr>
              <w:tabs>
                <w:tab w:val="left" w:pos="360"/>
              </w:tabs>
              <w:spacing w:line="360" w:lineRule="auto"/>
              <w:jc w:val="center"/>
              <w:outlineLvl w:val="2"/>
              <w:rPr>
                <w:rFonts w:ascii="Times New Roman" w:eastAsia="Times New Roman" w:hAnsi="Times New Roman"/>
                <w:b/>
                <w:sz w:val="28"/>
                <w:szCs w:val="28"/>
              </w:rPr>
            </w:pPr>
            <w:bookmarkStart w:id="1033" w:name="_Toc152973793"/>
            <w:bookmarkStart w:id="1034" w:name="_Toc152974671"/>
            <w:bookmarkStart w:id="1035" w:name="_Toc153441677"/>
            <w:r w:rsidRPr="10EA46D3">
              <w:rPr>
                <w:rFonts w:ascii="Times New Roman" w:eastAsia="Times New Roman" w:hAnsi="Times New Roman"/>
                <w:b/>
                <w:sz w:val="28"/>
                <w:szCs w:val="28"/>
              </w:rPr>
              <w:t>7</w:t>
            </w:r>
            <w:bookmarkEnd w:id="1033"/>
            <w:bookmarkEnd w:id="1034"/>
            <w:bookmarkEnd w:id="1035"/>
          </w:p>
        </w:tc>
        <w:tc>
          <w:tcPr>
            <w:tcW w:w="1710" w:type="dxa"/>
          </w:tcPr>
          <w:p w14:paraId="18C59F5B" w14:textId="26ED1777" w:rsidR="002D1F4C" w:rsidRDefault="1ABD2632" w:rsidP="00BD2003">
            <w:pPr>
              <w:tabs>
                <w:tab w:val="left" w:pos="360"/>
              </w:tabs>
              <w:spacing w:line="360" w:lineRule="auto"/>
              <w:jc w:val="center"/>
              <w:outlineLvl w:val="2"/>
              <w:rPr>
                <w:rFonts w:ascii="Times New Roman" w:eastAsia="Times New Roman" w:hAnsi="Times New Roman"/>
                <w:sz w:val="28"/>
                <w:szCs w:val="28"/>
              </w:rPr>
            </w:pPr>
            <w:bookmarkStart w:id="1036" w:name="_Toc152973794"/>
            <w:bookmarkStart w:id="1037" w:name="_Toc152974672"/>
            <w:bookmarkStart w:id="1038" w:name="_Toc153441678"/>
            <w:proofErr w:type="spellStart"/>
            <w:r w:rsidRPr="10EA46D3">
              <w:rPr>
                <w:rFonts w:ascii="Times New Roman" w:eastAsia="Times New Roman" w:hAnsi="Times New Roman"/>
                <w:sz w:val="28"/>
                <w:szCs w:val="28"/>
              </w:rPr>
              <w:t>muc_giam_tien_mat</w:t>
            </w:r>
            <w:bookmarkEnd w:id="1036"/>
            <w:bookmarkEnd w:id="1037"/>
            <w:bookmarkEnd w:id="1038"/>
            <w:proofErr w:type="spellEnd"/>
          </w:p>
        </w:tc>
        <w:tc>
          <w:tcPr>
            <w:tcW w:w="2250" w:type="dxa"/>
          </w:tcPr>
          <w:p w14:paraId="707F23B9" w14:textId="3E09D146" w:rsidR="002D1F4C" w:rsidRDefault="2ABA219F" w:rsidP="00BD2003">
            <w:pPr>
              <w:tabs>
                <w:tab w:val="left" w:pos="360"/>
              </w:tabs>
              <w:spacing w:line="360" w:lineRule="auto"/>
              <w:jc w:val="center"/>
              <w:outlineLvl w:val="2"/>
              <w:rPr>
                <w:rFonts w:ascii="Times New Roman" w:eastAsia="Times New Roman" w:hAnsi="Times New Roman"/>
                <w:sz w:val="28"/>
                <w:szCs w:val="28"/>
              </w:rPr>
            </w:pPr>
            <w:bookmarkStart w:id="1039" w:name="_Toc152973795"/>
            <w:bookmarkStart w:id="1040" w:name="_Toc152974673"/>
            <w:bookmarkStart w:id="1041" w:name="_Toc153441679"/>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bookmarkEnd w:id="1039"/>
            <w:bookmarkEnd w:id="1040"/>
            <w:bookmarkEnd w:id="1041"/>
          </w:p>
        </w:tc>
        <w:tc>
          <w:tcPr>
            <w:tcW w:w="1980" w:type="dxa"/>
          </w:tcPr>
          <w:p w14:paraId="588A5CDA" w14:textId="172516F9" w:rsidR="002D1F4C" w:rsidRPr="00B9495D" w:rsidRDefault="1AE4BDD7" w:rsidP="00BD2003">
            <w:pPr>
              <w:tabs>
                <w:tab w:val="left" w:pos="360"/>
              </w:tabs>
              <w:spacing w:line="360" w:lineRule="auto"/>
              <w:outlineLvl w:val="2"/>
              <w:rPr>
                <w:rFonts w:ascii="Times New Roman" w:eastAsia="Times New Roman" w:hAnsi="Times New Roman"/>
                <w:sz w:val="28"/>
                <w:szCs w:val="28"/>
              </w:rPr>
            </w:pPr>
            <w:bookmarkStart w:id="1042" w:name="_Toc152973796"/>
            <w:bookmarkStart w:id="1043" w:name="_Toc152974674"/>
            <w:bookmarkStart w:id="1044" w:name="_Toc153441680"/>
            <w:proofErr w:type="spellStart"/>
            <w:r w:rsidRPr="10EA46D3">
              <w:rPr>
                <w:rFonts w:ascii="Times New Roman" w:eastAsia="Times New Roman" w:hAnsi="Times New Roman"/>
                <w:sz w:val="28"/>
                <w:szCs w:val="28"/>
              </w:rPr>
              <w:t>Mức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tiền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mặt</w:t>
            </w:r>
            <w:bookmarkEnd w:id="1042"/>
            <w:bookmarkEnd w:id="1043"/>
            <w:bookmarkEnd w:id="1044"/>
            <w:proofErr w:type="spellEnd"/>
          </w:p>
        </w:tc>
        <w:tc>
          <w:tcPr>
            <w:tcW w:w="1890" w:type="dxa"/>
          </w:tcPr>
          <w:p w14:paraId="4F18FFB8" w14:textId="7BCE7231" w:rsidR="002D1F4C" w:rsidRDefault="002D1F4C" w:rsidP="10EA46D3">
            <w:pPr>
              <w:tabs>
                <w:tab w:val="left" w:pos="360"/>
              </w:tabs>
              <w:spacing w:line="360" w:lineRule="auto"/>
              <w:jc w:val="center"/>
              <w:outlineLvl w:val="2"/>
              <w:rPr>
                <w:rFonts w:ascii="Times New Roman" w:eastAsia="Times New Roman" w:hAnsi="Times New Roman"/>
                <w:sz w:val="28"/>
                <w:szCs w:val="28"/>
              </w:rPr>
            </w:pPr>
            <w:bookmarkStart w:id="1045" w:name="_Toc152973797"/>
            <w:bookmarkStart w:id="1046" w:name="_Toc152974675"/>
            <w:bookmarkStart w:id="1047" w:name="_Toc153441681"/>
            <w:r w:rsidRPr="10EA46D3">
              <w:rPr>
                <w:rFonts w:ascii="Times New Roman" w:eastAsia="Times New Roman" w:hAnsi="Times New Roman"/>
                <w:sz w:val="28"/>
                <w:szCs w:val="28"/>
              </w:rPr>
              <w:t>NULL</w:t>
            </w:r>
            <w:bookmarkEnd w:id="1045"/>
            <w:bookmarkEnd w:id="1046"/>
            <w:bookmarkEnd w:id="1047"/>
          </w:p>
        </w:tc>
      </w:tr>
      <w:tr w:rsidR="002D1F4C" w14:paraId="511EF04B" w14:textId="77777777" w:rsidTr="1AE4BDD7">
        <w:tc>
          <w:tcPr>
            <w:tcW w:w="900" w:type="dxa"/>
          </w:tcPr>
          <w:p w14:paraId="01D4D156" w14:textId="51B5A587" w:rsidR="002D1F4C" w:rsidRDefault="00FE58EA" w:rsidP="10EA46D3">
            <w:pPr>
              <w:tabs>
                <w:tab w:val="left" w:pos="360"/>
              </w:tabs>
              <w:spacing w:line="360" w:lineRule="auto"/>
              <w:jc w:val="center"/>
              <w:outlineLvl w:val="2"/>
              <w:rPr>
                <w:rFonts w:ascii="Times New Roman" w:eastAsia="Times New Roman" w:hAnsi="Times New Roman"/>
                <w:b/>
                <w:sz w:val="28"/>
                <w:szCs w:val="28"/>
              </w:rPr>
            </w:pPr>
            <w:bookmarkStart w:id="1048" w:name="_Toc152973798"/>
            <w:bookmarkStart w:id="1049" w:name="_Toc152974676"/>
            <w:bookmarkStart w:id="1050" w:name="_Toc153441682"/>
            <w:r w:rsidRPr="10EA46D3">
              <w:rPr>
                <w:rFonts w:ascii="Times New Roman" w:eastAsia="Times New Roman" w:hAnsi="Times New Roman"/>
                <w:b/>
                <w:sz w:val="28"/>
                <w:szCs w:val="28"/>
              </w:rPr>
              <w:t>8</w:t>
            </w:r>
            <w:bookmarkEnd w:id="1048"/>
            <w:bookmarkEnd w:id="1049"/>
            <w:bookmarkEnd w:id="1050"/>
          </w:p>
        </w:tc>
        <w:tc>
          <w:tcPr>
            <w:tcW w:w="1710" w:type="dxa"/>
          </w:tcPr>
          <w:p w14:paraId="5C6F7C99" w14:textId="58F0D47A" w:rsidR="002D1F4C" w:rsidRDefault="1ABD2632" w:rsidP="00BD2003">
            <w:pPr>
              <w:tabs>
                <w:tab w:val="left" w:pos="360"/>
              </w:tabs>
              <w:spacing w:line="360" w:lineRule="auto"/>
              <w:jc w:val="center"/>
              <w:outlineLvl w:val="2"/>
              <w:rPr>
                <w:rFonts w:ascii="Times New Roman" w:eastAsia="Times New Roman" w:hAnsi="Times New Roman"/>
                <w:sz w:val="28"/>
                <w:szCs w:val="28"/>
              </w:rPr>
            </w:pPr>
            <w:bookmarkStart w:id="1051" w:name="_Toc152973799"/>
            <w:bookmarkStart w:id="1052" w:name="_Toc152974677"/>
            <w:bookmarkStart w:id="1053" w:name="_Toc153441683"/>
            <w:proofErr w:type="spellStart"/>
            <w:r w:rsidRPr="10EA46D3">
              <w:rPr>
                <w:rFonts w:ascii="Times New Roman" w:eastAsia="Times New Roman" w:hAnsi="Times New Roman"/>
                <w:sz w:val="28"/>
                <w:szCs w:val="28"/>
              </w:rPr>
              <w:t>trang_thai</w:t>
            </w:r>
            <w:bookmarkEnd w:id="1051"/>
            <w:bookmarkEnd w:id="1052"/>
            <w:bookmarkEnd w:id="1053"/>
            <w:proofErr w:type="spellEnd"/>
          </w:p>
        </w:tc>
        <w:tc>
          <w:tcPr>
            <w:tcW w:w="2250" w:type="dxa"/>
          </w:tcPr>
          <w:p w14:paraId="3C0BE7CE" w14:textId="53DF830C" w:rsidR="002D1F4C" w:rsidRDefault="2ABA219F" w:rsidP="00BD2003">
            <w:pPr>
              <w:tabs>
                <w:tab w:val="left" w:pos="360"/>
              </w:tabs>
              <w:spacing w:line="360" w:lineRule="auto"/>
              <w:jc w:val="center"/>
              <w:outlineLvl w:val="2"/>
              <w:rPr>
                <w:rFonts w:ascii="Times New Roman" w:eastAsia="Times New Roman" w:hAnsi="Times New Roman"/>
                <w:sz w:val="28"/>
                <w:szCs w:val="28"/>
              </w:rPr>
            </w:pPr>
            <w:bookmarkStart w:id="1054" w:name="_Toc152973800"/>
            <w:bookmarkStart w:id="1055" w:name="_Toc152974678"/>
            <w:bookmarkStart w:id="1056" w:name="_Toc153441684"/>
            <w:r w:rsidRPr="10EA46D3">
              <w:rPr>
                <w:rFonts w:ascii="Times New Roman" w:eastAsia="Times New Roman" w:hAnsi="Times New Roman"/>
                <w:sz w:val="28"/>
                <w:szCs w:val="28"/>
              </w:rPr>
              <w:t>INT</w:t>
            </w:r>
            <w:bookmarkEnd w:id="1054"/>
            <w:bookmarkEnd w:id="1055"/>
            <w:bookmarkEnd w:id="1056"/>
          </w:p>
        </w:tc>
        <w:tc>
          <w:tcPr>
            <w:tcW w:w="1980" w:type="dxa"/>
          </w:tcPr>
          <w:p w14:paraId="2FC89BBC" w14:textId="3820F223" w:rsidR="002D1F4C" w:rsidRPr="00B9495D" w:rsidRDefault="1AE4BDD7" w:rsidP="00BD2003">
            <w:pPr>
              <w:tabs>
                <w:tab w:val="left" w:pos="360"/>
              </w:tabs>
              <w:spacing w:line="360" w:lineRule="auto"/>
              <w:outlineLvl w:val="2"/>
              <w:rPr>
                <w:rFonts w:ascii="Times New Roman" w:eastAsia="Times New Roman" w:hAnsi="Times New Roman"/>
                <w:sz w:val="28"/>
                <w:szCs w:val="28"/>
              </w:rPr>
            </w:pPr>
            <w:bookmarkStart w:id="1057" w:name="_Toc152973801"/>
            <w:bookmarkStart w:id="1058" w:name="_Toc152974679"/>
            <w:bookmarkStart w:id="1059" w:name="_Toc153441685"/>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1057"/>
            <w:bookmarkEnd w:id="1058"/>
            <w:bookmarkEnd w:id="1059"/>
            <w:proofErr w:type="spellEnd"/>
          </w:p>
        </w:tc>
        <w:tc>
          <w:tcPr>
            <w:tcW w:w="1890" w:type="dxa"/>
          </w:tcPr>
          <w:p w14:paraId="3E0B433A" w14:textId="3295871C" w:rsidR="002D1F4C" w:rsidRDefault="002D1F4C" w:rsidP="10EA46D3">
            <w:pPr>
              <w:tabs>
                <w:tab w:val="left" w:pos="360"/>
              </w:tabs>
              <w:spacing w:line="360" w:lineRule="auto"/>
              <w:jc w:val="center"/>
              <w:outlineLvl w:val="2"/>
              <w:rPr>
                <w:rFonts w:ascii="Times New Roman" w:eastAsia="Times New Roman" w:hAnsi="Times New Roman"/>
                <w:sz w:val="28"/>
                <w:szCs w:val="28"/>
              </w:rPr>
            </w:pPr>
            <w:bookmarkStart w:id="1060" w:name="_Toc152973802"/>
            <w:bookmarkStart w:id="1061" w:name="_Toc152974680"/>
            <w:bookmarkStart w:id="1062" w:name="_Toc153441686"/>
            <w:r w:rsidRPr="10EA46D3">
              <w:rPr>
                <w:rFonts w:ascii="Times New Roman" w:eastAsia="Times New Roman" w:hAnsi="Times New Roman"/>
                <w:sz w:val="28"/>
                <w:szCs w:val="28"/>
              </w:rPr>
              <w:t>NULL</w:t>
            </w:r>
            <w:bookmarkEnd w:id="1060"/>
            <w:bookmarkEnd w:id="1061"/>
            <w:bookmarkEnd w:id="1062"/>
          </w:p>
        </w:tc>
      </w:tr>
    </w:tbl>
    <w:p w14:paraId="42C9CB8F" w14:textId="7E346C61" w:rsidR="1ABD2632" w:rsidRDefault="1ABD2632" w:rsidP="00BD2003">
      <w:pPr>
        <w:spacing w:after="0" w:line="360" w:lineRule="auto"/>
        <w:rPr>
          <w:rFonts w:ascii="Times New Roman" w:eastAsia="Times New Roman" w:hAnsi="Times New Roman" w:cs="Times New Roman"/>
        </w:rPr>
      </w:pPr>
    </w:p>
    <w:p w14:paraId="0CF9EA97" w14:textId="1A9E3A69" w:rsidR="00FE58EA" w:rsidRDefault="06BB702B" w:rsidP="002A0614">
      <w:pPr>
        <w:tabs>
          <w:tab w:val="left" w:pos="360"/>
        </w:tabs>
        <w:spacing w:after="0" w:line="360" w:lineRule="auto"/>
        <w:jc w:val="center"/>
        <w:outlineLvl w:val="4"/>
        <w:rPr>
          <w:rFonts w:ascii="Times New Roman" w:eastAsia="Times New Roman" w:hAnsi="Times New Roman" w:cs="Times New Roman"/>
          <w:b/>
          <w:sz w:val="28"/>
          <w:szCs w:val="28"/>
        </w:rPr>
      </w:pPr>
      <w:bookmarkStart w:id="1063" w:name="_Toc153435904"/>
      <w:r w:rsidRPr="10EA46D3">
        <w:rPr>
          <w:rFonts w:ascii="Times New Roman" w:eastAsia="Times New Roman" w:hAnsi="Times New Roman" w:cs="Times New Roman"/>
          <w:b/>
          <w:sz w:val="28"/>
          <w:szCs w:val="28"/>
        </w:rPr>
        <w:t xml:space="preserve">H8: </w:t>
      </w:r>
      <w:proofErr w:type="spellStart"/>
      <w:r w:rsidRPr="10EA46D3">
        <w:rPr>
          <w:rFonts w:ascii="Times New Roman" w:eastAsia="Times New Roman" w:hAnsi="Times New Roman" w:cs="Times New Roman"/>
          <w:b/>
          <w:sz w:val="28"/>
          <w:szCs w:val="28"/>
        </w:rPr>
        <w:t>Bảng</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Giảm</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giá</w:t>
      </w:r>
      <w:proofErr w:type="spellEnd"/>
      <w:r w:rsidRPr="10EA46D3">
        <w:rPr>
          <w:rFonts w:ascii="Times New Roman" w:eastAsia="Times New Roman" w:hAnsi="Times New Roman" w:cs="Times New Roman"/>
          <w:b/>
          <w:sz w:val="28"/>
          <w:szCs w:val="28"/>
        </w:rPr>
        <w:t xml:space="preserve"> chi </w:t>
      </w:r>
      <w:proofErr w:type="spellStart"/>
      <w:r w:rsidRPr="10EA46D3">
        <w:rPr>
          <w:rFonts w:ascii="Times New Roman" w:eastAsia="Times New Roman" w:hAnsi="Times New Roman" w:cs="Times New Roman"/>
          <w:b/>
          <w:sz w:val="28"/>
          <w:szCs w:val="28"/>
        </w:rPr>
        <w:t>tiết</w:t>
      </w:r>
      <w:bookmarkEnd w:id="1063"/>
      <w:proofErr w:type="spellEnd"/>
    </w:p>
    <w:p w14:paraId="1058647E" w14:textId="66C1F9DC"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2826E24F" wp14:editId="16723EE4">
            <wp:extent cx="3076575" cy="2752725"/>
            <wp:effectExtent l="0" t="0" r="0" b="0"/>
            <wp:docPr id="401899458" name="Picture 40189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899458"/>
                    <pic:cNvPicPr/>
                  </pic:nvPicPr>
                  <pic:blipFill>
                    <a:blip r:embed="rId42">
                      <a:extLst>
                        <a:ext uri="{28A0092B-C50C-407E-A947-70E740481C1C}">
                          <a14:useLocalDpi xmlns:a14="http://schemas.microsoft.com/office/drawing/2010/main" val="0"/>
                        </a:ext>
                      </a:extLst>
                    </a:blip>
                    <a:stretch>
                      <a:fillRect/>
                    </a:stretch>
                  </pic:blipFill>
                  <pic:spPr>
                    <a:xfrm>
                      <a:off x="0" y="0"/>
                      <a:ext cx="3076575" cy="27527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897"/>
        <w:gridCol w:w="1772"/>
        <w:gridCol w:w="2192"/>
        <w:gridCol w:w="1979"/>
        <w:gridCol w:w="1890"/>
      </w:tblGrid>
      <w:tr w:rsidR="00B55760" w14:paraId="06A3B388" w14:textId="77777777" w:rsidTr="00BD2003">
        <w:trPr>
          <w:jc w:val="center"/>
        </w:trPr>
        <w:tc>
          <w:tcPr>
            <w:tcW w:w="8730" w:type="dxa"/>
            <w:gridSpan w:val="5"/>
            <w:shd w:val="clear" w:color="auto" w:fill="ED7D31" w:themeFill="accent2"/>
          </w:tcPr>
          <w:p w14:paraId="56C96139" w14:textId="193FBB9F" w:rsidR="00B55760"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064" w:name="_Toc152973803"/>
            <w:bookmarkStart w:id="1065" w:name="_Toc152974681"/>
            <w:bookmarkStart w:id="1066" w:name="_Toc153441687"/>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AE4BDD7">
              <w:rPr>
                <w:rFonts w:ascii="Times New Roman" w:eastAsia="Times New Roman" w:hAnsi="Times New Roman"/>
                <w:b/>
                <w:color w:val="000000" w:themeColor="text1"/>
                <w:sz w:val="28"/>
                <w:szCs w:val="28"/>
              </w:rPr>
              <w:t>giam_gia_chi_tiet</w:t>
            </w:r>
            <w:bookmarkEnd w:id="1064"/>
            <w:bookmarkEnd w:id="1065"/>
            <w:bookmarkEnd w:id="1066"/>
            <w:proofErr w:type="spellEnd"/>
          </w:p>
        </w:tc>
      </w:tr>
      <w:tr w:rsidR="00AF0C7D" w14:paraId="284ADC74" w14:textId="77777777" w:rsidTr="00BD2003">
        <w:trPr>
          <w:jc w:val="center"/>
        </w:trPr>
        <w:tc>
          <w:tcPr>
            <w:tcW w:w="897" w:type="dxa"/>
            <w:shd w:val="clear" w:color="auto" w:fill="ED7D31" w:themeFill="accent2"/>
          </w:tcPr>
          <w:p w14:paraId="512B2A7E" w14:textId="77777777" w:rsidR="00B55760" w:rsidRPr="00B9495D" w:rsidRDefault="00B55760" w:rsidP="10EA46D3">
            <w:pPr>
              <w:tabs>
                <w:tab w:val="left" w:pos="360"/>
              </w:tabs>
              <w:spacing w:line="360" w:lineRule="auto"/>
              <w:jc w:val="center"/>
              <w:outlineLvl w:val="2"/>
              <w:rPr>
                <w:rFonts w:ascii="Times New Roman" w:eastAsia="Times New Roman" w:hAnsi="Times New Roman"/>
                <w:b/>
                <w:sz w:val="28"/>
                <w:szCs w:val="28"/>
              </w:rPr>
            </w:pPr>
            <w:bookmarkStart w:id="1067" w:name="_Toc152973804"/>
            <w:bookmarkStart w:id="1068" w:name="_Toc152974682"/>
            <w:bookmarkStart w:id="1069" w:name="_Toc153441688"/>
            <w:r w:rsidRPr="10EA46D3">
              <w:rPr>
                <w:rFonts w:ascii="Times New Roman" w:eastAsia="Times New Roman" w:hAnsi="Times New Roman"/>
                <w:b/>
                <w:sz w:val="28"/>
                <w:szCs w:val="28"/>
              </w:rPr>
              <w:t>STT</w:t>
            </w:r>
            <w:bookmarkEnd w:id="1067"/>
            <w:bookmarkEnd w:id="1068"/>
            <w:bookmarkEnd w:id="1069"/>
          </w:p>
        </w:tc>
        <w:tc>
          <w:tcPr>
            <w:tcW w:w="1772" w:type="dxa"/>
            <w:shd w:val="clear" w:color="auto" w:fill="ED7D31" w:themeFill="accent2"/>
          </w:tcPr>
          <w:p w14:paraId="000A058F" w14:textId="77777777" w:rsidR="00B55760" w:rsidRPr="00B9495D" w:rsidRDefault="00B55760" w:rsidP="10EA46D3">
            <w:pPr>
              <w:tabs>
                <w:tab w:val="left" w:pos="360"/>
              </w:tabs>
              <w:spacing w:line="360" w:lineRule="auto"/>
              <w:jc w:val="center"/>
              <w:outlineLvl w:val="2"/>
              <w:rPr>
                <w:rFonts w:ascii="Times New Roman" w:eastAsia="Times New Roman" w:hAnsi="Times New Roman"/>
                <w:b/>
                <w:sz w:val="28"/>
                <w:szCs w:val="28"/>
              </w:rPr>
            </w:pPr>
            <w:bookmarkStart w:id="1070" w:name="_Toc152973805"/>
            <w:bookmarkStart w:id="1071" w:name="_Toc152974683"/>
            <w:bookmarkStart w:id="1072" w:name="_Toc153441689"/>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070"/>
            <w:bookmarkEnd w:id="1071"/>
            <w:bookmarkEnd w:id="1072"/>
            <w:proofErr w:type="spellEnd"/>
          </w:p>
        </w:tc>
        <w:tc>
          <w:tcPr>
            <w:tcW w:w="2192" w:type="dxa"/>
            <w:shd w:val="clear" w:color="auto" w:fill="ED7D31" w:themeFill="accent2"/>
          </w:tcPr>
          <w:p w14:paraId="1B83F400" w14:textId="77777777" w:rsidR="00B55760" w:rsidRPr="00B9495D" w:rsidRDefault="00B55760" w:rsidP="10EA46D3">
            <w:pPr>
              <w:tabs>
                <w:tab w:val="left" w:pos="360"/>
              </w:tabs>
              <w:spacing w:line="360" w:lineRule="auto"/>
              <w:jc w:val="center"/>
              <w:outlineLvl w:val="2"/>
              <w:rPr>
                <w:rFonts w:ascii="Times New Roman" w:eastAsia="Times New Roman" w:hAnsi="Times New Roman"/>
                <w:b/>
                <w:sz w:val="28"/>
                <w:szCs w:val="28"/>
              </w:rPr>
            </w:pPr>
            <w:bookmarkStart w:id="1073" w:name="_Toc152973806"/>
            <w:bookmarkStart w:id="1074" w:name="_Toc152974684"/>
            <w:bookmarkStart w:id="1075" w:name="_Toc153441690"/>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073"/>
            <w:bookmarkEnd w:id="1074"/>
            <w:bookmarkEnd w:id="1075"/>
            <w:proofErr w:type="spellEnd"/>
          </w:p>
        </w:tc>
        <w:tc>
          <w:tcPr>
            <w:tcW w:w="1979" w:type="dxa"/>
            <w:shd w:val="clear" w:color="auto" w:fill="ED7D31" w:themeFill="accent2"/>
          </w:tcPr>
          <w:p w14:paraId="30346E8E" w14:textId="77777777" w:rsidR="00B55760" w:rsidRPr="00B9495D" w:rsidRDefault="00B55760" w:rsidP="10EA46D3">
            <w:pPr>
              <w:tabs>
                <w:tab w:val="left" w:pos="360"/>
              </w:tabs>
              <w:spacing w:line="360" w:lineRule="auto"/>
              <w:jc w:val="center"/>
              <w:outlineLvl w:val="2"/>
              <w:rPr>
                <w:rFonts w:ascii="Times New Roman" w:eastAsia="Times New Roman" w:hAnsi="Times New Roman"/>
                <w:b/>
                <w:sz w:val="28"/>
                <w:szCs w:val="28"/>
              </w:rPr>
            </w:pPr>
            <w:bookmarkStart w:id="1076" w:name="_Toc152973807"/>
            <w:bookmarkStart w:id="1077" w:name="_Toc152974685"/>
            <w:bookmarkStart w:id="1078" w:name="_Toc153441691"/>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076"/>
            <w:bookmarkEnd w:id="1077"/>
            <w:bookmarkEnd w:id="1078"/>
            <w:proofErr w:type="spellEnd"/>
          </w:p>
        </w:tc>
        <w:tc>
          <w:tcPr>
            <w:tcW w:w="1890" w:type="dxa"/>
            <w:shd w:val="clear" w:color="auto" w:fill="ED7D31" w:themeFill="accent2"/>
          </w:tcPr>
          <w:p w14:paraId="66821ACB" w14:textId="77777777" w:rsidR="00B55760" w:rsidRPr="00B9495D" w:rsidRDefault="00B55760" w:rsidP="10EA46D3">
            <w:pPr>
              <w:tabs>
                <w:tab w:val="left" w:pos="360"/>
              </w:tabs>
              <w:spacing w:line="360" w:lineRule="auto"/>
              <w:jc w:val="center"/>
              <w:outlineLvl w:val="2"/>
              <w:rPr>
                <w:rFonts w:ascii="Times New Roman" w:eastAsia="Times New Roman" w:hAnsi="Times New Roman"/>
                <w:b/>
                <w:sz w:val="28"/>
                <w:szCs w:val="28"/>
              </w:rPr>
            </w:pPr>
            <w:bookmarkStart w:id="1079" w:name="_Toc152973808"/>
            <w:bookmarkStart w:id="1080" w:name="_Toc152974686"/>
            <w:bookmarkStart w:id="1081" w:name="_Toc153441692"/>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079"/>
            <w:bookmarkEnd w:id="1080"/>
            <w:bookmarkEnd w:id="1081"/>
            <w:proofErr w:type="spellEnd"/>
          </w:p>
        </w:tc>
      </w:tr>
      <w:tr w:rsidR="00AF0C7D" w14:paraId="451821E3" w14:textId="77777777" w:rsidTr="00BD2003">
        <w:trPr>
          <w:jc w:val="center"/>
        </w:trPr>
        <w:tc>
          <w:tcPr>
            <w:tcW w:w="897" w:type="dxa"/>
          </w:tcPr>
          <w:p w14:paraId="5AF80789" w14:textId="77777777" w:rsidR="00B55760" w:rsidRPr="00B9495D" w:rsidRDefault="00B55760" w:rsidP="10EA46D3">
            <w:pPr>
              <w:tabs>
                <w:tab w:val="left" w:pos="360"/>
              </w:tabs>
              <w:spacing w:line="360" w:lineRule="auto"/>
              <w:jc w:val="center"/>
              <w:outlineLvl w:val="2"/>
              <w:rPr>
                <w:rFonts w:ascii="Times New Roman" w:eastAsia="Times New Roman" w:hAnsi="Times New Roman"/>
                <w:b/>
                <w:sz w:val="28"/>
                <w:szCs w:val="28"/>
              </w:rPr>
            </w:pPr>
            <w:bookmarkStart w:id="1082" w:name="_Toc152973809"/>
            <w:bookmarkStart w:id="1083" w:name="_Toc152974687"/>
            <w:bookmarkStart w:id="1084" w:name="_Toc153441693"/>
            <w:r w:rsidRPr="10EA46D3">
              <w:rPr>
                <w:rFonts w:ascii="Times New Roman" w:eastAsia="Times New Roman" w:hAnsi="Times New Roman"/>
                <w:b/>
                <w:sz w:val="28"/>
                <w:szCs w:val="28"/>
              </w:rPr>
              <w:t>1</w:t>
            </w:r>
            <w:bookmarkEnd w:id="1082"/>
            <w:bookmarkEnd w:id="1083"/>
            <w:bookmarkEnd w:id="1084"/>
          </w:p>
        </w:tc>
        <w:tc>
          <w:tcPr>
            <w:tcW w:w="1772" w:type="dxa"/>
          </w:tcPr>
          <w:p w14:paraId="7845F1DA" w14:textId="06557305" w:rsidR="00B5576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085" w:name="_Toc152973810"/>
            <w:bookmarkStart w:id="1086" w:name="_Toc152974688"/>
            <w:bookmarkStart w:id="1087" w:name="_Toc153441694"/>
            <w:proofErr w:type="spellStart"/>
            <w:r w:rsidRPr="10EA46D3">
              <w:rPr>
                <w:rFonts w:ascii="Times New Roman" w:eastAsia="Times New Roman" w:hAnsi="Times New Roman"/>
                <w:sz w:val="28"/>
                <w:szCs w:val="28"/>
              </w:rPr>
              <w:t>id_ggct</w:t>
            </w:r>
            <w:bookmarkEnd w:id="1085"/>
            <w:bookmarkEnd w:id="1086"/>
            <w:bookmarkEnd w:id="1087"/>
            <w:proofErr w:type="spellEnd"/>
          </w:p>
        </w:tc>
        <w:tc>
          <w:tcPr>
            <w:tcW w:w="2192" w:type="dxa"/>
          </w:tcPr>
          <w:p w14:paraId="2E5C254B" w14:textId="6597D696" w:rsidR="00B5576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088" w:name="_Toc152973811"/>
            <w:bookmarkStart w:id="1089" w:name="_Toc152974689"/>
            <w:bookmarkStart w:id="1090" w:name="_Toc153441695"/>
            <w:r w:rsidRPr="10EA46D3">
              <w:rPr>
                <w:rFonts w:ascii="Times New Roman" w:eastAsia="Times New Roman" w:hAnsi="Times New Roman"/>
                <w:sz w:val="28"/>
                <w:szCs w:val="28"/>
              </w:rPr>
              <w:t>INT</w:t>
            </w:r>
            <w:bookmarkEnd w:id="1088"/>
            <w:bookmarkEnd w:id="1089"/>
            <w:bookmarkEnd w:id="1090"/>
          </w:p>
        </w:tc>
        <w:tc>
          <w:tcPr>
            <w:tcW w:w="1979" w:type="dxa"/>
          </w:tcPr>
          <w:p w14:paraId="200F73B5" w14:textId="64B932F4" w:rsidR="00B55760" w:rsidRPr="00B9495D" w:rsidRDefault="1AE4BDD7" w:rsidP="00BD2003">
            <w:pPr>
              <w:tabs>
                <w:tab w:val="left" w:pos="360"/>
              </w:tabs>
              <w:spacing w:line="360" w:lineRule="auto"/>
              <w:outlineLvl w:val="2"/>
              <w:rPr>
                <w:rFonts w:ascii="Times New Roman" w:eastAsia="Times New Roman" w:hAnsi="Times New Roman"/>
                <w:sz w:val="28"/>
                <w:szCs w:val="28"/>
              </w:rPr>
            </w:pPr>
            <w:bookmarkStart w:id="1091" w:name="_Toc152973812"/>
            <w:bookmarkStart w:id="1092" w:name="_Toc152974690"/>
            <w:bookmarkStart w:id="1093" w:name="_Toc153441696"/>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proofErr w:type="spellEnd"/>
            <w:r w:rsidRPr="10EA46D3">
              <w:rPr>
                <w:rFonts w:ascii="Times New Roman" w:eastAsia="Times New Roman" w:hAnsi="Times New Roman"/>
                <w:sz w:val="28"/>
                <w:szCs w:val="28"/>
              </w:rPr>
              <w:t xml:space="preserve"> chi </w:t>
            </w:r>
            <w:proofErr w:type="spellStart"/>
            <w:r w:rsidRPr="10EA46D3">
              <w:rPr>
                <w:rFonts w:ascii="Times New Roman" w:eastAsia="Times New Roman" w:hAnsi="Times New Roman"/>
                <w:sz w:val="28"/>
                <w:szCs w:val="28"/>
              </w:rPr>
              <w:t>tiết</w:t>
            </w:r>
            <w:bookmarkEnd w:id="1091"/>
            <w:bookmarkEnd w:id="1092"/>
            <w:bookmarkEnd w:id="1093"/>
            <w:proofErr w:type="spellEnd"/>
          </w:p>
        </w:tc>
        <w:tc>
          <w:tcPr>
            <w:tcW w:w="1890" w:type="dxa"/>
          </w:tcPr>
          <w:p w14:paraId="0BD6A8D8" w14:textId="77777777" w:rsidR="00B55760" w:rsidRPr="00B9495D" w:rsidRDefault="00B55760" w:rsidP="10EA46D3">
            <w:pPr>
              <w:tabs>
                <w:tab w:val="left" w:pos="360"/>
              </w:tabs>
              <w:spacing w:line="360" w:lineRule="auto"/>
              <w:jc w:val="center"/>
              <w:outlineLvl w:val="2"/>
              <w:rPr>
                <w:rFonts w:ascii="Times New Roman" w:eastAsia="Times New Roman" w:hAnsi="Times New Roman"/>
                <w:sz w:val="28"/>
                <w:szCs w:val="28"/>
              </w:rPr>
            </w:pPr>
            <w:bookmarkStart w:id="1094" w:name="_Toc152973813"/>
            <w:bookmarkStart w:id="1095" w:name="_Toc152974691"/>
            <w:bookmarkStart w:id="1096" w:name="_Toc153441697"/>
            <w:r w:rsidRPr="10EA46D3">
              <w:rPr>
                <w:rFonts w:ascii="Times New Roman" w:eastAsia="Times New Roman" w:hAnsi="Times New Roman"/>
                <w:sz w:val="28"/>
                <w:szCs w:val="28"/>
              </w:rPr>
              <w:t>PK</w:t>
            </w:r>
            <w:bookmarkEnd w:id="1094"/>
            <w:bookmarkEnd w:id="1095"/>
            <w:bookmarkEnd w:id="1096"/>
          </w:p>
        </w:tc>
      </w:tr>
      <w:tr w:rsidR="00AF0C7D" w14:paraId="4993C140" w14:textId="77777777" w:rsidTr="00BD2003">
        <w:trPr>
          <w:jc w:val="center"/>
        </w:trPr>
        <w:tc>
          <w:tcPr>
            <w:tcW w:w="897" w:type="dxa"/>
          </w:tcPr>
          <w:p w14:paraId="49D8DCE1" w14:textId="77777777" w:rsidR="00B55760" w:rsidRPr="00B9495D" w:rsidRDefault="00B55760" w:rsidP="10EA46D3">
            <w:pPr>
              <w:tabs>
                <w:tab w:val="left" w:pos="360"/>
              </w:tabs>
              <w:spacing w:line="360" w:lineRule="auto"/>
              <w:jc w:val="center"/>
              <w:outlineLvl w:val="2"/>
              <w:rPr>
                <w:rFonts w:ascii="Times New Roman" w:eastAsia="Times New Roman" w:hAnsi="Times New Roman"/>
                <w:b/>
                <w:sz w:val="28"/>
                <w:szCs w:val="28"/>
              </w:rPr>
            </w:pPr>
            <w:bookmarkStart w:id="1097" w:name="_Toc152973814"/>
            <w:bookmarkStart w:id="1098" w:name="_Toc152974692"/>
            <w:bookmarkStart w:id="1099" w:name="_Toc153441698"/>
            <w:r w:rsidRPr="10EA46D3">
              <w:rPr>
                <w:rFonts w:ascii="Times New Roman" w:eastAsia="Times New Roman" w:hAnsi="Times New Roman"/>
                <w:b/>
                <w:sz w:val="28"/>
                <w:szCs w:val="28"/>
              </w:rPr>
              <w:t>2</w:t>
            </w:r>
            <w:bookmarkEnd w:id="1097"/>
            <w:bookmarkEnd w:id="1098"/>
            <w:bookmarkEnd w:id="1099"/>
          </w:p>
        </w:tc>
        <w:tc>
          <w:tcPr>
            <w:tcW w:w="1772" w:type="dxa"/>
          </w:tcPr>
          <w:p w14:paraId="1F9E6E4B" w14:textId="40509DEF" w:rsidR="00B5576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00" w:name="_Toc152973815"/>
            <w:bookmarkStart w:id="1101" w:name="_Toc152974693"/>
            <w:bookmarkStart w:id="1102" w:name="_Toc153441699"/>
            <w:proofErr w:type="spellStart"/>
            <w:r w:rsidRPr="10EA46D3">
              <w:rPr>
                <w:rFonts w:ascii="Times New Roman" w:eastAsia="Times New Roman" w:hAnsi="Times New Roman"/>
                <w:sz w:val="28"/>
                <w:szCs w:val="28"/>
              </w:rPr>
              <w:t>id_sp</w:t>
            </w:r>
            <w:bookmarkEnd w:id="1100"/>
            <w:bookmarkEnd w:id="1101"/>
            <w:bookmarkEnd w:id="1102"/>
            <w:proofErr w:type="spellEnd"/>
          </w:p>
        </w:tc>
        <w:tc>
          <w:tcPr>
            <w:tcW w:w="2192" w:type="dxa"/>
          </w:tcPr>
          <w:p w14:paraId="1BFA02D3" w14:textId="31254B14" w:rsidR="00B5576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03" w:name="_Toc152973816"/>
            <w:bookmarkStart w:id="1104" w:name="_Toc152974694"/>
            <w:bookmarkStart w:id="1105" w:name="_Toc153441700"/>
            <w:r w:rsidRPr="10EA46D3">
              <w:rPr>
                <w:rFonts w:ascii="Times New Roman" w:eastAsia="Times New Roman" w:hAnsi="Times New Roman"/>
                <w:sz w:val="28"/>
                <w:szCs w:val="28"/>
              </w:rPr>
              <w:t>INT</w:t>
            </w:r>
            <w:bookmarkEnd w:id="1103"/>
            <w:bookmarkEnd w:id="1104"/>
            <w:bookmarkEnd w:id="1105"/>
          </w:p>
        </w:tc>
        <w:tc>
          <w:tcPr>
            <w:tcW w:w="1979" w:type="dxa"/>
          </w:tcPr>
          <w:p w14:paraId="614B0861" w14:textId="19AD310A" w:rsidR="00B55760" w:rsidRPr="00B9495D" w:rsidRDefault="1AE4BDD7" w:rsidP="00BD2003">
            <w:pPr>
              <w:tabs>
                <w:tab w:val="left" w:pos="360"/>
              </w:tabs>
              <w:spacing w:line="360" w:lineRule="auto"/>
              <w:outlineLvl w:val="2"/>
              <w:rPr>
                <w:rFonts w:ascii="Times New Roman" w:eastAsia="Times New Roman" w:hAnsi="Times New Roman"/>
                <w:sz w:val="28"/>
                <w:szCs w:val="28"/>
              </w:rPr>
            </w:pPr>
            <w:bookmarkStart w:id="1106" w:name="_Toc152973817"/>
            <w:bookmarkStart w:id="1107" w:name="_Toc152974695"/>
            <w:bookmarkStart w:id="1108" w:name="_Toc153441701"/>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1106"/>
            <w:bookmarkEnd w:id="1107"/>
            <w:bookmarkEnd w:id="1108"/>
            <w:proofErr w:type="spellEnd"/>
          </w:p>
        </w:tc>
        <w:tc>
          <w:tcPr>
            <w:tcW w:w="1890" w:type="dxa"/>
          </w:tcPr>
          <w:p w14:paraId="168D6621" w14:textId="1E8ABD3D" w:rsidR="00B5576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09" w:name="_Toc152973818"/>
            <w:bookmarkStart w:id="1110" w:name="_Toc152974696"/>
            <w:bookmarkStart w:id="1111" w:name="_Toc153441702"/>
            <w:r w:rsidRPr="10EA46D3">
              <w:rPr>
                <w:rFonts w:ascii="Times New Roman" w:eastAsia="Times New Roman" w:hAnsi="Times New Roman"/>
                <w:sz w:val="28"/>
                <w:szCs w:val="28"/>
              </w:rPr>
              <w:t>FK</w:t>
            </w:r>
            <w:bookmarkEnd w:id="1109"/>
            <w:bookmarkEnd w:id="1110"/>
            <w:bookmarkEnd w:id="1111"/>
          </w:p>
        </w:tc>
      </w:tr>
      <w:tr w:rsidR="00AF0C7D" w14:paraId="64CD5B49" w14:textId="77777777" w:rsidTr="00BD2003">
        <w:trPr>
          <w:jc w:val="center"/>
        </w:trPr>
        <w:tc>
          <w:tcPr>
            <w:tcW w:w="897" w:type="dxa"/>
          </w:tcPr>
          <w:p w14:paraId="4469961B" w14:textId="77777777" w:rsidR="00B55760" w:rsidRPr="00B9495D" w:rsidRDefault="00B55760" w:rsidP="10EA46D3">
            <w:pPr>
              <w:tabs>
                <w:tab w:val="left" w:pos="360"/>
              </w:tabs>
              <w:spacing w:line="360" w:lineRule="auto"/>
              <w:jc w:val="center"/>
              <w:outlineLvl w:val="2"/>
              <w:rPr>
                <w:rFonts w:ascii="Times New Roman" w:eastAsia="Times New Roman" w:hAnsi="Times New Roman"/>
                <w:b/>
                <w:sz w:val="28"/>
                <w:szCs w:val="28"/>
              </w:rPr>
            </w:pPr>
            <w:bookmarkStart w:id="1112" w:name="_Toc152973819"/>
            <w:bookmarkStart w:id="1113" w:name="_Toc152974697"/>
            <w:bookmarkStart w:id="1114" w:name="_Toc153441703"/>
            <w:r w:rsidRPr="10EA46D3">
              <w:rPr>
                <w:rFonts w:ascii="Times New Roman" w:eastAsia="Times New Roman" w:hAnsi="Times New Roman"/>
                <w:b/>
                <w:sz w:val="28"/>
                <w:szCs w:val="28"/>
              </w:rPr>
              <w:t>3</w:t>
            </w:r>
            <w:bookmarkEnd w:id="1112"/>
            <w:bookmarkEnd w:id="1113"/>
            <w:bookmarkEnd w:id="1114"/>
          </w:p>
        </w:tc>
        <w:tc>
          <w:tcPr>
            <w:tcW w:w="1772" w:type="dxa"/>
          </w:tcPr>
          <w:p w14:paraId="21B06C31" w14:textId="13F8A203" w:rsidR="00B5576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15" w:name="_Toc152973820"/>
            <w:bookmarkStart w:id="1116" w:name="_Toc152974698"/>
            <w:bookmarkStart w:id="1117" w:name="_Toc153441704"/>
            <w:proofErr w:type="spellStart"/>
            <w:r w:rsidRPr="10EA46D3">
              <w:rPr>
                <w:rFonts w:ascii="Times New Roman" w:eastAsia="Times New Roman" w:hAnsi="Times New Roman"/>
                <w:sz w:val="28"/>
                <w:szCs w:val="28"/>
              </w:rPr>
              <w:t>id_giam_gia</w:t>
            </w:r>
            <w:bookmarkEnd w:id="1115"/>
            <w:bookmarkEnd w:id="1116"/>
            <w:bookmarkEnd w:id="1117"/>
            <w:proofErr w:type="spellEnd"/>
          </w:p>
        </w:tc>
        <w:tc>
          <w:tcPr>
            <w:tcW w:w="2192" w:type="dxa"/>
          </w:tcPr>
          <w:p w14:paraId="08335A3D" w14:textId="6E648998" w:rsidR="00B5576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18" w:name="_Toc152973821"/>
            <w:bookmarkStart w:id="1119" w:name="_Toc152974699"/>
            <w:bookmarkStart w:id="1120" w:name="_Toc153441705"/>
            <w:r w:rsidRPr="10EA46D3">
              <w:rPr>
                <w:rFonts w:ascii="Times New Roman" w:eastAsia="Times New Roman" w:hAnsi="Times New Roman"/>
                <w:sz w:val="28"/>
                <w:szCs w:val="28"/>
              </w:rPr>
              <w:t>INT</w:t>
            </w:r>
            <w:bookmarkEnd w:id="1118"/>
            <w:bookmarkEnd w:id="1119"/>
            <w:bookmarkEnd w:id="1120"/>
          </w:p>
        </w:tc>
        <w:tc>
          <w:tcPr>
            <w:tcW w:w="1979" w:type="dxa"/>
          </w:tcPr>
          <w:p w14:paraId="35197FBF" w14:textId="6F230923" w:rsidR="00B55760" w:rsidRPr="00B9495D" w:rsidRDefault="1AE4BDD7" w:rsidP="00BD2003">
            <w:pPr>
              <w:tabs>
                <w:tab w:val="left" w:pos="360"/>
              </w:tabs>
              <w:spacing w:line="360" w:lineRule="auto"/>
              <w:outlineLvl w:val="2"/>
              <w:rPr>
                <w:rFonts w:ascii="Times New Roman" w:eastAsia="Times New Roman" w:hAnsi="Times New Roman"/>
                <w:sz w:val="28"/>
                <w:szCs w:val="28"/>
              </w:rPr>
            </w:pPr>
            <w:bookmarkStart w:id="1121" w:name="_Toc152973822"/>
            <w:bookmarkStart w:id="1122" w:name="_Toc152974700"/>
            <w:bookmarkStart w:id="1123" w:name="_Toc153441706"/>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bookmarkEnd w:id="1121"/>
            <w:bookmarkEnd w:id="1122"/>
            <w:bookmarkEnd w:id="1123"/>
            <w:proofErr w:type="spellEnd"/>
          </w:p>
        </w:tc>
        <w:tc>
          <w:tcPr>
            <w:tcW w:w="1890" w:type="dxa"/>
          </w:tcPr>
          <w:p w14:paraId="2E4694F6" w14:textId="2AAD2EA3" w:rsidR="00B5576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24" w:name="_Toc152973823"/>
            <w:bookmarkStart w:id="1125" w:name="_Toc152974701"/>
            <w:bookmarkStart w:id="1126" w:name="_Toc153441707"/>
            <w:r w:rsidRPr="10EA46D3">
              <w:rPr>
                <w:rFonts w:ascii="Times New Roman" w:eastAsia="Times New Roman" w:hAnsi="Times New Roman"/>
                <w:sz w:val="28"/>
                <w:szCs w:val="28"/>
              </w:rPr>
              <w:t>FK</w:t>
            </w:r>
            <w:bookmarkEnd w:id="1124"/>
            <w:bookmarkEnd w:id="1125"/>
            <w:bookmarkEnd w:id="1126"/>
          </w:p>
        </w:tc>
      </w:tr>
      <w:tr w:rsidR="009B6594" w14:paraId="0EE952C5" w14:textId="77777777" w:rsidTr="00BD2003">
        <w:trPr>
          <w:jc w:val="center"/>
        </w:trPr>
        <w:tc>
          <w:tcPr>
            <w:tcW w:w="897" w:type="dxa"/>
          </w:tcPr>
          <w:p w14:paraId="272CE350" w14:textId="4FB10232" w:rsidR="006359F4" w:rsidRDefault="003879C5" w:rsidP="10EA46D3">
            <w:pPr>
              <w:tabs>
                <w:tab w:val="left" w:pos="360"/>
              </w:tabs>
              <w:spacing w:line="360" w:lineRule="auto"/>
              <w:jc w:val="center"/>
              <w:outlineLvl w:val="2"/>
              <w:rPr>
                <w:rFonts w:ascii="Times New Roman" w:eastAsia="Times New Roman" w:hAnsi="Times New Roman"/>
                <w:b/>
                <w:sz w:val="28"/>
                <w:szCs w:val="28"/>
              </w:rPr>
            </w:pPr>
            <w:bookmarkStart w:id="1127" w:name="_Toc152973824"/>
            <w:bookmarkStart w:id="1128" w:name="_Toc152974702"/>
            <w:bookmarkStart w:id="1129" w:name="_Toc153441708"/>
            <w:r w:rsidRPr="10EA46D3">
              <w:rPr>
                <w:rFonts w:ascii="Times New Roman" w:eastAsia="Times New Roman" w:hAnsi="Times New Roman"/>
                <w:b/>
                <w:sz w:val="28"/>
                <w:szCs w:val="28"/>
              </w:rPr>
              <w:t>4</w:t>
            </w:r>
            <w:bookmarkEnd w:id="1127"/>
            <w:bookmarkEnd w:id="1128"/>
            <w:bookmarkEnd w:id="1129"/>
          </w:p>
        </w:tc>
        <w:tc>
          <w:tcPr>
            <w:tcW w:w="1772" w:type="dxa"/>
          </w:tcPr>
          <w:p w14:paraId="00194909" w14:textId="5A8721FC" w:rsidR="006359F4" w:rsidRDefault="1AE4BDD7" w:rsidP="00BD2003">
            <w:pPr>
              <w:tabs>
                <w:tab w:val="left" w:pos="360"/>
              </w:tabs>
              <w:spacing w:line="360" w:lineRule="auto"/>
              <w:jc w:val="center"/>
              <w:outlineLvl w:val="2"/>
              <w:rPr>
                <w:rFonts w:ascii="Times New Roman" w:eastAsia="Times New Roman" w:hAnsi="Times New Roman"/>
                <w:sz w:val="28"/>
                <w:szCs w:val="28"/>
              </w:rPr>
            </w:pPr>
            <w:bookmarkStart w:id="1130" w:name="_Toc152973825"/>
            <w:bookmarkStart w:id="1131" w:name="_Toc152974703"/>
            <w:bookmarkStart w:id="1132" w:name="_Toc153441709"/>
            <w:proofErr w:type="spellStart"/>
            <w:r w:rsidRPr="10EA46D3">
              <w:rPr>
                <w:rFonts w:ascii="Times New Roman" w:eastAsia="Times New Roman" w:hAnsi="Times New Roman"/>
                <w:sz w:val="28"/>
                <w:szCs w:val="28"/>
              </w:rPr>
              <w:t>trang_thai</w:t>
            </w:r>
            <w:bookmarkEnd w:id="1130"/>
            <w:bookmarkEnd w:id="1131"/>
            <w:bookmarkEnd w:id="1132"/>
            <w:proofErr w:type="spellEnd"/>
          </w:p>
        </w:tc>
        <w:tc>
          <w:tcPr>
            <w:tcW w:w="2192" w:type="dxa"/>
          </w:tcPr>
          <w:p w14:paraId="651390FE" w14:textId="5BE3C371" w:rsidR="006359F4" w:rsidRDefault="006359F4" w:rsidP="10EA46D3">
            <w:pPr>
              <w:tabs>
                <w:tab w:val="left" w:pos="360"/>
              </w:tabs>
              <w:spacing w:line="360" w:lineRule="auto"/>
              <w:jc w:val="center"/>
              <w:outlineLvl w:val="2"/>
              <w:rPr>
                <w:rFonts w:ascii="Times New Roman" w:eastAsia="Times New Roman" w:hAnsi="Times New Roman"/>
                <w:sz w:val="28"/>
                <w:szCs w:val="28"/>
              </w:rPr>
            </w:pPr>
            <w:bookmarkStart w:id="1133" w:name="_Toc152973826"/>
            <w:bookmarkStart w:id="1134" w:name="_Toc152974704"/>
            <w:bookmarkStart w:id="1135" w:name="_Toc153441710"/>
            <w:r w:rsidRPr="10EA46D3">
              <w:rPr>
                <w:rFonts w:ascii="Times New Roman" w:eastAsia="Times New Roman" w:hAnsi="Times New Roman"/>
                <w:sz w:val="28"/>
                <w:szCs w:val="28"/>
              </w:rPr>
              <w:t>INT</w:t>
            </w:r>
            <w:bookmarkEnd w:id="1133"/>
            <w:bookmarkEnd w:id="1134"/>
            <w:bookmarkEnd w:id="1135"/>
          </w:p>
        </w:tc>
        <w:tc>
          <w:tcPr>
            <w:tcW w:w="1979" w:type="dxa"/>
          </w:tcPr>
          <w:p w14:paraId="3AAE5F5B" w14:textId="57F5A0A5" w:rsidR="006359F4" w:rsidRPr="00B9495D" w:rsidRDefault="1AE4BDD7" w:rsidP="00BD2003">
            <w:pPr>
              <w:tabs>
                <w:tab w:val="left" w:pos="360"/>
              </w:tabs>
              <w:spacing w:line="360" w:lineRule="auto"/>
              <w:outlineLvl w:val="2"/>
              <w:rPr>
                <w:rFonts w:ascii="Times New Roman" w:eastAsia="Times New Roman" w:hAnsi="Times New Roman"/>
                <w:sz w:val="28"/>
                <w:szCs w:val="28"/>
              </w:rPr>
            </w:pPr>
            <w:bookmarkStart w:id="1136" w:name="_Toc152973827"/>
            <w:bookmarkStart w:id="1137" w:name="_Toc152974705"/>
            <w:bookmarkStart w:id="1138" w:name="_Toc153441711"/>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1136"/>
            <w:bookmarkEnd w:id="1137"/>
            <w:bookmarkEnd w:id="1138"/>
            <w:proofErr w:type="spellEnd"/>
          </w:p>
        </w:tc>
        <w:tc>
          <w:tcPr>
            <w:tcW w:w="1890" w:type="dxa"/>
          </w:tcPr>
          <w:p w14:paraId="4E8CE992" w14:textId="61D63A3E" w:rsidR="006359F4" w:rsidRPr="00B9495D" w:rsidRDefault="006359F4" w:rsidP="10EA46D3">
            <w:pPr>
              <w:tabs>
                <w:tab w:val="left" w:pos="360"/>
              </w:tabs>
              <w:spacing w:line="360" w:lineRule="auto"/>
              <w:jc w:val="center"/>
              <w:outlineLvl w:val="2"/>
              <w:rPr>
                <w:rFonts w:ascii="Times New Roman" w:eastAsia="Times New Roman" w:hAnsi="Times New Roman"/>
                <w:sz w:val="28"/>
                <w:szCs w:val="28"/>
              </w:rPr>
            </w:pPr>
            <w:bookmarkStart w:id="1139" w:name="_Toc152973828"/>
            <w:bookmarkStart w:id="1140" w:name="_Toc152974706"/>
            <w:bookmarkStart w:id="1141" w:name="_Toc153441712"/>
            <w:r w:rsidRPr="10EA46D3">
              <w:rPr>
                <w:rFonts w:ascii="Times New Roman" w:eastAsia="Times New Roman" w:hAnsi="Times New Roman"/>
                <w:sz w:val="28"/>
                <w:szCs w:val="28"/>
              </w:rPr>
              <w:t>NULL</w:t>
            </w:r>
            <w:bookmarkEnd w:id="1139"/>
            <w:bookmarkEnd w:id="1140"/>
            <w:bookmarkEnd w:id="1141"/>
          </w:p>
        </w:tc>
      </w:tr>
    </w:tbl>
    <w:p w14:paraId="78B7356A" w14:textId="6883CDF3" w:rsidR="003879C5" w:rsidRDefault="003879C5" w:rsidP="00BD2003">
      <w:pPr>
        <w:spacing w:after="0" w:line="360" w:lineRule="auto"/>
        <w:rPr>
          <w:rFonts w:ascii="Times New Roman" w:eastAsia="Times New Roman" w:hAnsi="Times New Roman" w:cs="Times New Roman"/>
        </w:rPr>
      </w:pPr>
    </w:p>
    <w:p w14:paraId="0CCC2951" w14:textId="77777777" w:rsidR="00BD2003" w:rsidRDefault="00BD2003">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br w:type="page"/>
      </w:r>
    </w:p>
    <w:p w14:paraId="202FA997" w14:textId="172526CE" w:rsidR="003879C5" w:rsidRDefault="0A9B77CB"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bookmarkStart w:id="1142" w:name="_Toc153435905"/>
      <w:r w:rsidRPr="0A9B77CB">
        <w:rPr>
          <w:rFonts w:ascii="Times New Roman" w:eastAsia="Times New Roman" w:hAnsi="Times New Roman" w:cs="Times New Roman"/>
          <w:b/>
          <w:bCs/>
          <w:color w:val="000000" w:themeColor="text1"/>
          <w:sz w:val="28"/>
          <w:szCs w:val="28"/>
        </w:rPr>
        <w:t xml:space="preserve">H9: </w:t>
      </w:r>
      <w:proofErr w:type="spellStart"/>
      <w:r w:rsidRPr="0A9B77CB">
        <w:rPr>
          <w:rFonts w:ascii="Times New Roman" w:eastAsia="Times New Roman" w:hAnsi="Times New Roman" w:cs="Times New Roman"/>
          <w:b/>
          <w:bCs/>
          <w:color w:val="000000" w:themeColor="text1"/>
          <w:sz w:val="28"/>
          <w:szCs w:val="28"/>
        </w:rPr>
        <w:t>Bảng</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Giỏ</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hàng</w:t>
      </w:r>
      <w:proofErr w:type="spellEnd"/>
      <w:r w:rsidRPr="0A9B77CB">
        <w:rPr>
          <w:rFonts w:ascii="Times New Roman" w:eastAsia="Times New Roman" w:hAnsi="Times New Roman" w:cs="Times New Roman"/>
          <w:b/>
          <w:bCs/>
          <w:color w:val="000000" w:themeColor="text1"/>
          <w:sz w:val="28"/>
          <w:szCs w:val="28"/>
        </w:rPr>
        <w:t xml:space="preserve"> chi </w:t>
      </w:r>
      <w:proofErr w:type="spellStart"/>
      <w:r w:rsidRPr="0A9B77CB">
        <w:rPr>
          <w:rFonts w:ascii="Times New Roman" w:eastAsia="Times New Roman" w:hAnsi="Times New Roman" w:cs="Times New Roman"/>
          <w:b/>
          <w:bCs/>
          <w:color w:val="000000" w:themeColor="text1"/>
          <w:sz w:val="28"/>
          <w:szCs w:val="28"/>
        </w:rPr>
        <w:t>tiết</w:t>
      </w:r>
      <w:bookmarkEnd w:id="1142"/>
      <w:proofErr w:type="spellEnd"/>
    </w:p>
    <w:p w14:paraId="20A63067" w14:textId="1BA99FAE"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75415414" wp14:editId="1CDBE040">
            <wp:extent cx="2879678" cy="3086424"/>
            <wp:effectExtent l="0" t="0" r="0" b="0"/>
            <wp:docPr id="115353011" name="Picture 11535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53011"/>
                    <pic:cNvPicPr/>
                  </pic:nvPicPr>
                  <pic:blipFill>
                    <a:blip r:embed="rId43">
                      <a:extLst>
                        <a:ext uri="{28A0092B-C50C-407E-A947-70E740481C1C}">
                          <a14:useLocalDpi xmlns:a14="http://schemas.microsoft.com/office/drawing/2010/main" val="0"/>
                        </a:ext>
                      </a:extLst>
                    </a:blip>
                    <a:stretch>
                      <a:fillRect/>
                    </a:stretch>
                  </pic:blipFill>
                  <pic:spPr>
                    <a:xfrm>
                      <a:off x="0" y="0"/>
                      <a:ext cx="2879678" cy="3086424"/>
                    </a:xfrm>
                    <a:prstGeom prst="rect">
                      <a:avLst/>
                    </a:prstGeom>
                  </pic:spPr>
                </pic:pic>
              </a:graphicData>
            </a:graphic>
          </wp:inline>
        </w:drawing>
      </w:r>
    </w:p>
    <w:tbl>
      <w:tblPr>
        <w:tblStyle w:val="TableGrid"/>
        <w:tblW w:w="8730" w:type="dxa"/>
        <w:tblInd w:w="108" w:type="dxa"/>
        <w:tblLayout w:type="fixed"/>
        <w:tblLook w:val="04A0" w:firstRow="1" w:lastRow="0" w:firstColumn="1" w:lastColumn="0" w:noHBand="0" w:noVBand="1"/>
      </w:tblPr>
      <w:tblGrid>
        <w:gridCol w:w="900"/>
        <w:gridCol w:w="1800"/>
        <w:gridCol w:w="2250"/>
        <w:gridCol w:w="1890"/>
        <w:gridCol w:w="1890"/>
      </w:tblGrid>
      <w:tr w:rsidR="003879C5" w14:paraId="7891127D" w14:textId="77777777" w:rsidTr="1AE4BDD7">
        <w:tc>
          <w:tcPr>
            <w:tcW w:w="8730" w:type="dxa"/>
            <w:gridSpan w:val="5"/>
            <w:shd w:val="clear" w:color="auto" w:fill="ED7D31" w:themeFill="accent2"/>
          </w:tcPr>
          <w:p w14:paraId="58EC33EE" w14:textId="406C6030" w:rsidR="003879C5"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143" w:name="_Toc152973829"/>
            <w:bookmarkStart w:id="1144" w:name="_Toc152974707"/>
            <w:bookmarkStart w:id="1145" w:name="_Toc153441713"/>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AE4BDD7">
              <w:rPr>
                <w:rFonts w:ascii="Times New Roman" w:eastAsia="Times New Roman" w:hAnsi="Times New Roman"/>
                <w:b/>
                <w:color w:val="000000" w:themeColor="text1"/>
                <w:sz w:val="28"/>
                <w:szCs w:val="28"/>
              </w:rPr>
              <w:t>gio_hang_chi_tiet</w:t>
            </w:r>
            <w:bookmarkEnd w:id="1143"/>
            <w:bookmarkEnd w:id="1144"/>
            <w:bookmarkEnd w:id="1145"/>
            <w:proofErr w:type="spellEnd"/>
          </w:p>
        </w:tc>
      </w:tr>
      <w:tr w:rsidR="008D512A" w14:paraId="3E82C089" w14:textId="77777777" w:rsidTr="1AE4BDD7">
        <w:tc>
          <w:tcPr>
            <w:tcW w:w="900" w:type="dxa"/>
            <w:shd w:val="clear" w:color="auto" w:fill="ED7D31" w:themeFill="accent2"/>
          </w:tcPr>
          <w:p w14:paraId="707F4E3A" w14:textId="77777777" w:rsidR="003879C5" w:rsidRPr="00B9495D" w:rsidRDefault="003879C5" w:rsidP="10EA46D3">
            <w:pPr>
              <w:tabs>
                <w:tab w:val="left" w:pos="360"/>
              </w:tabs>
              <w:spacing w:line="360" w:lineRule="auto"/>
              <w:jc w:val="center"/>
              <w:outlineLvl w:val="2"/>
              <w:rPr>
                <w:rFonts w:ascii="Times New Roman" w:eastAsia="Times New Roman" w:hAnsi="Times New Roman"/>
                <w:b/>
                <w:sz w:val="28"/>
                <w:szCs w:val="28"/>
              </w:rPr>
            </w:pPr>
            <w:bookmarkStart w:id="1146" w:name="_Toc152973830"/>
            <w:bookmarkStart w:id="1147" w:name="_Toc152974708"/>
            <w:bookmarkStart w:id="1148" w:name="_Toc153441714"/>
            <w:r w:rsidRPr="10EA46D3">
              <w:rPr>
                <w:rFonts w:ascii="Times New Roman" w:eastAsia="Times New Roman" w:hAnsi="Times New Roman"/>
                <w:b/>
                <w:sz w:val="28"/>
                <w:szCs w:val="28"/>
              </w:rPr>
              <w:t>STT</w:t>
            </w:r>
            <w:bookmarkEnd w:id="1146"/>
            <w:bookmarkEnd w:id="1147"/>
            <w:bookmarkEnd w:id="1148"/>
          </w:p>
        </w:tc>
        <w:tc>
          <w:tcPr>
            <w:tcW w:w="1800" w:type="dxa"/>
            <w:shd w:val="clear" w:color="auto" w:fill="ED7D31" w:themeFill="accent2"/>
          </w:tcPr>
          <w:p w14:paraId="5EE8FAFC" w14:textId="77777777" w:rsidR="003879C5" w:rsidRPr="00B9495D" w:rsidRDefault="003879C5" w:rsidP="10EA46D3">
            <w:pPr>
              <w:tabs>
                <w:tab w:val="left" w:pos="360"/>
              </w:tabs>
              <w:spacing w:line="360" w:lineRule="auto"/>
              <w:jc w:val="center"/>
              <w:outlineLvl w:val="2"/>
              <w:rPr>
                <w:rFonts w:ascii="Times New Roman" w:eastAsia="Times New Roman" w:hAnsi="Times New Roman"/>
                <w:b/>
                <w:sz w:val="28"/>
                <w:szCs w:val="28"/>
              </w:rPr>
            </w:pPr>
            <w:bookmarkStart w:id="1149" w:name="_Toc152973831"/>
            <w:bookmarkStart w:id="1150" w:name="_Toc152974709"/>
            <w:bookmarkStart w:id="1151" w:name="_Toc153441715"/>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149"/>
            <w:bookmarkEnd w:id="1150"/>
            <w:bookmarkEnd w:id="1151"/>
            <w:proofErr w:type="spellEnd"/>
          </w:p>
        </w:tc>
        <w:tc>
          <w:tcPr>
            <w:tcW w:w="2250" w:type="dxa"/>
            <w:shd w:val="clear" w:color="auto" w:fill="ED7D31" w:themeFill="accent2"/>
          </w:tcPr>
          <w:p w14:paraId="2AF16F63" w14:textId="77777777" w:rsidR="003879C5" w:rsidRPr="00B9495D" w:rsidRDefault="003879C5" w:rsidP="10EA46D3">
            <w:pPr>
              <w:tabs>
                <w:tab w:val="left" w:pos="360"/>
              </w:tabs>
              <w:spacing w:line="360" w:lineRule="auto"/>
              <w:jc w:val="center"/>
              <w:outlineLvl w:val="2"/>
              <w:rPr>
                <w:rFonts w:ascii="Times New Roman" w:eastAsia="Times New Roman" w:hAnsi="Times New Roman"/>
                <w:b/>
                <w:sz w:val="28"/>
                <w:szCs w:val="28"/>
              </w:rPr>
            </w:pPr>
            <w:bookmarkStart w:id="1152" w:name="_Toc152973832"/>
            <w:bookmarkStart w:id="1153" w:name="_Toc152974710"/>
            <w:bookmarkStart w:id="1154" w:name="_Toc153441716"/>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152"/>
            <w:bookmarkEnd w:id="1153"/>
            <w:bookmarkEnd w:id="1154"/>
            <w:proofErr w:type="spellEnd"/>
          </w:p>
        </w:tc>
        <w:tc>
          <w:tcPr>
            <w:tcW w:w="1890" w:type="dxa"/>
            <w:shd w:val="clear" w:color="auto" w:fill="ED7D31" w:themeFill="accent2"/>
          </w:tcPr>
          <w:p w14:paraId="0B4AFAA4" w14:textId="77777777" w:rsidR="003879C5" w:rsidRPr="00B9495D" w:rsidRDefault="003879C5" w:rsidP="10EA46D3">
            <w:pPr>
              <w:tabs>
                <w:tab w:val="left" w:pos="360"/>
              </w:tabs>
              <w:spacing w:line="360" w:lineRule="auto"/>
              <w:jc w:val="center"/>
              <w:outlineLvl w:val="2"/>
              <w:rPr>
                <w:rFonts w:ascii="Times New Roman" w:eastAsia="Times New Roman" w:hAnsi="Times New Roman"/>
                <w:b/>
                <w:sz w:val="28"/>
                <w:szCs w:val="28"/>
              </w:rPr>
            </w:pPr>
            <w:bookmarkStart w:id="1155" w:name="_Toc152973833"/>
            <w:bookmarkStart w:id="1156" w:name="_Toc152974711"/>
            <w:bookmarkStart w:id="1157" w:name="_Toc153441717"/>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155"/>
            <w:bookmarkEnd w:id="1156"/>
            <w:bookmarkEnd w:id="1157"/>
            <w:proofErr w:type="spellEnd"/>
          </w:p>
        </w:tc>
        <w:tc>
          <w:tcPr>
            <w:tcW w:w="1890" w:type="dxa"/>
            <w:shd w:val="clear" w:color="auto" w:fill="ED7D31" w:themeFill="accent2"/>
          </w:tcPr>
          <w:p w14:paraId="567E189A" w14:textId="77777777" w:rsidR="003879C5" w:rsidRPr="00B9495D" w:rsidRDefault="003879C5" w:rsidP="10EA46D3">
            <w:pPr>
              <w:tabs>
                <w:tab w:val="left" w:pos="360"/>
              </w:tabs>
              <w:spacing w:line="360" w:lineRule="auto"/>
              <w:jc w:val="center"/>
              <w:outlineLvl w:val="2"/>
              <w:rPr>
                <w:rFonts w:ascii="Times New Roman" w:eastAsia="Times New Roman" w:hAnsi="Times New Roman"/>
                <w:b/>
                <w:sz w:val="28"/>
                <w:szCs w:val="28"/>
              </w:rPr>
            </w:pPr>
            <w:bookmarkStart w:id="1158" w:name="_Toc152973834"/>
            <w:bookmarkStart w:id="1159" w:name="_Toc152974712"/>
            <w:bookmarkStart w:id="1160" w:name="_Toc153441718"/>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158"/>
            <w:bookmarkEnd w:id="1159"/>
            <w:bookmarkEnd w:id="1160"/>
            <w:proofErr w:type="spellEnd"/>
          </w:p>
        </w:tc>
      </w:tr>
      <w:tr w:rsidR="008D512A" w14:paraId="5EA58017" w14:textId="77777777" w:rsidTr="1AE4BDD7">
        <w:tc>
          <w:tcPr>
            <w:tcW w:w="900" w:type="dxa"/>
          </w:tcPr>
          <w:p w14:paraId="39211386" w14:textId="77777777" w:rsidR="003879C5" w:rsidRPr="00B9495D" w:rsidRDefault="003879C5" w:rsidP="10EA46D3">
            <w:pPr>
              <w:tabs>
                <w:tab w:val="left" w:pos="360"/>
              </w:tabs>
              <w:spacing w:line="360" w:lineRule="auto"/>
              <w:jc w:val="center"/>
              <w:outlineLvl w:val="2"/>
              <w:rPr>
                <w:rFonts w:ascii="Times New Roman" w:eastAsia="Times New Roman" w:hAnsi="Times New Roman"/>
                <w:b/>
                <w:sz w:val="28"/>
                <w:szCs w:val="28"/>
              </w:rPr>
            </w:pPr>
            <w:bookmarkStart w:id="1161" w:name="_Toc152973835"/>
            <w:bookmarkStart w:id="1162" w:name="_Toc152974713"/>
            <w:bookmarkStart w:id="1163" w:name="_Toc153441719"/>
            <w:r w:rsidRPr="10EA46D3">
              <w:rPr>
                <w:rFonts w:ascii="Times New Roman" w:eastAsia="Times New Roman" w:hAnsi="Times New Roman"/>
                <w:b/>
                <w:sz w:val="28"/>
                <w:szCs w:val="28"/>
              </w:rPr>
              <w:t>1</w:t>
            </w:r>
            <w:bookmarkEnd w:id="1161"/>
            <w:bookmarkEnd w:id="1162"/>
            <w:bookmarkEnd w:id="1163"/>
          </w:p>
        </w:tc>
        <w:tc>
          <w:tcPr>
            <w:tcW w:w="1800" w:type="dxa"/>
          </w:tcPr>
          <w:p w14:paraId="44F6C7A8" w14:textId="68FAF051" w:rsidR="003879C5"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64" w:name="_Toc152973836"/>
            <w:bookmarkStart w:id="1165" w:name="_Toc152974714"/>
            <w:bookmarkStart w:id="1166" w:name="_Toc153441720"/>
            <w:proofErr w:type="spellStart"/>
            <w:r w:rsidRPr="10EA46D3">
              <w:rPr>
                <w:rFonts w:ascii="Times New Roman" w:eastAsia="Times New Roman" w:hAnsi="Times New Roman"/>
                <w:sz w:val="28"/>
                <w:szCs w:val="28"/>
              </w:rPr>
              <w:t>id_ghct</w:t>
            </w:r>
            <w:bookmarkEnd w:id="1164"/>
            <w:bookmarkEnd w:id="1165"/>
            <w:bookmarkEnd w:id="1166"/>
            <w:proofErr w:type="spellEnd"/>
          </w:p>
        </w:tc>
        <w:tc>
          <w:tcPr>
            <w:tcW w:w="2250" w:type="dxa"/>
          </w:tcPr>
          <w:p w14:paraId="4A5658EA" w14:textId="1EDB39E4" w:rsidR="003879C5"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67" w:name="_Toc152973837"/>
            <w:bookmarkStart w:id="1168" w:name="_Toc152974715"/>
            <w:bookmarkStart w:id="1169" w:name="_Toc153441721"/>
            <w:r w:rsidRPr="10EA46D3">
              <w:rPr>
                <w:rFonts w:ascii="Times New Roman" w:eastAsia="Times New Roman" w:hAnsi="Times New Roman"/>
                <w:sz w:val="28"/>
                <w:szCs w:val="28"/>
              </w:rPr>
              <w:t>INT</w:t>
            </w:r>
            <w:bookmarkEnd w:id="1167"/>
            <w:bookmarkEnd w:id="1168"/>
            <w:bookmarkEnd w:id="1169"/>
          </w:p>
        </w:tc>
        <w:tc>
          <w:tcPr>
            <w:tcW w:w="1890" w:type="dxa"/>
          </w:tcPr>
          <w:p w14:paraId="6D9DDD86" w14:textId="1ECA86D8" w:rsidR="003879C5" w:rsidRPr="00B9495D" w:rsidRDefault="1AE4BDD7" w:rsidP="00BD2003">
            <w:pPr>
              <w:tabs>
                <w:tab w:val="left" w:pos="360"/>
              </w:tabs>
              <w:spacing w:line="360" w:lineRule="auto"/>
              <w:outlineLvl w:val="2"/>
              <w:rPr>
                <w:rFonts w:ascii="Times New Roman" w:eastAsia="Times New Roman" w:hAnsi="Times New Roman"/>
                <w:sz w:val="28"/>
                <w:szCs w:val="28"/>
              </w:rPr>
            </w:pPr>
            <w:bookmarkStart w:id="1170" w:name="_Toc152973838"/>
            <w:bookmarkStart w:id="1171" w:name="_Toc152974716"/>
            <w:bookmarkStart w:id="1172" w:name="_Toc153441722"/>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giỏ</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r w:rsidRPr="10EA46D3">
              <w:rPr>
                <w:rFonts w:ascii="Times New Roman" w:eastAsia="Times New Roman" w:hAnsi="Times New Roman"/>
                <w:sz w:val="28"/>
                <w:szCs w:val="28"/>
              </w:rPr>
              <w:t xml:space="preserve"> chi </w:t>
            </w:r>
            <w:proofErr w:type="spellStart"/>
            <w:r w:rsidRPr="10EA46D3">
              <w:rPr>
                <w:rFonts w:ascii="Times New Roman" w:eastAsia="Times New Roman" w:hAnsi="Times New Roman"/>
                <w:sz w:val="28"/>
                <w:szCs w:val="28"/>
              </w:rPr>
              <w:t>tiết</w:t>
            </w:r>
            <w:bookmarkEnd w:id="1170"/>
            <w:bookmarkEnd w:id="1171"/>
            <w:bookmarkEnd w:id="1172"/>
            <w:proofErr w:type="spellEnd"/>
          </w:p>
        </w:tc>
        <w:tc>
          <w:tcPr>
            <w:tcW w:w="1890" w:type="dxa"/>
          </w:tcPr>
          <w:p w14:paraId="5C4859AF" w14:textId="77777777" w:rsidR="003879C5" w:rsidRPr="00B9495D" w:rsidRDefault="003879C5" w:rsidP="10EA46D3">
            <w:pPr>
              <w:tabs>
                <w:tab w:val="left" w:pos="360"/>
              </w:tabs>
              <w:spacing w:line="360" w:lineRule="auto"/>
              <w:jc w:val="center"/>
              <w:outlineLvl w:val="2"/>
              <w:rPr>
                <w:rFonts w:ascii="Times New Roman" w:eastAsia="Times New Roman" w:hAnsi="Times New Roman"/>
                <w:sz w:val="28"/>
                <w:szCs w:val="28"/>
              </w:rPr>
            </w:pPr>
            <w:bookmarkStart w:id="1173" w:name="_Toc152973839"/>
            <w:bookmarkStart w:id="1174" w:name="_Toc152974717"/>
            <w:bookmarkStart w:id="1175" w:name="_Toc153441723"/>
            <w:r w:rsidRPr="10EA46D3">
              <w:rPr>
                <w:rFonts w:ascii="Times New Roman" w:eastAsia="Times New Roman" w:hAnsi="Times New Roman"/>
                <w:sz w:val="28"/>
                <w:szCs w:val="28"/>
              </w:rPr>
              <w:t>PK</w:t>
            </w:r>
            <w:bookmarkEnd w:id="1173"/>
            <w:bookmarkEnd w:id="1174"/>
            <w:bookmarkEnd w:id="1175"/>
          </w:p>
        </w:tc>
      </w:tr>
      <w:tr w:rsidR="008D512A" w14:paraId="737FA268" w14:textId="77777777" w:rsidTr="1AE4BDD7">
        <w:tc>
          <w:tcPr>
            <w:tcW w:w="900" w:type="dxa"/>
          </w:tcPr>
          <w:p w14:paraId="0E2FD351" w14:textId="77777777" w:rsidR="000A220D" w:rsidRPr="00B9495D" w:rsidRDefault="000A220D" w:rsidP="10EA46D3">
            <w:pPr>
              <w:tabs>
                <w:tab w:val="left" w:pos="360"/>
              </w:tabs>
              <w:spacing w:line="360" w:lineRule="auto"/>
              <w:jc w:val="center"/>
              <w:outlineLvl w:val="2"/>
              <w:rPr>
                <w:rFonts w:ascii="Times New Roman" w:eastAsia="Times New Roman" w:hAnsi="Times New Roman"/>
                <w:b/>
                <w:sz w:val="28"/>
                <w:szCs w:val="28"/>
              </w:rPr>
            </w:pPr>
            <w:bookmarkStart w:id="1176" w:name="_Toc152973840"/>
            <w:bookmarkStart w:id="1177" w:name="_Toc152974718"/>
            <w:bookmarkStart w:id="1178" w:name="_Toc153441724"/>
            <w:r w:rsidRPr="10EA46D3">
              <w:rPr>
                <w:rFonts w:ascii="Times New Roman" w:eastAsia="Times New Roman" w:hAnsi="Times New Roman"/>
                <w:b/>
                <w:sz w:val="28"/>
                <w:szCs w:val="28"/>
              </w:rPr>
              <w:t>2</w:t>
            </w:r>
            <w:bookmarkEnd w:id="1176"/>
            <w:bookmarkEnd w:id="1177"/>
            <w:bookmarkEnd w:id="1178"/>
          </w:p>
        </w:tc>
        <w:tc>
          <w:tcPr>
            <w:tcW w:w="1800" w:type="dxa"/>
          </w:tcPr>
          <w:p w14:paraId="5BCA7F8C" w14:textId="07337C91" w:rsidR="000A220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79" w:name="_Toc152973841"/>
            <w:bookmarkStart w:id="1180" w:name="_Toc152974719"/>
            <w:bookmarkStart w:id="1181" w:name="_Toc153441725"/>
            <w:proofErr w:type="spellStart"/>
            <w:r w:rsidRPr="10EA46D3">
              <w:rPr>
                <w:rFonts w:ascii="Times New Roman" w:eastAsia="Times New Roman" w:hAnsi="Times New Roman"/>
                <w:sz w:val="28"/>
                <w:szCs w:val="28"/>
              </w:rPr>
              <w:t>id_gh</w:t>
            </w:r>
            <w:bookmarkEnd w:id="1179"/>
            <w:bookmarkEnd w:id="1180"/>
            <w:bookmarkEnd w:id="1181"/>
            <w:proofErr w:type="spellEnd"/>
          </w:p>
        </w:tc>
        <w:tc>
          <w:tcPr>
            <w:tcW w:w="2250" w:type="dxa"/>
          </w:tcPr>
          <w:p w14:paraId="7399EA82" w14:textId="1EDB39E4" w:rsidR="000A220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82" w:name="_Toc152973842"/>
            <w:bookmarkStart w:id="1183" w:name="_Toc152974720"/>
            <w:bookmarkStart w:id="1184" w:name="_Toc153441726"/>
            <w:r w:rsidRPr="10EA46D3">
              <w:rPr>
                <w:rFonts w:ascii="Times New Roman" w:eastAsia="Times New Roman" w:hAnsi="Times New Roman"/>
                <w:sz w:val="28"/>
                <w:szCs w:val="28"/>
              </w:rPr>
              <w:t>INT</w:t>
            </w:r>
            <w:bookmarkEnd w:id="1182"/>
            <w:bookmarkEnd w:id="1183"/>
            <w:bookmarkEnd w:id="1184"/>
          </w:p>
          <w:p w14:paraId="028C15C0" w14:textId="2BDBF1E8" w:rsidR="000A220D" w:rsidRPr="00B9495D" w:rsidRDefault="000A220D" w:rsidP="00BD2003">
            <w:pPr>
              <w:tabs>
                <w:tab w:val="left" w:pos="360"/>
              </w:tabs>
              <w:spacing w:line="360" w:lineRule="auto"/>
              <w:jc w:val="center"/>
              <w:outlineLvl w:val="2"/>
              <w:rPr>
                <w:rFonts w:ascii="Times New Roman" w:eastAsia="Times New Roman" w:hAnsi="Times New Roman"/>
                <w:sz w:val="28"/>
                <w:szCs w:val="28"/>
              </w:rPr>
            </w:pPr>
          </w:p>
        </w:tc>
        <w:tc>
          <w:tcPr>
            <w:tcW w:w="1890" w:type="dxa"/>
          </w:tcPr>
          <w:p w14:paraId="532B0BD7" w14:textId="6414AE7B" w:rsidR="000A220D" w:rsidRPr="00B9495D" w:rsidRDefault="1AE4BDD7" w:rsidP="00BD2003">
            <w:pPr>
              <w:tabs>
                <w:tab w:val="left" w:pos="360"/>
              </w:tabs>
              <w:spacing w:line="360" w:lineRule="auto"/>
              <w:outlineLvl w:val="2"/>
              <w:rPr>
                <w:rFonts w:ascii="Times New Roman" w:eastAsia="Times New Roman" w:hAnsi="Times New Roman"/>
                <w:sz w:val="28"/>
                <w:szCs w:val="28"/>
              </w:rPr>
            </w:pPr>
            <w:bookmarkStart w:id="1185" w:name="_Toc152973843"/>
            <w:bookmarkStart w:id="1186" w:name="_Toc152974721"/>
            <w:bookmarkStart w:id="1187" w:name="_Toc153441727"/>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giỏ</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bookmarkEnd w:id="1185"/>
            <w:bookmarkEnd w:id="1186"/>
            <w:bookmarkEnd w:id="1187"/>
            <w:proofErr w:type="spellEnd"/>
          </w:p>
        </w:tc>
        <w:tc>
          <w:tcPr>
            <w:tcW w:w="1890" w:type="dxa"/>
          </w:tcPr>
          <w:p w14:paraId="35720D93" w14:textId="3E6672DF" w:rsidR="000A220D" w:rsidRPr="00B9495D" w:rsidRDefault="000A220D" w:rsidP="10EA46D3">
            <w:pPr>
              <w:tabs>
                <w:tab w:val="left" w:pos="360"/>
              </w:tabs>
              <w:spacing w:line="360" w:lineRule="auto"/>
              <w:jc w:val="center"/>
              <w:outlineLvl w:val="2"/>
              <w:rPr>
                <w:rFonts w:ascii="Times New Roman" w:eastAsia="Times New Roman" w:hAnsi="Times New Roman"/>
                <w:sz w:val="28"/>
                <w:szCs w:val="28"/>
              </w:rPr>
            </w:pPr>
            <w:bookmarkStart w:id="1188" w:name="_Toc152973844"/>
            <w:bookmarkStart w:id="1189" w:name="_Toc152974722"/>
            <w:bookmarkStart w:id="1190" w:name="_Toc153441728"/>
            <w:r w:rsidRPr="10EA46D3">
              <w:rPr>
                <w:rFonts w:ascii="Times New Roman" w:eastAsia="Times New Roman" w:hAnsi="Times New Roman"/>
                <w:sz w:val="28"/>
                <w:szCs w:val="28"/>
              </w:rPr>
              <w:t>NULL</w:t>
            </w:r>
            <w:bookmarkEnd w:id="1188"/>
            <w:bookmarkEnd w:id="1189"/>
            <w:bookmarkEnd w:id="1190"/>
          </w:p>
        </w:tc>
      </w:tr>
      <w:tr w:rsidR="008D512A" w14:paraId="45FF86D4" w14:textId="77777777" w:rsidTr="1AE4BDD7">
        <w:tc>
          <w:tcPr>
            <w:tcW w:w="900" w:type="dxa"/>
          </w:tcPr>
          <w:p w14:paraId="0286601A" w14:textId="77777777" w:rsidR="000A220D" w:rsidRPr="00B9495D" w:rsidRDefault="000A220D" w:rsidP="10EA46D3">
            <w:pPr>
              <w:tabs>
                <w:tab w:val="left" w:pos="360"/>
              </w:tabs>
              <w:spacing w:line="360" w:lineRule="auto"/>
              <w:jc w:val="center"/>
              <w:outlineLvl w:val="2"/>
              <w:rPr>
                <w:rFonts w:ascii="Times New Roman" w:eastAsia="Times New Roman" w:hAnsi="Times New Roman"/>
                <w:b/>
                <w:sz w:val="28"/>
                <w:szCs w:val="28"/>
              </w:rPr>
            </w:pPr>
            <w:bookmarkStart w:id="1191" w:name="_Toc152973845"/>
            <w:bookmarkStart w:id="1192" w:name="_Toc152974723"/>
            <w:bookmarkStart w:id="1193" w:name="_Toc153441729"/>
            <w:r w:rsidRPr="10EA46D3">
              <w:rPr>
                <w:rFonts w:ascii="Times New Roman" w:eastAsia="Times New Roman" w:hAnsi="Times New Roman"/>
                <w:b/>
                <w:sz w:val="28"/>
                <w:szCs w:val="28"/>
              </w:rPr>
              <w:t>3</w:t>
            </w:r>
            <w:bookmarkEnd w:id="1191"/>
            <w:bookmarkEnd w:id="1192"/>
            <w:bookmarkEnd w:id="1193"/>
          </w:p>
        </w:tc>
        <w:tc>
          <w:tcPr>
            <w:tcW w:w="1800" w:type="dxa"/>
          </w:tcPr>
          <w:p w14:paraId="782183B5" w14:textId="5DAB9DA5" w:rsidR="000A220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94" w:name="_Toc152973846"/>
            <w:bookmarkStart w:id="1195" w:name="_Toc152974724"/>
            <w:bookmarkStart w:id="1196" w:name="_Toc153441730"/>
            <w:proofErr w:type="spellStart"/>
            <w:r w:rsidRPr="10EA46D3">
              <w:rPr>
                <w:rFonts w:ascii="Times New Roman" w:eastAsia="Times New Roman" w:hAnsi="Times New Roman"/>
                <w:sz w:val="28"/>
                <w:szCs w:val="28"/>
              </w:rPr>
              <w:t>id_ctsp</w:t>
            </w:r>
            <w:bookmarkEnd w:id="1194"/>
            <w:bookmarkEnd w:id="1195"/>
            <w:bookmarkEnd w:id="1196"/>
            <w:proofErr w:type="spellEnd"/>
          </w:p>
        </w:tc>
        <w:tc>
          <w:tcPr>
            <w:tcW w:w="2250" w:type="dxa"/>
          </w:tcPr>
          <w:p w14:paraId="3921AFFF" w14:textId="1EDB39E4" w:rsidR="000A220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197" w:name="_Toc152973847"/>
            <w:bookmarkStart w:id="1198" w:name="_Toc152974725"/>
            <w:bookmarkStart w:id="1199" w:name="_Toc153441731"/>
            <w:r w:rsidRPr="10EA46D3">
              <w:rPr>
                <w:rFonts w:ascii="Times New Roman" w:eastAsia="Times New Roman" w:hAnsi="Times New Roman"/>
                <w:sz w:val="28"/>
                <w:szCs w:val="28"/>
              </w:rPr>
              <w:t>INT</w:t>
            </w:r>
            <w:bookmarkEnd w:id="1197"/>
            <w:bookmarkEnd w:id="1198"/>
            <w:bookmarkEnd w:id="1199"/>
          </w:p>
          <w:p w14:paraId="38C6B4C9" w14:textId="34D8F5C6" w:rsidR="000A220D" w:rsidRPr="00B9495D" w:rsidRDefault="000A220D" w:rsidP="00BD2003">
            <w:pPr>
              <w:tabs>
                <w:tab w:val="left" w:pos="360"/>
              </w:tabs>
              <w:spacing w:line="360" w:lineRule="auto"/>
              <w:jc w:val="center"/>
              <w:outlineLvl w:val="2"/>
              <w:rPr>
                <w:rFonts w:ascii="Times New Roman" w:eastAsia="Times New Roman" w:hAnsi="Times New Roman"/>
                <w:sz w:val="28"/>
                <w:szCs w:val="28"/>
              </w:rPr>
            </w:pPr>
          </w:p>
        </w:tc>
        <w:tc>
          <w:tcPr>
            <w:tcW w:w="1890" w:type="dxa"/>
          </w:tcPr>
          <w:p w14:paraId="3A126181" w14:textId="25B1EDC7" w:rsidR="000A220D" w:rsidRPr="00B9495D" w:rsidRDefault="1AE4BDD7" w:rsidP="00BD2003">
            <w:pPr>
              <w:tabs>
                <w:tab w:val="left" w:pos="360"/>
              </w:tabs>
              <w:spacing w:line="360" w:lineRule="auto"/>
              <w:outlineLvl w:val="2"/>
              <w:rPr>
                <w:rFonts w:ascii="Times New Roman" w:eastAsia="Times New Roman" w:hAnsi="Times New Roman"/>
                <w:sz w:val="28"/>
                <w:szCs w:val="28"/>
              </w:rPr>
            </w:pPr>
            <w:bookmarkStart w:id="1200" w:name="_Toc152973848"/>
            <w:bookmarkStart w:id="1201" w:name="_Toc152974726"/>
            <w:bookmarkStart w:id="1202" w:name="_Toc153441732"/>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chi </w:t>
            </w:r>
            <w:proofErr w:type="spellStart"/>
            <w:r w:rsidRPr="10EA46D3">
              <w:rPr>
                <w:rFonts w:ascii="Times New Roman" w:eastAsia="Times New Roman" w:hAnsi="Times New Roman"/>
                <w:sz w:val="28"/>
                <w:szCs w:val="28"/>
              </w:rPr>
              <w:t>tiết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1200"/>
            <w:bookmarkEnd w:id="1201"/>
            <w:bookmarkEnd w:id="1202"/>
            <w:proofErr w:type="spellEnd"/>
            <w:r w:rsidRPr="10EA46D3">
              <w:rPr>
                <w:rFonts w:ascii="Times New Roman" w:eastAsia="Times New Roman" w:hAnsi="Times New Roman"/>
                <w:sz w:val="28"/>
                <w:szCs w:val="28"/>
              </w:rPr>
              <w:t xml:space="preserve"> </w:t>
            </w:r>
          </w:p>
        </w:tc>
        <w:tc>
          <w:tcPr>
            <w:tcW w:w="1890" w:type="dxa"/>
          </w:tcPr>
          <w:p w14:paraId="6E336D93" w14:textId="7BB08085" w:rsidR="000A220D" w:rsidRPr="00B9495D" w:rsidRDefault="000A220D" w:rsidP="10EA46D3">
            <w:pPr>
              <w:tabs>
                <w:tab w:val="left" w:pos="360"/>
              </w:tabs>
              <w:spacing w:line="360" w:lineRule="auto"/>
              <w:jc w:val="center"/>
              <w:outlineLvl w:val="2"/>
              <w:rPr>
                <w:rFonts w:ascii="Times New Roman" w:eastAsia="Times New Roman" w:hAnsi="Times New Roman"/>
                <w:sz w:val="28"/>
                <w:szCs w:val="28"/>
              </w:rPr>
            </w:pPr>
            <w:bookmarkStart w:id="1203" w:name="_Toc152973849"/>
            <w:bookmarkStart w:id="1204" w:name="_Toc152974727"/>
            <w:bookmarkStart w:id="1205" w:name="_Toc153441733"/>
            <w:r w:rsidRPr="10EA46D3">
              <w:rPr>
                <w:rFonts w:ascii="Times New Roman" w:eastAsia="Times New Roman" w:hAnsi="Times New Roman"/>
                <w:sz w:val="28"/>
                <w:szCs w:val="28"/>
              </w:rPr>
              <w:t>NULL</w:t>
            </w:r>
            <w:bookmarkEnd w:id="1203"/>
            <w:bookmarkEnd w:id="1204"/>
            <w:bookmarkEnd w:id="1205"/>
          </w:p>
        </w:tc>
      </w:tr>
      <w:tr w:rsidR="00E544CD" w14:paraId="13EB5590" w14:textId="77777777" w:rsidTr="1AE4BDD7">
        <w:tc>
          <w:tcPr>
            <w:tcW w:w="900" w:type="dxa"/>
          </w:tcPr>
          <w:p w14:paraId="76E4588A" w14:textId="77777777" w:rsidR="000A220D" w:rsidRDefault="000A220D" w:rsidP="10EA46D3">
            <w:pPr>
              <w:tabs>
                <w:tab w:val="left" w:pos="360"/>
              </w:tabs>
              <w:spacing w:line="360" w:lineRule="auto"/>
              <w:jc w:val="center"/>
              <w:outlineLvl w:val="2"/>
              <w:rPr>
                <w:rFonts w:ascii="Times New Roman" w:eastAsia="Times New Roman" w:hAnsi="Times New Roman"/>
                <w:b/>
                <w:sz w:val="28"/>
                <w:szCs w:val="28"/>
              </w:rPr>
            </w:pPr>
            <w:bookmarkStart w:id="1206" w:name="_Toc152973850"/>
            <w:bookmarkStart w:id="1207" w:name="_Toc152974728"/>
            <w:bookmarkStart w:id="1208" w:name="_Toc153441734"/>
            <w:r w:rsidRPr="10EA46D3">
              <w:rPr>
                <w:rFonts w:ascii="Times New Roman" w:eastAsia="Times New Roman" w:hAnsi="Times New Roman"/>
                <w:b/>
                <w:sz w:val="28"/>
                <w:szCs w:val="28"/>
              </w:rPr>
              <w:t>4</w:t>
            </w:r>
            <w:bookmarkEnd w:id="1206"/>
            <w:bookmarkEnd w:id="1207"/>
            <w:bookmarkEnd w:id="1208"/>
          </w:p>
        </w:tc>
        <w:tc>
          <w:tcPr>
            <w:tcW w:w="1800" w:type="dxa"/>
          </w:tcPr>
          <w:p w14:paraId="3125AB0F" w14:textId="331D2917" w:rsidR="000A220D" w:rsidRDefault="1AE4BDD7" w:rsidP="00BD2003">
            <w:pPr>
              <w:tabs>
                <w:tab w:val="left" w:pos="360"/>
              </w:tabs>
              <w:spacing w:line="360" w:lineRule="auto"/>
              <w:jc w:val="center"/>
              <w:outlineLvl w:val="2"/>
              <w:rPr>
                <w:rFonts w:ascii="Times New Roman" w:eastAsia="Times New Roman" w:hAnsi="Times New Roman"/>
                <w:sz w:val="28"/>
                <w:szCs w:val="28"/>
              </w:rPr>
            </w:pPr>
            <w:bookmarkStart w:id="1209" w:name="_Toc152973851"/>
            <w:bookmarkStart w:id="1210" w:name="_Toc152974729"/>
            <w:bookmarkStart w:id="1211" w:name="_Toc153441735"/>
            <w:proofErr w:type="spellStart"/>
            <w:r w:rsidRPr="10EA46D3">
              <w:rPr>
                <w:rFonts w:ascii="Times New Roman" w:eastAsia="Times New Roman" w:hAnsi="Times New Roman"/>
                <w:sz w:val="28"/>
                <w:szCs w:val="28"/>
              </w:rPr>
              <w:t>so_luong</w:t>
            </w:r>
            <w:bookmarkEnd w:id="1209"/>
            <w:bookmarkEnd w:id="1210"/>
            <w:bookmarkEnd w:id="1211"/>
            <w:proofErr w:type="spellEnd"/>
          </w:p>
        </w:tc>
        <w:tc>
          <w:tcPr>
            <w:tcW w:w="2250" w:type="dxa"/>
          </w:tcPr>
          <w:p w14:paraId="0D201AEB" w14:textId="759013AA" w:rsidR="000A220D" w:rsidRDefault="1AE4BDD7" w:rsidP="00BD2003">
            <w:pPr>
              <w:tabs>
                <w:tab w:val="left" w:pos="360"/>
              </w:tabs>
              <w:spacing w:line="360" w:lineRule="auto"/>
              <w:jc w:val="center"/>
              <w:outlineLvl w:val="2"/>
              <w:rPr>
                <w:rFonts w:ascii="Times New Roman" w:eastAsia="Times New Roman" w:hAnsi="Times New Roman"/>
                <w:sz w:val="28"/>
                <w:szCs w:val="28"/>
              </w:rPr>
            </w:pPr>
            <w:bookmarkStart w:id="1212" w:name="_Toc152973852"/>
            <w:bookmarkStart w:id="1213" w:name="_Toc152974730"/>
            <w:bookmarkStart w:id="1214" w:name="_Toc153441736"/>
            <w:r w:rsidRPr="10EA46D3">
              <w:rPr>
                <w:rFonts w:ascii="Times New Roman" w:eastAsia="Times New Roman" w:hAnsi="Times New Roman"/>
                <w:sz w:val="28"/>
                <w:szCs w:val="28"/>
              </w:rPr>
              <w:t>INT</w:t>
            </w:r>
            <w:bookmarkEnd w:id="1212"/>
            <w:bookmarkEnd w:id="1213"/>
            <w:bookmarkEnd w:id="1214"/>
          </w:p>
        </w:tc>
        <w:tc>
          <w:tcPr>
            <w:tcW w:w="1890" w:type="dxa"/>
          </w:tcPr>
          <w:p w14:paraId="23B57341" w14:textId="53ED072C" w:rsidR="000A220D" w:rsidRPr="00B9495D" w:rsidRDefault="1AE4BDD7" w:rsidP="00BD2003">
            <w:pPr>
              <w:tabs>
                <w:tab w:val="left" w:pos="360"/>
              </w:tabs>
              <w:spacing w:line="360" w:lineRule="auto"/>
              <w:outlineLvl w:val="2"/>
              <w:rPr>
                <w:rFonts w:ascii="Times New Roman" w:eastAsia="Times New Roman" w:hAnsi="Times New Roman"/>
                <w:sz w:val="28"/>
                <w:szCs w:val="28"/>
              </w:rPr>
            </w:pPr>
            <w:bookmarkStart w:id="1215" w:name="_Toc152973853"/>
            <w:bookmarkStart w:id="1216" w:name="_Toc152974731"/>
            <w:bookmarkStart w:id="1217" w:name="_Toc153441737"/>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lượng</w:t>
            </w:r>
            <w:bookmarkEnd w:id="1215"/>
            <w:bookmarkEnd w:id="1216"/>
            <w:bookmarkEnd w:id="1217"/>
            <w:proofErr w:type="spellEnd"/>
            <w:r w:rsidRPr="10EA46D3">
              <w:rPr>
                <w:rFonts w:ascii="Times New Roman" w:eastAsia="Times New Roman" w:hAnsi="Times New Roman"/>
                <w:sz w:val="28"/>
                <w:szCs w:val="28"/>
              </w:rPr>
              <w:t xml:space="preserve"> </w:t>
            </w:r>
          </w:p>
        </w:tc>
        <w:tc>
          <w:tcPr>
            <w:tcW w:w="1890" w:type="dxa"/>
          </w:tcPr>
          <w:p w14:paraId="1D3BD121" w14:textId="2C16065D" w:rsidR="000A220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218" w:name="_Toc152973854"/>
            <w:bookmarkStart w:id="1219" w:name="_Toc152974732"/>
            <w:bookmarkStart w:id="1220" w:name="_Toc153441738"/>
            <w:r w:rsidRPr="10EA46D3">
              <w:rPr>
                <w:rFonts w:ascii="Times New Roman" w:eastAsia="Times New Roman" w:hAnsi="Times New Roman"/>
                <w:sz w:val="28"/>
                <w:szCs w:val="28"/>
              </w:rPr>
              <w:t>NULL</w:t>
            </w:r>
            <w:bookmarkEnd w:id="1218"/>
            <w:bookmarkEnd w:id="1219"/>
            <w:bookmarkEnd w:id="1220"/>
          </w:p>
          <w:p w14:paraId="03133BD7" w14:textId="1981DFD0" w:rsidR="000A220D" w:rsidRPr="00B9495D" w:rsidRDefault="000A220D" w:rsidP="00BD2003">
            <w:pPr>
              <w:tabs>
                <w:tab w:val="left" w:pos="360"/>
              </w:tabs>
              <w:spacing w:line="360" w:lineRule="auto"/>
              <w:jc w:val="center"/>
              <w:outlineLvl w:val="2"/>
              <w:rPr>
                <w:rFonts w:ascii="Times New Roman" w:eastAsia="Times New Roman" w:hAnsi="Times New Roman"/>
                <w:sz w:val="28"/>
                <w:szCs w:val="28"/>
              </w:rPr>
            </w:pPr>
          </w:p>
        </w:tc>
      </w:tr>
      <w:tr w:rsidR="00C4182E" w14:paraId="0A014D61" w14:textId="77777777" w:rsidTr="1AE4BDD7">
        <w:tc>
          <w:tcPr>
            <w:tcW w:w="900" w:type="dxa"/>
          </w:tcPr>
          <w:p w14:paraId="50AC697D" w14:textId="36586753" w:rsidR="00C4182E"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221" w:name="_Toc152973855"/>
            <w:bookmarkStart w:id="1222" w:name="_Toc152974733"/>
            <w:bookmarkStart w:id="1223" w:name="_Toc153441739"/>
            <w:r w:rsidRPr="10EA46D3">
              <w:rPr>
                <w:rFonts w:ascii="Times New Roman" w:eastAsia="Times New Roman" w:hAnsi="Times New Roman"/>
                <w:b/>
                <w:sz w:val="28"/>
                <w:szCs w:val="28"/>
              </w:rPr>
              <w:t>5</w:t>
            </w:r>
            <w:bookmarkEnd w:id="1221"/>
            <w:bookmarkEnd w:id="1222"/>
            <w:bookmarkEnd w:id="1223"/>
          </w:p>
        </w:tc>
        <w:tc>
          <w:tcPr>
            <w:tcW w:w="1800" w:type="dxa"/>
          </w:tcPr>
          <w:p w14:paraId="0157C33F" w14:textId="60315EBE" w:rsidR="00C4182E" w:rsidRDefault="1AE4BDD7" w:rsidP="00BD2003">
            <w:pPr>
              <w:tabs>
                <w:tab w:val="left" w:pos="360"/>
              </w:tabs>
              <w:spacing w:line="360" w:lineRule="auto"/>
              <w:jc w:val="center"/>
              <w:outlineLvl w:val="2"/>
              <w:rPr>
                <w:rFonts w:ascii="Times New Roman" w:eastAsia="Times New Roman" w:hAnsi="Times New Roman"/>
                <w:sz w:val="28"/>
                <w:szCs w:val="28"/>
              </w:rPr>
            </w:pPr>
            <w:bookmarkStart w:id="1224" w:name="_Toc152973856"/>
            <w:bookmarkStart w:id="1225" w:name="_Toc152974734"/>
            <w:bookmarkStart w:id="1226" w:name="_Toc153441740"/>
            <w:proofErr w:type="spellStart"/>
            <w:r w:rsidRPr="10EA46D3">
              <w:rPr>
                <w:rFonts w:ascii="Times New Roman" w:eastAsia="Times New Roman" w:hAnsi="Times New Roman"/>
                <w:sz w:val="28"/>
                <w:szCs w:val="28"/>
              </w:rPr>
              <w:t>don_gia</w:t>
            </w:r>
            <w:bookmarkEnd w:id="1224"/>
            <w:bookmarkEnd w:id="1225"/>
            <w:bookmarkEnd w:id="1226"/>
            <w:proofErr w:type="spellEnd"/>
          </w:p>
        </w:tc>
        <w:tc>
          <w:tcPr>
            <w:tcW w:w="2250" w:type="dxa"/>
          </w:tcPr>
          <w:p w14:paraId="1EE9EB68" w14:textId="5EE30867" w:rsidR="00C4182E" w:rsidRDefault="1AE4BDD7" w:rsidP="00BD2003">
            <w:pPr>
              <w:tabs>
                <w:tab w:val="left" w:pos="360"/>
              </w:tabs>
              <w:spacing w:line="360" w:lineRule="auto"/>
              <w:jc w:val="center"/>
              <w:outlineLvl w:val="2"/>
              <w:rPr>
                <w:rFonts w:ascii="Times New Roman" w:eastAsia="Times New Roman" w:hAnsi="Times New Roman"/>
                <w:sz w:val="28"/>
                <w:szCs w:val="28"/>
              </w:rPr>
            </w:pPr>
            <w:bookmarkStart w:id="1227" w:name="_Toc152973857"/>
            <w:bookmarkStart w:id="1228" w:name="_Toc152974735"/>
            <w:bookmarkStart w:id="1229" w:name="_Toc153441741"/>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bookmarkEnd w:id="1227"/>
            <w:bookmarkEnd w:id="1228"/>
            <w:bookmarkEnd w:id="1229"/>
          </w:p>
        </w:tc>
        <w:tc>
          <w:tcPr>
            <w:tcW w:w="1890" w:type="dxa"/>
          </w:tcPr>
          <w:p w14:paraId="0EF8AC02" w14:textId="303876C9" w:rsidR="00C4182E" w:rsidRPr="00B9495D" w:rsidRDefault="1AE4BDD7" w:rsidP="00BD2003">
            <w:pPr>
              <w:tabs>
                <w:tab w:val="left" w:pos="360"/>
              </w:tabs>
              <w:spacing w:line="360" w:lineRule="auto"/>
              <w:outlineLvl w:val="2"/>
              <w:rPr>
                <w:rFonts w:ascii="Times New Roman" w:eastAsia="Times New Roman" w:hAnsi="Times New Roman"/>
                <w:sz w:val="28"/>
                <w:szCs w:val="28"/>
              </w:rPr>
            </w:pPr>
            <w:bookmarkStart w:id="1230" w:name="_Toc152973858"/>
            <w:bookmarkStart w:id="1231" w:name="_Toc152974736"/>
            <w:bookmarkStart w:id="1232" w:name="_Toc153441742"/>
            <w:proofErr w:type="spellStart"/>
            <w:r w:rsidRPr="10EA46D3">
              <w:rPr>
                <w:rFonts w:ascii="Times New Roman" w:eastAsia="Times New Roman" w:hAnsi="Times New Roman"/>
                <w:sz w:val="28"/>
                <w:szCs w:val="28"/>
              </w:rPr>
              <w:t>Đơn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bookmarkEnd w:id="1230"/>
            <w:bookmarkEnd w:id="1231"/>
            <w:bookmarkEnd w:id="1232"/>
            <w:proofErr w:type="spellEnd"/>
          </w:p>
        </w:tc>
        <w:tc>
          <w:tcPr>
            <w:tcW w:w="1890" w:type="dxa"/>
          </w:tcPr>
          <w:p w14:paraId="74EB82AE" w14:textId="46DD7C51" w:rsidR="00C4182E" w:rsidRDefault="1AE4BDD7" w:rsidP="00BD2003">
            <w:pPr>
              <w:tabs>
                <w:tab w:val="left" w:pos="360"/>
              </w:tabs>
              <w:spacing w:line="360" w:lineRule="auto"/>
              <w:jc w:val="center"/>
              <w:outlineLvl w:val="2"/>
              <w:rPr>
                <w:rFonts w:ascii="Times New Roman" w:eastAsia="Times New Roman" w:hAnsi="Times New Roman"/>
                <w:sz w:val="28"/>
                <w:szCs w:val="28"/>
              </w:rPr>
            </w:pPr>
            <w:bookmarkStart w:id="1233" w:name="_Toc152973859"/>
            <w:bookmarkStart w:id="1234" w:name="_Toc152974737"/>
            <w:bookmarkStart w:id="1235" w:name="_Toc153441743"/>
            <w:r w:rsidRPr="10EA46D3">
              <w:rPr>
                <w:rFonts w:ascii="Times New Roman" w:eastAsia="Times New Roman" w:hAnsi="Times New Roman"/>
                <w:sz w:val="28"/>
                <w:szCs w:val="28"/>
              </w:rPr>
              <w:t>NULL</w:t>
            </w:r>
            <w:bookmarkEnd w:id="1233"/>
            <w:bookmarkEnd w:id="1234"/>
            <w:bookmarkEnd w:id="1235"/>
          </w:p>
        </w:tc>
      </w:tr>
      <w:tr w:rsidR="009B6594" w14:paraId="60C483E4" w14:textId="77777777" w:rsidTr="1AE4BDD7">
        <w:tc>
          <w:tcPr>
            <w:tcW w:w="900" w:type="dxa"/>
          </w:tcPr>
          <w:p w14:paraId="723A910E" w14:textId="7DE2B7FA" w:rsidR="00C4182E"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236" w:name="_Toc152973860"/>
            <w:bookmarkStart w:id="1237" w:name="_Toc152974738"/>
            <w:bookmarkStart w:id="1238" w:name="_Toc153441744"/>
            <w:r w:rsidRPr="10EA46D3">
              <w:rPr>
                <w:rFonts w:ascii="Times New Roman" w:eastAsia="Times New Roman" w:hAnsi="Times New Roman"/>
                <w:b/>
                <w:sz w:val="28"/>
                <w:szCs w:val="28"/>
              </w:rPr>
              <w:t>6</w:t>
            </w:r>
            <w:bookmarkEnd w:id="1236"/>
            <w:bookmarkEnd w:id="1237"/>
            <w:bookmarkEnd w:id="1238"/>
          </w:p>
        </w:tc>
        <w:tc>
          <w:tcPr>
            <w:tcW w:w="1800" w:type="dxa"/>
          </w:tcPr>
          <w:p w14:paraId="4BDBBF18" w14:textId="3942AD8F" w:rsidR="00C4182E" w:rsidRDefault="1AE4BDD7" w:rsidP="00BD2003">
            <w:pPr>
              <w:tabs>
                <w:tab w:val="left" w:pos="360"/>
              </w:tabs>
              <w:spacing w:line="360" w:lineRule="auto"/>
              <w:jc w:val="center"/>
              <w:outlineLvl w:val="2"/>
              <w:rPr>
                <w:rFonts w:ascii="Times New Roman" w:eastAsia="Times New Roman" w:hAnsi="Times New Roman"/>
                <w:sz w:val="28"/>
                <w:szCs w:val="28"/>
              </w:rPr>
            </w:pPr>
            <w:bookmarkStart w:id="1239" w:name="_Toc152973861"/>
            <w:bookmarkStart w:id="1240" w:name="_Toc152974739"/>
            <w:bookmarkStart w:id="1241" w:name="_Toc153441745"/>
            <w:proofErr w:type="spellStart"/>
            <w:r w:rsidRPr="10EA46D3">
              <w:rPr>
                <w:rFonts w:ascii="Times New Roman" w:eastAsia="Times New Roman" w:hAnsi="Times New Roman"/>
                <w:sz w:val="28"/>
                <w:szCs w:val="28"/>
              </w:rPr>
              <w:t>don_gia_sau_giam</w:t>
            </w:r>
            <w:bookmarkEnd w:id="1239"/>
            <w:bookmarkEnd w:id="1240"/>
            <w:bookmarkEnd w:id="1241"/>
            <w:proofErr w:type="spellEnd"/>
          </w:p>
        </w:tc>
        <w:tc>
          <w:tcPr>
            <w:tcW w:w="2250" w:type="dxa"/>
          </w:tcPr>
          <w:p w14:paraId="483EE30B" w14:textId="6F3449C3" w:rsidR="00C4182E" w:rsidRDefault="1AE4BDD7" w:rsidP="00BD2003">
            <w:pPr>
              <w:tabs>
                <w:tab w:val="left" w:pos="360"/>
              </w:tabs>
              <w:spacing w:line="360" w:lineRule="auto"/>
              <w:jc w:val="center"/>
              <w:outlineLvl w:val="2"/>
              <w:rPr>
                <w:rFonts w:ascii="Times New Roman" w:eastAsia="Times New Roman" w:hAnsi="Times New Roman"/>
                <w:sz w:val="28"/>
                <w:szCs w:val="28"/>
              </w:rPr>
            </w:pPr>
            <w:bookmarkStart w:id="1242" w:name="_Toc152973862"/>
            <w:bookmarkStart w:id="1243" w:name="_Toc152974740"/>
            <w:bookmarkStart w:id="1244" w:name="_Toc153441746"/>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bookmarkEnd w:id="1242"/>
            <w:bookmarkEnd w:id="1243"/>
            <w:bookmarkEnd w:id="1244"/>
          </w:p>
        </w:tc>
        <w:tc>
          <w:tcPr>
            <w:tcW w:w="1890" w:type="dxa"/>
          </w:tcPr>
          <w:p w14:paraId="2F990958" w14:textId="0BFB463E" w:rsidR="00C4182E" w:rsidRPr="00B9495D" w:rsidRDefault="1AE4BDD7" w:rsidP="00BD2003">
            <w:pPr>
              <w:tabs>
                <w:tab w:val="left" w:pos="360"/>
              </w:tabs>
              <w:spacing w:line="360" w:lineRule="auto"/>
              <w:outlineLvl w:val="2"/>
              <w:rPr>
                <w:rFonts w:ascii="Times New Roman" w:eastAsia="Times New Roman" w:hAnsi="Times New Roman"/>
                <w:sz w:val="28"/>
                <w:szCs w:val="28"/>
              </w:rPr>
            </w:pPr>
            <w:bookmarkStart w:id="1245" w:name="_Toc152973863"/>
            <w:bookmarkStart w:id="1246" w:name="_Toc152974741"/>
            <w:bookmarkStart w:id="1247" w:name="_Toc153441747"/>
            <w:proofErr w:type="spellStart"/>
            <w:r w:rsidRPr="10EA46D3">
              <w:rPr>
                <w:rFonts w:ascii="Times New Roman" w:eastAsia="Times New Roman" w:hAnsi="Times New Roman"/>
                <w:sz w:val="28"/>
                <w:szCs w:val="28"/>
              </w:rPr>
              <w:t>Đơn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sau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bookmarkEnd w:id="1245"/>
            <w:bookmarkEnd w:id="1246"/>
            <w:bookmarkEnd w:id="1247"/>
            <w:proofErr w:type="spellEnd"/>
          </w:p>
        </w:tc>
        <w:tc>
          <w:tcPr>
            <w:tcW w:w="1890" w:type="dxa"/>
          </w:tcPr>
          <w:p w14:paraId="1D084179" w14:textId="2E4D777F" w:rsidR="00C4182E"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248" w:name="_Toc152973864"/>
            <w:bookmarkStart w:id="1249" w:name="_Toc152974742"/>
            <w:bookmarkStart w:id="1250" w:name="_Toc153441748"/>
            <w:r w:rsidRPr="10EA46D3">
              <w:rPr>
                <w:rFonts w:ascii="Times New Roman" w:eastAsia="Times New Roman" w:hAnsi="Times New Roman"/>
                <w:sz w:val="28"/>
                <w:szCs w:val="28"/>
              </w:rPr>
              <w:t>NULL</w:t>
            </w:r>
            <w:bookmarkEnd w:id="1248"/>
            <w:bookmarkEnd w:id="1249"/>
            <w:bookmarkEnd w:id="1250"/>
          </w:p>
        </w:tc>
      </w:tr>
      <w:tr w:rsidR="1AE4BDD7" w14:paraId="2C3E7BA8" w14:textId="77777777" w:rsidTr="1AE4BDD7">
        <w:trPr>
          <w:trHeight w:val="300"/>
        </w:trPr>
        <w:tc>
          <w:tcPr>
            <w:tcW w:w="900" w:type="dxa"/>
          </w:tcPr>
          <w:p w14:paraId="0F37CBC5" w14:textId="39CF6AB5" w:rsidR="1AE4BDD7" w:rsidRDefault="1AE4BDD7"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7</w:t>
            </w:r>
          </w:p>
        </w:tc>
        <w:tc>
          <w:tcPr>
            <w:tcW w:w="1800" w:type="dxa"/>
          </w:tcPr>
          <w:p w14:paraId="254010E9" w14:textId="0AEA602C" w:rsidR="1AE4BDD7" w:rsidRDefault="1AE4BDD7"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trang_thai</w:t>
            </w:r>
            <w:proofErr w:type="spellEnd"/>
          </w:p>
        </w:tc>
        <w:tc>
          <w:tcPr>
            <w:tcW w:w="2250" w:type="dxa"/>
          </w:tcPr>
          <w:p w14:paraId="2E4490C3" w14:textId="5F62C227" w:rsidR="1AE4BDD7" w:rsidRDefault="1AE4BDD7"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1890" w:type="dxa"/>
          </w:tcPr>
          <w:p w14:paraId="29D5BE10" w14:textId="53534D45" w:rsidR="1AE4BDD7" w:rsidRDefault="1AE4BDD7" w:rsidP="00BD2003">
            <w:pPr>
              <w:tabs>
                <w:tab w:val="left" w:pos="360"/>
              </w:tabs>
              <w:spacing w:line="360" w:lineRule="auto"/>
              <w:outlineLvl w:val="2"/>
              <w:rPr>
                <w:rFonts w:ascii="Times New Roman" w:eastAsia="Times New Roman" w:hAnsi="Times New Roman"/>
                <w:sz w:val="28"/>
                <w:szCs w:val="28"/>
              </w:rPr>
            </w:pPr>
            <w:bookmarkStart w:id="1251" w:name="_Toc152973865"/>
            <w:bookmarkStart w:id="1252" w:name="_Toc152974743"/>
            <w:bookmarkStart w:id="1253" w:name="_Toc153441749"/>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1251"/>
            <w:bookmarkEnd w:id="1252"/>
            <w:bookmarkEnd w:id="1253"/>
            <w:proofErr w:type="spellEnd"/>
          </w:p>
        </w:tc>
        <w:tc>
          <w:tcPr>
            <w:tcW w:w="1890" w:type="dxa"/>
          </w:tcPr>
          <w:p w14:paraId="74FCF3DA" w14:textId="4B38ABFB"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254" w:name="_Toc152973866"/>
            <w:bookmarkStart w:id="1255" w:name="_Toc152974744"/>
            <w:bookmarkStart w:id="1256" w:name="_Toc153441750"/>
            <w:r w:rsidRPr="10EA46D3">
              <w:rPr>
                <w:rFonts w:ascii="Times New Roman" w:eastAsia="Times New Roman" w:hAnsi="Times New Roman"/>
                <w:sz w:val="28"/>
                <w:szCs w:val="28"/>
              </w:rPr>
              <w:t>NULL</w:t>
            </w:r>
            <w:bookmarkEnd w:id="1254"/>
            <w:bookmarkEnd w:id="1255"/>
            <w:bookmarkEnd w:id="1256"/>
          </w:p>
        </w:tc>
      </w:tr>
    </w:tbl>
    <w:p w14:paraId="5C9FE6EA" w14:textId="5540E71F" w:rsidR="008D512A" w:rsidRDefault="008D512A" w:rsidP="10EA46D3">
      <w:pPr>
        <w:tabs>
          <w:tab w:val="left" w:pos="360"/>
        </w:tabs>
        <w:spacing w:after="0" w:line="360" w:lineRule="auto"/>
        <w:outlineLvl w:val="2"/>
        <w:rPr>
          <w:rFonts w:ascii="Times New Roman" w:eastAsia="Times New Roman" w:hAnsi="Times New Roman" w:cs="Times New Roman"/>
          <w:b/>
          <w:i/>
          <w:sz w:val="28"/>
          <w:szCs w:val="28"/>
        </w:rPr>
      </w:pPr>
    </w:p>
    <w:p w14:paraId="45CF6BB1" w14:textId="3CEBA6FB" w:rsidR="1AE4BDD7" w:rsidRDefault="1AE4BDD7"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r w:rsidRPr="10EA46D3">
        <w:rPr>
          <w:rFonts w:ascii="Times New Roman" w:eastAsia="Times New Roman" w:hAnsi="Times New Roman" w:cs="Times New Roman"/>
          <w:b/>
          <w:i/>
          <w:sz w:val="28"/>
          <w:szCs w:val="28"/>
        </w:rPr>
        <w:br w:type="page"/>
      </w:r>
      <w:bookmarkStart w:id="1257" w:name="_Toc153435906"/>
      <w:r w:rsidR="0A9B77CB" w:rsidRPr="0A9B77CB">
        <w:rPr>
          <w:rFonts w:ascii="Times New Roman" w:eastAsia="Times New Roman" w:hAnsi="Times New Roman" w:cs="Times New Roman"/>
          <w:b/>
          <w:bCs/>
          <w:color w:val="000000" w:themeColor="text1"/>
          <w:sz w:val="28"/>
          <w:szCs w:val="28"/>
        </w:rPr>
        <w:t xml:space="preserve">H10: </w:t>
      </w:r>
      <w:proofErr w:type="spellStart"/>
      <w:r w:rsidR="0A9B77CB" w:rsidRPr="0A9B77CB">
        <w:rPr>
          <w:rFonts w:ascii="Times New Roman" w:eastAsia="Times New Roman" w:hAnsi="Times New Roman" w:cs="Times New Roman"/>
          <w:b/>
          <w:bCs/>
          <w:color w:val="000000" w:themeColor="text1"/>
          <w:sz w:val="28"/>
          <w:szCs w:val="28"/>
        </w:rPr>
        <w:t>Bảng</w:t>
      </w:r>
      <w:proofErr w:type="spellEnd"/>
      <w:r w:rsidR="0A9B77CB" w:rsidRPr="0A9B77CB">
        <w:rPr>
          <w:rFonts w:ascii="Times New Roman" w:eastAsia="Times New Roman" w:hAnsi="Times New Roman" w:cs="Times New Roman"/>
          <w:b/>
          <w:bCs/>
          <w:color w:val="000000" w:themeColor="text1"/>
          <w:sz w:val="28"/>
          <w:szCs w:val="28"/>
        </w:rPr>
        <w:t xml:space="preserve"> </w:t>
      </w:r>
      <w:proofErr w:type="spellStart"/>
      <w:r w:rsidR="0A9B77CB" w:rsidRPr="0A9B77CB">
        <w:rPr>
          <w:rFonts w:ascii="Times New Roman" w:eastAsia="Times New Roman" w:hAnsi="Times New Roman" w:cs="Times New Roman"/>
          <w:b/>
          <w:bCs/>
          <w:color w:val="000000" w:themeColor="text1"/>
          <w:sz w:val="28"/>
          <w:szCs w:val="28"/>
        </w:rPr>
        <w:t>Hình</w:t>
      </w:r>
      <w:proofErr w:type="spellEnd"/>
      <w:r w:rsidR="0A9B77CB" w:rsidRPr="0A9B77CB">
        <w:rPr>
          <w:rFonts w:ascii="Times New Roman" w:eastAsia="Times New Roman" w:hAnsi="Times New Roman" w:cs="Times New Roman"/>
          <w:b/>
          <w:bCs/>
          <w:color w:val="000000" w:themeColor="text1"/>
          <w:sz w:val="28"/>
          <w:szCs w:val="28"/>
        </w:rPr>
        <w:t xml:space="preserve"> </w:t>
      </w:r>
      <w:proofErr w:type="spellStart"/>
      <w:r w:rsidR="0A9B77CB" w:rsidRPr="0A9B77CB">
        <w:rPr>
          <w:rFonts w:ascii="Times New Roman" w:eastAsia="Times New Roman" w:hAnsi="Times New Roman" w:cs="Times New Roman"/>
          <w:b/>
          <w:bCs/>
          <w:color w:val="000000" w:themeColor="text1"/>
          <w:sz w:val="28"/>
          <w:szCs w:val="28"/>
        </w:rPr>
        <w:t>thức</w:t>
      </w:r>
      <w:proofErr w:type="spellEnd"/>
      <w:r w:rsidR="0A9B77CB" w:rsidRPr="0A9B77CB">
        <w:rPr>
          <w:rFonts w:ascii="Times New Roman" w:eastAsia="Times New Roman" w:hAnsi="Times New Roman" w:cs="Times New Roman"/>
          <w:b/>
          <w:bCs/>
          <w:color w:val="000000" w:themeColor="text1"/>
          <w:sz w:val="28"/>
          <w:szCs w:val="28"/>
        </w:rPr>
        <w:t xml:space="preserve"> </w:t>
      </w:r>
      <w:proofErr w:type="spellStart"/>
      <w:r w:rsidR="0A9B77CB" w:rsidRPr="0A9B77CB">
        <w:rPr>
          <w:rFonts w:ascii="Times New Roman" w:eastAsia="Times New Roman" w:hAnsi="Times New Roman" w:cs="Times New Roman"/>
          <w:b/>
          <w:bCs/>
          <w:color w:val="000000" w:themeColor="text1"/>
          <w:sz w:val="28"/>
          <w:szCs w:val="28"/>
        </w:rPr>
        <w:t>thanh</w:t>
      </w:r>
      <w:proofErr w:type="spellEnd"/>
      <w:r w:rsidR="0A9B77CB" w:rsidRPr="0A9B77CB">
        <w:rPr>
          <w:rFonts w:ascii="Times New Roman" w:eastAsia="Times New Roman" w:hAnsi="Times New Roman" w:cs="Times New Roman"/>
          <w:b/>
          <w:bCs/>
          <w:color w:val="000000" w:themeColor="text1"/>
          <w:sz w:val="28"/>
          <w:szCs w:val="28"/>
        </w:rPr>
        <w:t xml:space="preserve"> </w:t>
      </w:r>
      <w:proofErr w:type="spellStart"/>
      <w:r w:rsidR="0A9B77CB" w:rsidRPr="0A9B77CB">
        <w:rPr>
          <w:rFonts w:ascii="Times New Roman" w:eastAsia="Times New Roman" w:hAnsi="Times New Roman" w:cs="Times New Roman"/>
          <w:b/>
          <w:bCs/>
          <w:color w:val="000000" w:themeColor="text1"/>
          <w:sz w:val="28"/>
          <w:szCs w:val="28"/>
        </w:rPr>
        <w:t>toán</w:t>
      </w:r>
      <w:bookmarkEnd w:id="1257"/>
      <w:proofErr w:type="spellEnd"/>
    </w:p>
    <w:p w14:paraId="0991F302" w14:textId="2D7DB4AD"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0C7C7FD9" wp14:editId="03712750">
            <wp:extent cx="2724761" cy="2674961"/>
            <wp:effectExtent l="0" t="0" r="0" b="0"/>
            <wp:docPr id="1502866048" name="Picture 150286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866048"/>
                    <pic:cNvPicPr/>
                  </pic:nvPicPr>
                  <pic:blipFill>
                    <a:blip r:embed="rId44">
                      <a:extLst>
                        <a:ext uri="{28A0092B-C50C-407E-A947-70E740481C1C}">
                          <a14:useLocalDpi xmlns:a14="http://schemas.microsoft.com/office/drawing/2010/main" val="0"/>
                        </a:ext>
                      </a:extLst>
                    </a:blip>
                    <a:stretch>
                      <a:fillRect/>
                    </a:stretch>
                  </pic:blipFill>
                  <pic:spPr>
                    <a:xfrm>
                      <a:off x="0" y="0"/>
                      <a:ext cx="2724761" cy="2674961"/>
                    </a:xfrm>
                    <a:prstGeom prst="rect">
                      <a:avLst/>
                    </a:prstGeom>
                  </pic:spPr>
                </pic:pic>
              </a:graphicData>
            </a:graphic>
          </wp:inline>
        </w:drawing>
      </w:r>
    </w:p>
    <w:tbl>
      <w:tblPr>
        <w:tblStyle w:val="TableGrid"/>
        <w:tblW w:w="8730" w:type="dxa"/>
        <w:tblInd w:w="108" w:type="dxa"/>
        <w:tblLayout w:type="fixed"/>
        <w:tblLook w:val="04A0" w:firstRow="1" w:lastRow="0" w:firstColumn="1" w:lastColumn="0" w:noHBand="0" w:noVBand="1"/>
      </w:tblPr>
      <w:tblGrid>
        <w:gridCol w:w="900"/>
        <w:gridCol w:w="1710"/>
        <w:gridCol w:w="2250"/>
        <w:gridCol w:w="1980"/>
        <w:gridCol w:w="1890"/>
      </w:tblGrid>
      <w:tr w:rsidR="008D512A" w14:paraId="77B6DE7D" w14:textId="77777777" w:rsidTr="1AE4BDD7">
        <w:trPr>
          <w:trHeight w:val="405"/>
        </w:trPr>
        <w:tc>
          <w:tcPr>
            <w:tcW w:w="8730" w:type="dxa"/>
            <w:gridSpan w:val="5"/>
            <w:shd w:val="clear" w:color="auto" w:fill="ED7D31" w:themeFill="accent2"/>
          </w:tcPr>
          <w:p w14:paraId="18D3281F" w14:textId="4F4E291B" w:rsidR="00C4182E"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258" w:name="_Toc152973867"/>
            <w:bookmarkStart w:id="1259" w:name="_Toc152974745"/>
            <w:bookmarkStart w:id="1260" w:name="_Toc153441751"/>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AE4BDD7">
              <w:rPr>
                <w:rFonts w:ascii="Times New Roman" w:eastAsia="Times New Roman" w:hAnsi="Times New Roman"/>
                <w:b/>
                <w:color w:val="000000" w:themeColor="text1"/>
                <w:sz w:val="28"/>
                <w:szCs w:val="28"/>
              </w:rPr>
              <w:t>hinh_thuc_thanh_toan</w:t>
            </w:r>
            <w:bookmarkEnd w:id="1258"/>
            <w:bookmarkEnd w:id="1259"/>
            <w:bookmarkEnd w:id="1260"/>
            <w:proofErr w:type="spellEnd"/>
          </w:p>
        </w:tc>
      </w:tr>
      <w:tr w:rsidR="00931DC1" w14:paraId="650B0611" w14:textId="77777777" w:rsidTr="1AE4BDD7">
        <w:tc>
          <w:tcPr>
            <w:tcW w:w="900" w:type="dxa"/>
            <w:shd w:val="clear" w:color="auto" w:fill="ED7D31" w:themeFill="accent2"/>
          </w:tcPr>
          <w:p w14:paraId="3D824836" w14:textId="77777777" w:rsidR="00C4182E" w:rsidRPr="00B9495D"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261" w:name="_Toc152973868"/>
            <w:bookmarkStart w:id="1262" w:name="_Toc152974746"/>
            <w:bookmarkStart w:id="1263" w:name="_Toc153441752"/>
            <w:r w:rsidRPr="10EA46D3">
              <w:rPr>
                <w:rFonts w:ascii="Times New Roman" w:eastAsia="Times New Roman" w:hAnsi="Times New Roman"/>
                <w:b/>
                <w:sz w:val="28"/>
                <w:szCs w:val="28"/>
              </w:rPr>
              <w:t>STT</w:t>
            </w:r>
            <w:bookmarkEnd w:id="1261"/>
            <w:bookmarkEnd w:id="1262"/>
            <w:bookmarkEnd w:id="1263"/>
          </w:p>
        </w:tc>
        <w:tc>
          <w:tcPr>
            <w:tcW w:w="1710" w:type="dxa"/>
            <w:shd w:val="clear" w:color="auto" w:fill="ED7D31" w:themeFill="accent2"/>
          </w:tcPr>
          <w:p w14:paraId="4A19218C" w14:textId="77777777" w:rsidR="00C4182E" w:rsidRPr="00B9495D"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264" w:name="_Toc152973869"/>
            <w:bookmarkStart w:id="1265" w:name="_Toc152974747"/>
            <w:bookmarkStart w:id="1266" w:name="_Toc153441753"/>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264"/>
            <w:bookmarkEnd w:id="1265"/>
            <w:bookmarkEnd w:id="1266"/>
            <w:proofErr w:type="spellEnd"/>
          </w:p>
        </w:tc>
        <w:tc>
          <w:tcPr>
            <w:tcW w:w="2250" w:type="dxa"/>
            <w:shd w:val="clear" w:color="auto" w:fill="ED7D31" w:themeFill="accent2"/>
          </w:tcPr>
          <w:p w14:paraId="4128E135" w14:textId="77777777" w:rsidR="00C4182E" w:rsidRPr="00B9495D"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267" w:name="_Toc152973870"/>
            <w:bookmarkStart w:id="1268" w:name="_Toc152974748"/>
            <w:bookmarkStart w:id="1269" w:name="_Toc153441754"/>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267"/>
            <w:bookmarkEnd w:id="1268"/>
            <w:bookmarkEnd w:id="1269"/>
            <w:proofErr w:type="spellEnd"/>
          </w:p>
        </w:tc>
        <w:tc>
          <w:tcPr>
            <w:tcW w:w="1980" w:type="dxa"/>
            <w:shd w:val="clear" w:color="auto" w:fill="ED7D31" w:themeFill="accent2"/>
          </w:tcPr>
          <w:p w14:paraId="585496ED" w14:textId="77777777" w:rsidR="00C4182E" w:rsidRPr="00B9495D"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270" w:name="_Toc152973871"/>
            <w:bookmarkStart w:id="1271" w:name="_Toc152974749"/>
            <w:bookmarkStart w:id="1272" w:name="_Toc153441755"/>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270"/>
            <w:bookmarkEnd w:id="1271"/>
            <w:bookmarkEnd w:id="1272"/>
            <w:proofErr w:type="spellEnd"/>
          </w:p>
        </w:tc>
        <w:tc>
          <w:tcPr>
            <w:tcW w:w="1890" w:type="dxa"/>
            <w:shd w:val="clear" w:color="auto" w:fill="ED7D31" w:themeFill="accent2"/>
          </w:tcPr>
          <w:p w14:paraId="402EF8C9" w14:textId="77777777" w:rsidR="00C4182E" w:rsidRPr="00B9495D"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273" w:name="_Toc152973872"/>
            <w:bookmarkStart w:id="1274" w:name="_Toc152974750"/>
            <w:bookmarkStart w:id="1275" w:name="_Toc153441756"/>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273"/>
            <w:bookmarkEnd w:id="1274"/>
            <w:bookmarkEnd w:id="1275"/>
            <w:proofErr w:type="spellEnd"/>
          </w:p>
        </w:tc>
      </w:tr>
      <w:tr w:rsidR="00931DC1" w14:paraId="6186A7B1" w14:textId="77777777" w:rsidTr="1AE4BDD7">
        <w:tc>
          <w:tcPr>
            <w:tcW w:w="900" w:type="dxa"/>
          </w:tcPr>
          <w:p w14:paraId="72F4AC37" w14:textId="77777777" w:rsidR="00C4182E" w:rsidRPr="00B9495D"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276" w:name="_Toc152973873"/>
            <w:bookmarkStart w:id="1277" w:name="_Toc152974751"/>
            <w:bookmarkStart w:id="1278" w:name="_Toc153441757"/>
            <w:r w:rsidRPr="10EA46D3">
              <w:rPr>
                <w:rFonts w:ascii="Times New Roman" w:eastAsia="Times New Roman" w:hAnsi="Times New Roman"/>
                <w:b/>
                <w:sz w:val="28"/>
                <w:szCs w:val="28"/>
              </w:rPr>
              <w:t>1</w:t>
            </w:r>
            <w:bookmarkEnd w:id="1276"/>
            <w:bookmarkEnd w:id="1277"/>
            <w:bookmarkEnd w:id="1278"/>
          </w:p>
        </w:tc>
        <w:tc>
          <w:tcPr>
            <w:tcW w:w="1710" w:type="dxa"/>
          </w:tcPr>
          <w:p w14:paraId="2F7FA55B" w14:textId="68DF2F87" w:rsidR="00C4182E"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279" w:name="_Toc152973874"/>
            <w:bookmarkStart w:id="1280" w:name="_Toc152974752"/>
            <w:bookmarkStart w:id="1281" w:name="_Toc153441758"/>
            <w:proofErr w:type="spellStart"/>
            <w:r w:rsidRPr="10EA46D3">
              <w:rPr>
                <w:rFonts w:ascii="Times New Roman" w:eastAsia="Times New Roman" w:hAnsi="Times New Roman"/>
                <w:sz w:val="28"/>
                <w:szCs w:val="28"/>
              </w:rPr>
              <w:t>id_httt</w:t>
            </w:r>
            <w:bookmarkEnd w:id="1279"/>
            <w:bookmarkEnd w:id="1280"/>
            <w:bookmarkEnd w:id="1281"/>
            <w:proofErr w:type="spellEnd"/>
          </w:p>
        </w:tc>
        <w:tc>
          <w:tcPr>
            <w:tcW w:w="2250" w:type="dxa"/>
          </w:tcPr>
          <w:p w14:paraId="4EF752C6" w14:textId="25A269AF" w:rsidR="00C4182E"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282" w:name="_Toc152973875"/>
            <w:bookmarkStart w:id="1283" w:name="_Toc152974753"/>
            <w:bookmarkStart w:id="1284" w:name="_Toc153441759"/>
            <w:r w:rsidRPr="10EA46D3">
              <w:rPr>
                <w:rFonts w:ascii="Times New Roman" w:eastAsia="Times New Roman" w:hAnsi="Times New Roman"/>
                <w:sz w:val="28"/>
                <w:szCs w:val="28"/>
              </w:rPr>
              <w:t>INT</w:t>
            </w:r>
            <w:bookmarkEnd w:id="1282"/>
            <w:bookmarkEnd w:id="1283"/>
            <w:bookmarkEnd w:id="1284"/>
          </w:p>
        </w:tc>
        <w:tc>
          <w:tcPr>
            <w:tcW w:w="1980" w:type="dxa"/>
          </w:tcPr>
          <w:p w14:paraId="012F510C" w14:textId="77777777" w:rsidR="00C4182E" w:rsidRPr="00B9495D" w:rsidRDefault="00C4182E" w:rsidP="10EA46D3">
            <w:pPr>
              <w:tabs>
                <w:tab w:val="left" w:pos="360"/>
              </w:tabs>
              <w:spacing w:line="360" w:lineRule="auto"/>
              <w:outlineLvl w:val="2"/>
              <w:rPr>
                <w:rFonts w:ascii="Times New Roman" w:eastAsia="Times New Roman" w:hAnsi="Times New Roman"/>
                <w:sz w:val="28"/>
                <w:szCs w:val="28"/>
              </w:rPr>
            </w:pPr>
          </w:p>
        </w:tc>
        <w:tc>
          <w:tcPr>
            <w:tcW w:w="1890" w:type="dxa"/>
          </w:tcPr>
          <w:p w14:paraId="0F44E80B" w14:textId="77777777" w:rsidR="00C4182E" w:rsidRPr="00B9495D" w:rsidRDefault="00C4182E" w:rsidP="10EA46D3">
            <w:pPr>
              <w:tabs>
                <w:tab w:val="left" w:pos="360"/>
              </w:tabs>
              <w:spacing w:line="360" w:lineRule="auto"/>
              <w:jc w:val="center"/>
              <w:outlineLvl w:val="2"/>
              <w:rPr>
                <w:rFonts w:ascii="Times New Roman" w:eastAsia="Times New Roman" w:hAnsi="Times New Roman"/>
                <w:sz w:val="28"/>
                <w:szCs w:val="28"/>
              </w:rPr>
            </w:pPr>
            <w:bookmarkStart w:id="1285" w:name="_Toc152973876"/>
            <w:bookmarkStart w:id="1286" w:name="_Toc152974754"/>
            <w:bookmarkStart w:id="1287" w:name="_Toc153441760"/>
            <w:r w:rsidRPr="10EA46D3">
              <w:rPr>
                <w:rFonts w:ascii="Times New Roman" w:eastAsia="Times New Roman" w:hAnsi="Times New Roman"/>
                <w:sz w:val="28"/>
                <w:szCs w:val="28"/>
              </w:rPr>
              <w:t>PK</w:t>
            </w:r>
            <w:bookmarkEnd w:id="1285"/>
            <w:bookmarkEnd w:id="1286"/>
            <w:bookmarkEnd w:id="1287"/>
          </w:p>
        </w:tc>
      </w:tr>
      <w:tr w:rsidR="00931DC1" w14:paraId="3963F3B5" w14:textId="77777777" w:rsidTr="1AE4BDD7">
        <w:tc>
          <w:tcPr>
            <w:tcW w:w="900" w:type="dxa"/>
          </w:tcPr>
          <w:p w14:paraId="05DC1166" w14:textId="77777777" w:rsidR="00F1011D" w:rsidRPr="00B9495D" w:rsidRDefault="00F1011D" w:rsidP="10EA46D3">
            <w:pPr>
              <w:tabs>
                <w:tab w:val="left" w:pos="360"/>
              </w:tabs>
              <w:spacing w:line="360" w:lineRule="auto"/>
              <w:jc w:val="center"/>
              <w:outlineLvl w:val="2"/>
              <w:rPr>
                <w:rFonts w:ascii="Times New Roman" w:eastAsia="Times New Roman" w:hAnsi="Times New Roman"/>
                <w:b/>
                <w:sz w:val="28"/>
                <w:szCs w:val="28"/>
              </w:rPr>
            </w:pPr>
            <w:bookmarkStart w:id="1288" w:name="_Toc152973877"/>
            <w:bookmarkStart w:id="1289" w:name="_Toc152974755"/>
            <w:bookmarkStart w:id="1290" w:name="_Toc153441761"/>
            <w:r w:rsidRPr="10EA46D3">
              <w:rPr>
                <w:rFonts w:ascii="Times New Roman" w:eastAsia="Times New Roman" w:hAnsi="Times New Roman"/>
                <w:b/>
                <w:sz w:val="28"/>
                <w:szCs w:val="28"/>
              </w:rPr>
              <w:t>2</w:t>
            </w:r>
            <w:bookmarkEnd w:id="1288"/>
            <w:bookmarkEnd w:id="1289"/>
            <w:bookmarkEnd w:id="1290"/>
          </w:p>
        </w:tc>
        <w:tc>
          <w:tcPr>
            <w:tcW w:w="1710" w:type="dxa"/>
          </w:tcPr>
          <w:p w14:paraId="66943AFD" w14:textId="2B9DAD9D" w:rsidR="00F1011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291" w:name="_Toc152973878"/>
            <w:bookmarkStart w:id="1292" w:name="_Toc152974756"/>
            <w:bookmarkStart w:id="1293" w:name="_Toc153441762"/>
            <w:proofErr w:type="spellStart"/>
            <w:r w:rsidRPr="10EA46D3">
              <w:rPr>
                <w:rFonts w:ascii="Times New Roman" w:eastAsia="Times New Roman" w:hAnsi="Times New Roman"/>
                <w:sz w:val="28"/>
                <w:szCs w:val="28"/>
              </w:rPr>
              <w:t>id_hd</w:t>
            </w:r>
            <w:bookmarkEnd w:id="1291"/>
            <w:bookmarkEnd w:id="1292"/>
            <w:bookmarkEnd w:id="1293"/>
            <w:proofErr w:type="spellEnd"/>
          </w:p>
        </w:tc>
        <w:tc>
          <w:tcPr>
            <w:tcW w:w="2250" w:type="dxa"/>
          </w:tcPr>
          <w:p w14:paraId="5FA7D9F2" w14:textId="35293C38" w:rsidR="00F1011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294" w:name="_Toc152973879"/>
            <w:bookmarkStart w:id="1295" w:name="_Toc152974757"/>
            <w:bookmarkStart w:id="1296" w:name="_Toc153441763"/>
            <w:r w:rsidRPr="10EA46D3">
              <w:rPr>
                <w:rFonts w:ascii="Times New Roman" w:eastAsia="Times New Roman" w:hAnsi="Times New Roman"/>
                <w:sz w:val="28"/>
                <w:szCs w:val="28"/>
              </w:rPr>
              <w:t>INT</w:t>
            </w:r>
            <w:bookmarkEnd w:id="1294"/>
            <w:bookmarkEnd w:id="1295"/>
            <w:bookmarkEnd w:id="1296"/>
          </w:p>
        </w:tc>
        <w:tc>
          <w:tcPr>
            <w:tcW w:w="1980" w:type="dxa"/>
          </w:tcPr>
          <w:p w14:paraId="4560F12E" w14:textId="2B166A0E" w:rsidR="00F1011D" w:rsidRPr="00B9495D" w:rsidRDefault="00931DC1" w:rsidP="10EA46D3">
            <w:pPr>
              <w:tabs>
                <w:tab w:val="left" w:pos="360"/>
              </w:tabs>
              <w:spacing w:line="360" w:lineRule="auto"/>
              <w:outlineLvl w:val="2"/>
              <w:rPr>
                <w:rFonts w:ascii="Times New Roman" w:eastAsia="Times New Roman" w:hAnsi="Times New Roman"/>
                <w:sz w:val="28"/>
                <w:szCs w:val="28"/>
              </w:rPr>
            </w:pPr>
            <w:bookmarkStart w:id="1297" w:name="_Toc152973880"/>
            <w:bookmarkStart w:id="1298" w:name="_Toc152974758"/>
            <w:bookmarkStart w:id="1299" w:name="_Toc153441764"/>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bookmarkEnd w:id="1297"/>
            <w:bookmarkEnd w:id="1298"/>
            <w:bookmarkEnd w:id="1299"/>
            <w:proofErr w:type="spellEnd"/>
          </w:p>
        </w:tc>
        <w:tc>
          <w:tcPr>
            <w:tcW w:w="1890" w:type="dxa"/>
          </w:tcPr>
          <w:p w14:paraId="33114A81" w14:textId="059F817D" w:rsidR="00F1011D" w:rsidRPr="00B9495D" w:rsidRDefault="00B063A8" w:rsidP="10EA46D3">
            <w:pPr>
              <w:tabs>
                <w:tab w:val="left" w:pos="360"/>
              </w:tabs>
              <w:spacing w:line="360" w:lineRule="auto"/>
              <w:jc w:val="center"/>
              <w:outlineLvl w:val="2"/>
              <w:rPr>
                <w:rFonts w:ascii="Times New Roman" w:eastAsia="Times New Roman" w:hAnsi="Times New Roman"/>
                <w:sz w:val="28"/>
                <w:szCs w:val="28"/>
              </w:rPr>
            </w:pPr>
            <w:bookmarkStart w:id="1300" w:name="_Toc152973881"/>
            <w:bookmarkStart w:id="1301" w:name="_Toc152974759"/>
            <w:bookmarkStart w:id="1302" w:name="_Toc153441765"/>
            <w:r w:rsidRPr="10EA46D3">
              <w:rPr>
                <w:rFonts w:ascii="Times New Roman" w:eastAsia="Times New Roman" w:hAnsi="Times New Roman"/>
                <w:sz w:val="28"/>
                <w:szCs w:val="28"/>
              </w:rPr>
              <w:t>-</w:t>
            </w:r>
            <w:bookmarkEnd w:id="1300"/>
            <w:bookmarkEnd w:id="1301"/>
            <w:bookmarkEnd w:id="1302"/>
          </w:p>
        </w:tc>
      </w:tr>
      <w:tr w:rsidR="00931DC1" w14:paraId="21506E0D" w14:textId="77777777" w:rsidTr="1AE4BDD7">
        <w:tc>
          <w:tcPr>
            <w:tcW w:w="900" w:type="dxa"/>
          </w:tcPr>
          <w:p w14:paraId="4A892D1C" w14:textId="77777777" w:rsidR="00713A48" w:rsidRPr="00B9495D" w:rsidRDefault="00713A48" w:rsidP="10EA46D3">
            <w:pPr>
              <w:tabs>
                <w:tab w:val="left" w:pos="360"/>
              </w:tabs>
              <w:spacing w:line="360" w:lineRule="auto"/>
              <w:jc w:val="center"/>
              <w:outlineLvl w:val="2"/>
              <w:rPr>
                <w:rFonts w:ascii="Times New Roman" w:eastAsia="Times New Roman" w:hAnsi="Times New Roman"/>
                <w:b/>
                <w:sz w:val="28"/>
                <w:szCs w:val="28"/>
              </w:rPr>
            </w:pPr>
            <w:bookmarkStart w:id="1303" w:name="_Toc152973882"/>
            <w:bookmarkStart w:id="1304" w:name="_Toc152974760"/>
            <w:bookmarkStart w:id="1305" w:name="_Toc153441766"/>
            <w:r w:rsidRPr="10EA46D3">
              <w:rPr>
                <w:rFonts w:ascii="Times New Roman" w:eastAsia="Times New Roman" w:hAnsi="Times New Roman"/>
                <w:b/>
                <w:sz w:val="28"/>
                <w:szCs w:val="28"/>
              </w:rPr>
              <w:t>3</w:t>
            </w:r>
            <w:bookmarkEnd w:id="1303"/>
            <w:bookmarkEnd w:id="1304"/>
            <w:bookmarkEnd w:id="1305"/>
          </w:p>
        </w:tc>
        <w:tc>
          <w:tcPr>
            <w:tcW w:w="1710" w:type="dxa"/>
          </w:tcPr>
          <w:p w14:paraId="0B947A85" w14:textId="3C52E5EB" w:rsidR="00713A48"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306" w:name="_Toc152973883"/>
            <w:bookmarkStart w:id="1307" w:name="_Toc152974761"/>
            <w:bookmarkStart w:id="1308" w:name="_Toc153441767"/>
            <w:proofErr w:type="spellStart"/>
            <w:r w:rsidRPr="10EA46D3">
              <w:rPr>
                <w:rFonts w:ascii="Times New Roman" w:eastAsia="Times New Roman" w:hAnsi="Times New Roman"/>
                <w:sz w:val="28"/>
                <w:szCs w:val="28"/>
              </w:rPr>
              <w:t>so_tien</w:t>
            </w:r>
            <w:bookmarkEnd w:id="1306"/>
            <w:bookmarkEnd w:id="1307"/>
            <w:bookmarkEnd w:id="1308"/>
            <w:proofErr w:type="spellEnd"/>
          </w:p>
        </w:tc>
        <w:tc>
          <w:tcPr>
            <w:tcW w:w="2250" w:type="dxa"/>
          </w:tcPr>
          <w:p w14:paraId="5A2CF0A5" w14:textId="29A79777" w:rsidR="00713A48"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309" w:name="_Toc152973884"/>
            <w:bookmarkStart w:id="1310" w:name="_Toc152974762"/>
            <w:bookmarkStart w:id="1311" w:name="_Toc153441768"/>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bookmarkEnd w:id="1309"/>
            <w:bookmarkEnd w:id="1310"/>
            <w:bookmarkEnd w:id="1311"/>
          </w:p>
        </w:tc>
        <w:tc>
          <w:tcPr>
            <w:tcW w:w="1980" w:type="dxa"/>
          </w:tcPr>
          <w:p w14:paraId="0918C9DA" w14:textId="3CE5D315" w:rsidR="00713A48" w:rsidRPr="00B9495D" w:rsidRDefault="1AE4BDD7" w:rsidP="00BD2003">
            <w:pPr>
              <w:tabs>
                <w:tab w:val="left" w:pos="360"/>
              </w:tabs>
              <w:spacing w:line="360" w:lineRule="auto"/>
              <w:outlineLvl w:val="2"/>
              <w:rPr>
                <w:rFonts w:ascii="Times New Roman" w:eastAsia="Times New Roman" w:hAnsi="Times New Roman"/>
                <w:sz w:val="28"/>
                <w:szCs w:val="28"/>
              </w:rPr>
            </w:pPr>
            <w:bookmarkStart w:id="1312" w:name="_Toc152973885"/>
            <w:bookmarkStart w:id="1313" w:name="_Toc152974763"/>
            <w:bookmarkStart w:id="1314" w:name="_Toc153441769"/>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tiền</w:t>
            </w:r>
            <w:bookmarkEnd w:id="1312"/>
            <w:bookmarkEnd w:id="1313"/>
            <w:bookmarkEnd w:id="1314"/>
            <w:proofErr w:type="spellEnd"/>
            <w:r w:rsidRPr="10EA46D3">
              <w:rPr>
                <w:rFonts w:ascii="Times New Roman" w:eastAsia="Times New Roman" w:hAnsi="Times New Roman"/>
                <w:sz w:val="28"/>
                <w:szCs w:val="28"/>
              </w:rPr>
              <w:t xml:space="preserve"> </w:t>
            </w:r>
          </w:p>
        </w:tc>
        <w:tc>
          <w:tcPr>
            <w:tcW w:w="1890" w:type="dxa"/>
          </w:tcPr>
          <w:p w14:paraId="170476DB" w14:textId="53375EEB" w:rsidR="00713A48" w:rsidRPr="00B9495D" w:rsidRDefault="00B063A8" w:rsidP="10EA46D3">
            <w:pPr>
              <w:tabs>
                <w:tab w:val="left" w:pos="360"/>
              </w:tabs>
              <w:spacing w:line="360" w:lineRule="auto"/>
              <w:jc w:val="center"/>
              <w:outlineLvl w:val="2"/>
              <w:rPr>
                <w:rFonts w:ascii="Times New Roman" w:eastAsia="Times New Roman" w:hAnsi="Times New Roman"/>
                <w:sz w:val="28"/>
                <w:szCs w:val="28"/>
              </w:rPr>
            </w:pPr>
            <w:bookmarkStart w:id="1315" w:name="_Toc152973886"/>
            <w:bookmarkStart w:id="1316" w:name="_Toc152974764"/>
            <w:bookmarkStart w:id="1317" w:name="_Toc153441770"/>
            <w:r w:rsidRPr="10EA46D3">
              <w:rPr>
                <w:rFonts w:ascii="Times New Roman" w:eastAsia="Times New Roman" w:hAnsi="Times New Roman"/>
                <w:sz w:val="28"/>
                <w:szCs w:val="28"/>
              </w:rPr>
              <w:t>-</w:t>
            </w:r>
            <w:bookmarkEnd w:id="1315"/>
            <w:bookmarkEnd w:id="1316"/>
            <w:bookmarkEnd w:id="1317"/>
          </w:p>
        </w:tc>
      </w:tr>
      <w:tr w:rsidR="00931DC1" w14:paraId="09BB5AD5" w14:textId="77777777" w:rsidTr="1AE4BDD7">
        <w:tc>
          <w:tcPr>
            <w:tcW w:w="900" w:type="dxa"/>
          </w:tcPr>
          <w:p w14:paraId="259AAEEF" w14:textId="77777777" w:rsidR="00C4182E"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318" w:name="_Toc152973887"/>
            <w:bookmarkStart w:id="1319" w:name="_Toc152974765"/>
            <w:bookmarkStart w:id="1320" w:name="_Toc153441771"/>
            <w:r w:rsidRPr="10EA46D3">
              <w:rPr>
                <w:rFonts w:ascii="Times New Roman" w:eastAsia="Times New Roman" w:hAnsi="Times New Roman"/>
                <w:b/>
                <w:sz w:val="28"/>
                <w:szCs w:val="28"/>
              </w:rPr>
              <w:t>4</w:t>
            </w:r>
            <w:bookmarkEnd w:id="1318"/>
            <w:bookmarkEnd w:id="1319"/>
            <w:bookmarkEnd w:id="1320"/>
          </w:p>
        </w:tc>
        <w:tc>
          <w:tcPr>
            <w:tcW w:w="1710" w:type="dxa"/>
          </w:tcPr>
          <w:p w14:paraId="3A35C1DE" w14:textId="44E3E043" w:rsidR="00C4182E" w:rsidRDefault="1AE4BDD7" w:rsidP="00BD2003">
            <w:pPr>
              <w:tabs>
                <w:tab w:val="left" w:pos="360"/>
              </w:tabs>
              <w:spacing w:line="360" w:lineRule="auto"/>
              <w:jc w:val="center"/>
              <w:outlineLvl w:val="2"/>
              <w:rPr>
                <w:rFonts w:ascii="Times New Roman" w:eastAsia="Times New Roman" w:hAnsi="Times New Roman"/>
                <w:sz w:val="28"/>
                <w:szCs w:val="28"/>
              </w:rPr>
            </w:pPr>
            <w:bookmarkStart w:id="1321" w:name="_Toc152973888"/>
            <w:bookmarkStart w:id="1322" w:name="_Toc152974766"/>
            <w:bookmarkStart w:id="1323" w:name="_Toc153441772"/>
            <w:proofErr w:type="spellStart"/>
            <w:r w:rsidRPr="10EA46D3">
              <w:rPr>
                <w:rFonts w:ascii="Times New Roman" w:eastAsia="Times New Roman" w:hAnsi="Times New Roman"/>
                <w:sz w:val="28"/>
                <w:szCs w:val="28"/>
              </w:rPr>
              <w:t>hinh_thuc</w:t>
            </w:r>
            <w:bookmarkEnd w:id="1321"/>
            <w:bookmarkEnd w:id="1322"/>
            <w:bookmarkEnd w:id="1323"/>
            <w:proofErr w:type="spellEnd"/>
          </w:p>
        </w:tc>
        <w:tc>
          <w:tcPr>
            <w:tcW w:w="2250" w:type="dxa"/>
          </w:tcPr>
          <w:p w14:paraId="3B5B4095" w14:textId="25E50126" w:rsidR="00C4182E" w:rsidRDefault="1AE4BDD7" w:rsidP="00BD2003">
            <w:pPr>
              <w:tabs>
                <w:tab w:val="left" w:pos="360"/>
              </w:tabs>
              <w:spacing w:line="360" w:lineRule="auto"/>
              <w:jc w:val="center"/>
              <w:outlineLvl w:val="2"/>
              <w:rPr>
                <w:rFonts w:ascii="Times New Roman" w:eastAsia="Times New Roman" w:hAnsi="Times New Roman"/>
                <w:sz w:val="28"/>
                <w:szCs w:val="28"/>
              </w:rPr>
            </w:pPr>
            <w:bookmarkStart w:id="1324" w:name="_Toc152973889"/>
            <w:bookmarkStart w:id="1325" w:name="_Toc152974767"/>
            <w:bookmarkStart w:id="1326" w:name="_Toc153441773"/>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1324"/>
            <w:bookmarkEnd w:id="1325"/>
            <w:bookmarkEnd w:id="1326"/>
          </w:p>
        </w:tc>
        <w:tc>
          <w:tcPr>
            <w:tcW w:w="1980" w:type="dxa"/>
          </w:tcPr>
          <w:p w14:paraId="36C9734A" w14:textId="197E4E07" w:rsidR="00C4182E" w:rsidRPr="00B9495D" w:rsidRDefault="1AE4BDD7" w:rsidP="00BD2003">
            <w:pPr>
              <w:tabs>
                <w:tab w:val="left" w:pos="360"/>
              </w:tabs>
              <w:spacing w:line="360" w:lineRule="auto"/>
              <w:outlineLvl w:val="2"/>
              <w:rPr>
                <w:rFonts w:ascii="Times New Roman" w:eastAsia="Times New Roman" w:hAnsi="Times New Roman"/>
                <w:sz w:val="28"/>
                <w:szCs w:val="28"/>
              </w:rPr>
            </w:pPr>
            <w:bookmarkStart w:id="1327" w:name="_Toc152973890"/>
            <w:bookmarkStart w:id="1328" w:name="_Toc152974768"/>
            <w:bookmarkStart w:id="1329" w:name="_Toc153441774"/>
            <w:proofErr w:type="spellStart"/>
            <w:r w:rsidRPr="10EA46D3">
              <w:rPr>
                <w:rFonts w:ascii="Times New Roman" w:eastAsia="Times New Roman" w:hAnsi="Times New Roman"/>
                <w:sz w:val="28"/>
                <w:szCs w:val="28"/>
              </w:rPr>
              <w:t>Hình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thức</w:t>
            </w:r>
            <w:bookmarkEnd w:id="1327"/>
            <w:bookmarkEnd w:id="1328"/>
            <w:bookmarkEnd w:id="1329"/>
            <w:proofErr w:type="spellEnd"/>
          </w:p>
        </w:tc>
        <w:tc>
          <w:tcPr>
            <w:tcW w:w="1890" w:type="dxa"/>
          </w:tcPr>
          <w:p w14:paraId="6958AB95" w14:textId="43EBA3FA" w:rsidR="00C4182E" w:rsidRPr="00B9495D" w:rsidRDefault="00713A48" w:rsidP="10EA46D3">
            <w:pPr>
              <w:tabs>
                <w:tab w:val="left" w:pos="360"/>
              </w:tabs>
              <w:spacing w:line="360" w:lineRule="auto"/>
              <w:jc w:val="center"/>
              <w:outlineLvl w:val="2"/>
              <w:rPr>
                <w:rFonts w:ascii="Times New Roman" w:eastAsia="Times New Roman" w:hAnsi="Times New Roman"/>
                <w:sz w:val="28"/>
                <w:szCs w:val="28"/>
              </w:rPr>
            </w:pPr>
            <w:bookmarkStart w:id="1330" w:name="_Toc152973891"/>
            <w:bookmarkStart w:id="1331" w:name="_Toc152974769"/>
            <w:bookmarkStart w:id="1332" w:name="_Toc153441775"/>
            <w:r w:rsidRPr="10EA46D3">
              <w:rPr>
                <w:rFonts w:ascii="Times New Roman" w:eastAsia="Times New Roman" w:hAnsi="Times New Roman"/>
                <w:sz w:val="28"/>
                <w:szCs w:val="28"/>
              </w:rPr>
              <w:t>NULL</w:t>
            </w:r>
            <w:bookmarkEnd w:id="1330"/>
            <w:bookmarkEnd w:id="1331"/>
            <w:bookmarkEnd w:id="1332"/>
          </w:p>
        </w:tc>
      </w:tr>
      <w:tr w:rsidR="00931DC1" w14:paraId="63168971" w14:textId="77777777" w:rsidTr="1AE4BDD7">
        <w:tc>
          <w:tcPr>
            <w:tcW w:w="900" w:type="dxa"/>
          </w:tcPr>
          <w:p w14:paraId="73985FD6" w14:textId="77777777" w:rsidR="00C4182E" w:rsidRDefault="00C4182E" w:rsidP="10EA46D3">
            <w:pPr>
              <w:tabs>
                <w:tab w:val="left" w:pos="360"/>
              </w:tabs>
              <w:spacing w:line="360" w:lineRule="auto"/>
              <w:jc w:val="center"/>
              <w:outlineLvl w:val="2"/>
              <w:rPr>
                <w:rFonts w:ascii="Times New Roman" w:eastAsia="Times New Roman" w:hAnsi="Times New Roman"/>
                <w:b/>
                <w:sz w:val="28"/>
                <w:szCs w:val="28"/>
              </w:rPr>
            </w:pPr>
            <w:bookmarkStart w:id="1333" w:name="_Toc152973892"/>
            <w:bookmarkStart w:id="1334" w:name="_Toc152974770"/>
            <w:bookmarkStart w:id="1335" w:name="_Toc153441776"/>
            <w:r w:rsidRPr="10EA46D3">
              <w:rPr>
                <w:rFonts w:ascii="Times New Roman" w:eastAsia="Times New Roman" w:hAnsi="Times New Roman"/>
                <w:b/>
                <w:sz w:val="28"/>
                <w:szCs w:val="28"/>
              </w:rPr>
              <w:t>5</w:t>
            </w:r>
            <w:bookmarkEnd w:id="1333"/>
            <w:bookmarkEnd w:id="1334"/>
            <w:bookmarkEnd w:id="1335"/>
          </w:p>
        </w:tc>
        <w:tc>
          <w:tcPr>
            <w:tcW w:w="1710" w:type="dxa"/>
          </w:tcPr>
          <w:p w14:paraId="37A1995E" w14:textId="0F0C26B0" w:rsidR="00C4182E" w:rsidRDefault="1AE4BDD7" w:rsidP="00BD2003">
            <w:pPr>
              <w:tabs>
                <w:tab w:val="left" w:pos="360"/>
              </w:tabs>
              <w:spacing w:line="360" w:lineRule="auto"/>
              <w:jc w:val="center"/>
              <w:outlineLvl w:val="2"/>
              <w:rPr>
                <w:rFonts w:ascii="Times New Roman" w:eastAsia="Times New Roman" w:hAnsi="Times New Roman"/>
                <w:sz w:val="28"/>
                <w:szCs w:val="28"/>
              </w:rPr>
            </w:pPr>
            <w:bookmarkStart w:id="1336" w:name="_Toc152973893"/>
            <w:bookmarkStart w:id="1337" w:name="_Toc152974771"/>
            <w:bookmarkStart w:id="1338" w:name="_Toc153441777"/>
            <w:proofErr w:type="spellStart"/>
            <w:r w:rsidRPr="10EA46D3">
              <w:rPr>
                <w:rFonts w:ascii="Times New Roman" w:eastAsia="Times New Roman" w:hAnsi="Times New Roman"/>
                <w:sz w:val="28"/>
                <w:szCs w:val="28"/>
              </w:rPr>
              <w:t>mo_ta</w:t>
            </w:r>
            <w:bookmarkEnd w:id="1336"/>
            <w:bookmarkEnd w:id="1337"/>
            <w:bookmarkEnd w:id="1338"/>
            <w:proofErr w:type="spellEnd"/>
          </w:p>
        </w:tc>
        <w:tc>
          <w:tcPr>
            <w:tcW w:w="2250" w:type="dxa"/>
          </w:tcPr>
          <w:p w14:paraId="4D85721B" w14:textId="4DEA1399" w:rsidR="00C4182E" w:rsidRDefault="1AE4BDD7" w:rsidP="00BD2003">
            <w:pPr>
              <w:tabs>
                <w:tab w:val="left" w:pos="360"/>
              </w:tabs>
              <w:spacing w:line="360" w:lineRule="auto"/>
              <w:jc w:val="center"/>
              <w:outlineLvl w:val="2"/>
              <w:rPr>
                <w:rFonts w:ascii="Times New Roman" w:eastAsia="Times New Roman" w:hAnsi="Times New Roman"/>
                <w:sz w:val="28"/>
                <w:szCs w:val="28"/>
              </w:rPr>
            </w:pPr>
            <w:bookmarkStart w:id="1339" w:name="_Toc152973894"/>
            <w:bookmarkStart w:id="1340" w:name="_Toc152974772"/>
            <w:bookmarkStart w:id="1341" w:name="_Toc153441778"/>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1339"/>
            <w:bookmarkEnd w:id="1340"/>
            <w:bookmarkEnd w:id="1341"/>
          </w:p>
        </w:tc>
        <w:tc>
          <w:tcPr>
            <w:tcW w:w="1980" w:type="dxa"/>
          </w:tcPr>
          <w:p w14:paraId="1377502D" w14:textId="1075401E" w:rsidR="00C4182E" w:rsidRPr="00B9495D" w:rsidRDefault="1AE4BDD7" w:rsidP="00BD2003">
            <w:pPr>
              <w:tabs>
                <w:tab w:val="left" w:pos="360"/>
              </w:tabs>
              <w:spacing w:line="360" w:lineRule="auto"/>
              <w:outlineLvl w:val="2"/>
              <w:rPr>
                <w:rFonts w:ascii="Times New Roman" w:eastAsia="Times New Roman" w:hAnsi="Times New Roman"/>
                <w:sz w:val="28"/>
                <w:szCs w:val="28"/>
              </w:rPr>
            </w:pPr>
            <w:bookmarkStart w:id="1342" w:name="_Toc152973895"/>
            <w:bookmarkStart w:id="1343" w:name="_Toc152974773"/>
            <w:bookmarkStart w:id="1344" w:name="_Toc153441779"/>
            <w:proofErr w:type="spellStart"/>
            <w:r w:rsidRPr="10EA46D3">
              <w:rPr>
                <w:rFonts w:ascii="Times New Roman" w:eastAsia="Times New Roman" w:hAnsi="Times New Roman"/>
                <w:sz w:val="28"/>
                <w:szCs w:val="28"/>
              </w:rPr>
              <w:t>Mô</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tả</w:t>
            </w:r>
            <w:bookmarkEnd w:id="1342"/>
            <w:bookmarkEnd w:id="1343"/>
            <w:bookmarkEnd w:id="1344"/>
            <w:proofErr w:type="spellEnd"/>
          </w:p>
        </w:tc>
        <w:tc>
          <w:tcPr>
            <w:tcW w:w="1890" w:type="dxa"/>
          </w:tcPr>
          <w:p w14:paraId="634B8412" w14:textId="12A5C607" w:rsidR="00C4182E" w:rsidRDefault="00713A48" w:rsidP="10EA46D3">
            <w:pPr>
              <w:tabs>
                <w:tab w:val="left" w:pos="360"/>
              </w:tabs>
              <w:spacing w:line="360" w:lineRule="auto"/>
              <w:jc w:val="center"/>
              <w:outlineLvl w:val="2"/>
              <w:rPr>
                <w:rFonts w:ascii="Times New Roman" w:eastAsia="Times New Roman" w:hAnsi="Times New Roman"/>
                <w:sz w:val="28"/>
                <w:szCs w:val="28"/>
              </w:rPr>
            </w:pPr>
            <w:bookmarkStart w:id="1345" w:name="_Toc152973896"/>
            <w:bookmarkStart w:id="1346" w:name="_Toc152974774"/>
            <w:bookmarkStart w:id="1347" w:name="_Toc153441780"/>
            <w:r w:rsidRPr="10EA46D3">
              <w:rPr>
                <w:rFonts w:ascii="Times New Roman" w:eastAsia="Times New Roman" w:hAnsi="Times New Roman"/>
                <w:sz w:val="28"/>
                <w:szCs w:val="28"/>
              </w:rPr>
              <w:t>NULL</w:t>
            </w:r>
            <w:bookmarkEnd w:id="1345"/>
            <w:bookmarkEnd w:id="1346"/>
            <w:bookmarkEnd w:id="1347"/>
          </w:p>
        </w:tc>
      </w:tr>
      <w:tr w:rsidR="00E05C85" w14:paraId="1AAC5DCC" w14:textId="77777777" w:rsidTr="1AE4BDD7">
        <w:tc>
          <w:tcPr>
            <w:tcW w:w="900" w:type="dxa"/>
          </w:tcPr>
          <w:p w14:paraId="21036F9C" w14:textId="0F47B6F3" w:rsidR="00E05C85" w:rsidRDefault="00E05C85" w:rsidP="10EA46D3">
            <w:pPr>
              <w:tabs>
                <w:tab w:val="left" w:pos="360"/>
              </w:tabs>
              <w:spacing w:line="360" w:lineRule="auto"/>
              <w:jc w:val="center"/>
              <w:outlineLvl w:val="2"/>
              <w:rPr>
                <w:rFonts w:ascii="Times New Roman" w:eastAsia="Times New Roman" w:hAnsi="Times New Roman"/>
                <w:b/>
                <w:sz w:val="28"/>
                <w:szCs w:val="28"/>
              </w:rPr>
            </w:pPr>
            <w:bookmarkStart w:id="1348" w:name="_Toc152973897"/>
            <w:bookmarkStart w:id="1349" w:name="_Toc152974775"/>
            <w:bookmarkStart w:id="1350" w:name="_Toc153441781"/>
            <w:r w:rsidRPr="10EA46D3">
              <w:rPr>
                <w:rFonts w:ascii="Times New Roman" w:eastAsia="Times New Roman" w:hAnsi="Times New Roman"/>
                <w:b/>
                <w:sz w:val="28"/>
                <w:szCs w:val="28"/>
              </w:rPr>
              <w:t>6</w:t>
            </w:r>
            <w:bookmarkEnd w:id="1348"/>
            <w:bookmarkEnd w:id="1349"/>
            <w:bookmarkEnd w:id="1350"/>
          </w:p>
        </w:tc>
        <w:tc>
          <w:tcPr>
            <w:tcW w:w="1710" w:type="dxa"/>
          </w:tcPr>
          <w:p w14:paraId="1BDD7769" w14:textId="46018F00" w:rsidR="00E05C85" w:rsidRDefault="1AE4BDD7" w:rsidP="00BD2003">
            <w:pPr>
              <w:tabs>
                <w:tab w:val="left" w:pos="360"/>
              </w:tabs>
              <w:spacing w:line="360" w:lineRule="auto"/>
              <w:jc w:val="center"/>
              <w:outlineLvl w:val="2"/>
              <w:rPr>
                <w:rFonts w:ascii="Times New Roman" w:eastAsia="Times New Roman" w:hAnsi="Times New Roman"/>
                <w:sz w:val="28"/>
                <w:szCs w:val="28"/>
              </w:rPr>
            </w:pPr>
            <w:bookmarkStart w:id="1351" w:name="_Toc152973898"/>
            <w:bookmarkStart w:id="1352" w:name="_Toc152974776"/>
            <w:bookmarkStart w:id="1353" w:name="_Toc153441782"/>
            <w:proofErr w:type="spellStart"/>
            <w:r w:rsidRPr="10EA46D3">
              <w:rPr>
                <w:rFonts w:ascii="Times New Roman" w:eastAsia="Times New Roman" w:hAnsi="Times New Roman"/>
                <w:sz w:val="28"/>
                <w:szCs w:val="28"/>
              </w:rPr>
              <w:t>trang_thai</w:t>
            </w:r>
            <w:bookmarkEnd w:id="1351"/>
            <w:bookmarkEnd w:id="1352"/>
            <w:bookmarkEnd w:id="1353"/>
            <w:proofErr w:type="spellEnd"/>
          </w:p>
        </w:tc>
        <w:tc>
          <w:tcPr>
            <w:tcW w:w="2250" w:type="dxa"/>
          </w:tcPr>
          <w:p w14:paraId="1A3AB26A" w14:textId="3A693042" w:rsidR="00E05C85" w:rsidRDefault="1AE4BDD7" w:rsidP="00BD2003">
            <w:pPr>
              <w:tabs>
                <w:tab w:val="left" w:pos="360"/>
              </w:tabs>
              <w:spacing w:line="360" w:lineRule="auto"/>
              <w:jc w:val="center"/>
              <w:outlineLvl w:val="2"/>
              <w:rPr>
                <w:rFonts w:ascii="Times New Roman" w:eastAsia="Times New Roman" w:hAnsi="Times New Roman"/>
                <w:sz w:val="28"/>
                <w:szCs w:val="28"/>
              </w:rPr>
            </w:pPr>
            <w:bookmarkStart w:id="1354" w:name="_Toc152973899"/>
            <w:bookmarkStart w:id="1355" w:name="_Toc152974777"/>
            <w:bookmarkStart w:id="1356" w:name="_Toc153441783"/>
            <w:r w:rsidRPr="10EA46D3">
              <w:rPr>
                <w:rFonts w:ascii="Times New Roman" w:eastAsia="Times New Roman" w:hAnsi="Times New Roman"/>
                <w:sz w:val="28"/>
                <w:szCs w:val="28"/>
              </w:rPr>
              <w:t>INT</w:t>
            </w:r>
            <w:bookmarkEnd w:id="1354"/>
            <w:bookmarkEnd w:id="1355"/>
            <w:bookmarkEnd w:id="1356"/>
          </w:p>
        </w:tc>
        <w:tc>
          <w:tcPr>
            <w:tcW w:w="1980" w:type="dxa"/>
          </w:tcPr>
          <w:p w14:paraId="58DB59FC" w14:textId="6F93570A" w:rsidR="00E05C85" w:rsidRPr="00B9495D" w:rsidRDefault="1AE4BDD7" w:rsidP="00BD2003">
            <w:pPr>
              <w:tabs>
                <w:tab w:val="left" w:pos="360"/>
              </w:tabs>
              <w:spacing w:line="360" w:lineRule="auto"/>
              <w:outlineLvl w:val="2"/>
              <w:rPr>
                <w:rFonts w:ascii="Times New Roman" w:eastAsia="Times New Roman" w:hAnsi="Times New Roman"/>
                <w:sz w:val="28"/>
                <w:szCs w:val="28"/>
              </w:rPr>
            </w:pPr>
            <w:bookmarkStart w:id="1357" w:name="_Toc152973900"/>
            <w:bookmarkStart w:id="1358" w:name="_Toc152974778"/>
            <w:bookmarkStart w:id="1359" w:name="_Toc153441784"/>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1357"/>
            <w:bookmarkEnd w:id="1358"/>
            <w:bookmarkEnd w:id="1359"/>
            <w:proofErr w:type="spellEnd"/>
          </w:p>
        </w:tc>
        <w:tc>
          <w:tcPr>
            <w:tcW w:w="1890" w:type="dxa"/>
          </w:tcPr>
          <w:p w14:paraId="7217EB57" w14:textId="6828E584" w:rsidR="00E05C85" w:rsidRDefault="00E05C85" w:rsidP="10EA46D3">
            <w:pPr>
              <w:tabs>
                <w:tab w:val="left" w:pos="360"/>
              </w:tabs>
              <w:spacing w:line="360" w:lineRule="auto"/>
              <w:jc w:val="center"/>
              <w:outlineLvl w:val="2"/>
              <w:rPr>
                <w:rFonts w:ascii="Times New Roman" w:eastAsia="Times New Roman" w:hAnsi="Times New Roman"/>
                <w:sz w:val="28"/>
                <w:szCs w:val="28"/>
              </w:rPr>
            </w:pPr>
            <w:bookmarkStart w:id="1360" w:name="_Toc152973901"/>
            <w:bookmarkStart w:id="1361" w:name="_Toc152974779"/>
            <w:bookmarkStart w:id="1362" w:name="_Toc153441785"/>
            <w:r w:rsidRPr="10EA46D3">
              <w:rPr>
                <w:rFonts w:ascii="Times New Roman" w:eastAsia="Times New Roman" w:hAnsi="Times New Roman"/>
                <w:sz w:val="28"/>
                <w:szCs w:val="28"/>
              </w:rPr>
              <w:t>NULL</w:t>
            </w:r>
            <w:bookmarkEnd w:id="1360"/>
            <w:bookmarkEnd w:id="1361"/>
            <w:bookmarkEnd w:id="1362"/>
          </w:p>
        </w:tc>
      </w:tr>
    </w:tbl>
    <w:p w14:paraId="58E7A055" w14:textId="5BA16FEB" w:rsidR="1AE4BDD7" w:rsidRDefault="1AE4BDD7" w:rsidP="00BD2003">
      <w:pPr>
        <w:spacing w:after="0" w:line="360" w:lineRule="auto"/>
        <w:rPr>
          <w:rFonts w:ascii="Times New Roman" w:eastAsia="Times New Roman" w:hAnsi="Times New Roman" w:cs="Times New Roman"/>
        </w:rPr>
      </w:pPr>
    </w:p>
    <w:p w14:paraId="25BB7141" w14:textId="535D1D74" w:rsidR="00F85272" w:rsidRDefault="00F85272" w:rsidP="00BD2003">
      <w:pPr>
        <w:tabs>
          <w:tab w:val="left" w:pos="360"/>
        </w:tabs>
        <w:spacing w:after="0" w:line="360" w:lineRule="auto"/>
        <w:rPr>
          <w:rFonts w:ascii="Times New Roman" w:eastAsia="Times New Roman" w:hAnsi="Times New Roman" w:cs="Times New Roman"/>
          <w:b/>
          <w:i/>
          <w:sz w:val="28"/>
          <w:szCs w:val="28"/>
        </w:rPr>
      </w:pPr>
    </w:p>
    <w:p w14:paraId="35B3F224" w14:textId="7F37C1A0" w:rsidR="00E05C85" w:rsidRDefault="00F85272"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r w:rsidRPr="10EA46D3">
        <w:rPr>
          <w:rFonts w:ascii="Times New Roman" w:eastAsia="Times New Roman" w:hAnsi="Times New Roman" w:cs="Times New Roman"/>
          <w:b/>
          <w:i/>
          <w:sz w:val="28"/>
          <w:szCs w:val="28"/>
        </w:rPr>
        <w:br w:type="page"/>
      </w:r>
      <w:bookmarkStart w:id="1363" w:name="_Toc153435907"/>
      <w:r w:rsidR="0A9B77CB" w:rsidRPr="0A9B77CB">
        <w:rPr>
          <w:rFonts w:ascii="Times New Roman" w:eastAsia="Times New Roman" w:hAnsi="Times New Roman" w:cs="Times New Roman"/>
          <w:b/>
          <w:bCs/>
          <w:color w:val="000000" w:themeColor="text1"/>
          <w:sz w:val="28"/>
          <w:szCs w:val="28"/>
        </w:rPr>
        <w:t xml:space="preserve">H11: </w:t>
      </w:r>
      <w:proofErr w:type="spellStart"/>
      <w:r w:rsidR="0A9B77CB" w:rsidRPr="0A9B77CB">
        <w:rPr>
          <w:rFonts w:ascii="Times New Roman" w:eastAsia="Times New Roman" w:hAnsi="Times New Roman" w:cs="Times New Roman"/>
          <w:b/>
          <w:bCs/>
          <w:color w:val="000000" w:themeColor="text1"/>
          <w:sz w:val="28"/>
          <w:szCs w:val="28"/>
        </w:rPr>
        <w:t>Bảng</w:t>
      </w:r>
      <w:proofErr w:type="spellEnd"/>
      <w:r w:rsidR="0A9B77CB" w:rsidRPr="0A9B77CB">
        <w:rPr>
          <w:rFonts w:ascii="Times New Roman" w:eastAsia="Times New Roman" w:hAnsi="Times New Roman" w:cs="Times New Roman"/>
          <w:b/>
          <w:bCs/>
          <w:color w:val="000000" w:themeColor="text1"/>
          <w:sz w:val="28"/>
          <w:szCs w:val="28"/>
        </w:rPr>
        <w:t xml:space="preserve"> </w:t>
      </w:r>
      <w:proofErr w:type="spellStart"/>
      <w:r w:rsidR="0A9B77CB" w:rsidRPr="0A9B77CB">
        <w:rPr>
          <w:rFonts w:ascii="Times New Roman" w:eastAsia="Times New Roman" w:hAnsi="Times New Roman" w:cs="Times New Roman"/>
          <w:b/>
          <w:bCs/>
          <w:color w:val="000000" w:themeColor="text1"/>
          <w:sz w:val="28"/>
          <w:szCs w:val="28"/>
        </w:rPr>
        <w:t>Hóa</w:t>
      </w:r>
      <w:proofErr w:type="spellEnd"/>
      <w:r w:rsidR="0A9B77CB" w:rsidRPr="0A9B77CB">
        <w:rPr>
          <w:rFonts w:ascii="Times New Roman" w:eastAsia="Times New Roman" w:hAnsi="Times New Roman" w:cs="Times New Roman"/>
          <w:b/>
          <w:bCs/>
          <w:color w:val="000000" w:themeColor="text1"/>
          <w:sz w:val="28"/>
          <w:szCs w:val="28"/>
        </w:rPr>
        <w:t xml:space="preserve"> </w:t>
      </w:r>
      <w:proofErr w:type="spellStart"/>
      <w:r w:rsidR="0A9B77CB" w:rsidRPr="0A9B77CB">
        <w:rPr>
          <w:rFonts w:ascii="Times New Roman" w:eastAsia="Times New Roman" w:hAnsi="Times New Roman" w:cs="Times New Roman"/>
          <w:b/>
          <w:bCs/>
          <w:color w:val="000000" w:themeColor="text1"/>
          <w:sz w:val="28"/>
          <w:szCs w:val="28"/>
        </w:rPr>
        <w:t>đơn</w:t>
      </w:r>
      <w:bookmarkEnd w:id="1363"/>
      <w:proofErr w:type="spellEnd"/>
    </w:p>
    <w:p w14:paraId="19417774" w14:textId="2C2E3704"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10545DC6" wp14:editId="5C65C389">
            <wp:extent cx="1609725" cy="4572000"/>
            <wp:effectExtent l="0" t="0" r="0" b="0"/>
            <wp:docPr id="1416371988" name="Picture 141637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371988"/>
                    <pic:cNvPicPr/>
                  </pic:nvPicPr>
                  <pic:blipFill>
                    <a:blip r:embed="rId45">
                      <a:extLst>
                        <a:ext uri="{28A0092B-C50C-407E-A947-70E740481C1C}">
                          <a14:useLocalDpi xmlns:a14="http://schemas.microsoft.com/office/drawing/2010/main" val="0"/>
                        </a:ext>
                      </a:extLst>
                    </a:blip>
                    <a:stretch>
                      <a:fillRect/>
                    </a:stretch>
                  </pic:blipFill>
                  <pic:spPr>
                    <a:xfrm>
                      <a:off x="0" y="0"/>
                      <a:ext cx="1609725" cy="4572000"/>
                    </a:xfrm>
                    <a:prstGeom prst="rect">
                      <a:avLst/>
                    </a:prstGeom>
                  </pic:spPr>
                </pic:pic>
              </a:graphicData>
            </a:graphic>
          </wp:inline>
        </w:drawing>
      </w:r>
    </w:p>
    <w:tbl>
      <w:tblPr>
        <w:tblStyle w:val="TableGrid"/>
        <w:tblW w:w="8865" w:type="dxa"/>
        <w:tblInd w:w="108" w:type="dxa"/>
        <w:tblLayout w:type="fixed"/>
        <w:tblLook w:val="04A0" w:firstRow="1" w:lastRow="0" w:firstColumn="1" w:lastColumn="0" w:noHBand="0" w:noVBand="1"/>
      </w:tblPr>
      <w:tblGrid>
        <w:gridCol w:w="900"/>
        <w:gridCol w:w="1935"/>
        <w:gridCol w:w="2250"/>
        <w:gridCol w:w="1980"/>
        <w:gridCol w:w="1800"/>
      </w:tblGrid>
      <w:tr w:rsidR="000D4270" w14:paraId="0159B262" w14:textId="77777777" w:rsidTr="00BD2003">
        <w:tc>
          <w:tcPr>
            <w:tcW w:w="8865" w:type="dxa"/>
            <w:gridSpan w:val="5"/>
            <w:shd w:val="clear" w:color="auto" w:fill="ED7D31" w:themeFill="accent2"/>
          </w:tcPr>
          <w:p w14:paraId="699B2EA7" w14:textId="06AB4CD6" w:rsidR="000D4270" w:rsidRPr="00B9495D" w:rsidRDefault="1AE4BDD7" w:rsidP="00BD2003">
            <w:pPr>
              <w:tabs>
                <w:tab w:val="left" w:pos="360"/>
              </w:tabs>
              <w:jc w:val="center"/>
              <w:outlineLvl w:val="2"/>
              <w:rPr>
                <w:rFonts w:ascii="Times New Roman" w:eastAsia="Times New Roman" w:hAnsi="Times New Roman"/>
                <w:b/>
                <w:sz w:val="28"/>
                <w:szCs w:val="28"/>
              </w:rPr>
            </w:pPr>
            <w:bookmarkStart w:id="1364" w:name="_Toc152973902"/>
            <w:bookmarkStart w:id="1365" w:name="_Toc152974780"/>
            <w:bookmarkStart w:id="1366" w:name="_Toc153441786"/>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AE4BDD7">
              <w:rPr>
                <w:rFonts w:ascii="Times New Roman" w:eastAsia="Times New Roman" w:hAnsi="Times New Roman"/>
                <w:b/>
                <w:color w:val="000000" w:themeColor="text1"/>
                <w:sz w:val="28"/>
                <w:szCs w:val="28"/>
              </w:rPr>
              <w:t>hoa_don</w:t>
            </w:r>
            <w:bookmarkEnd w:id="1364"/>
            <w:bookmarkEnd w:id="1365"/>
            <w:bookmarkEnd w:id="1366"/>
            <w:proofErr w:type="spellEnd"/>
          </w:p>
        </w:tc>
      </w:tr>
      <w:tr w:rsidR="00E544CD" w14:paraId="3429836C" w14:textId="77777777" w:rsidTr="00BD2003">
        <w:tc>
          <w:tcPr>
            <w:tcW w:w="900" w:type="dxa"/>
            <w:shd w:val="clear" w:color="auto" w:fill="ED7D31" w:themeFill="accent2"/>
          </w:tcPr>
          <w:p w14:paraId="691D1AC9" w14:textId="77777777" w:rsidR="000D4270" w:rsidRPr="00B9495D" w:rsidRDefault="000D4270" w:rsidP="10EA46D3">
            <w:pPr>
              <w:tabs>
                <w:tab w:val="left" w:pos="360"/>
              </w:tabs>
              <w:jc w:val="center"/>
              <w:outlineLvl w:val="2"/>
              <w:rPr>
                <w:rFonts w:ascii="Times New Roman" w:eastAsia="Times New Roman" w:hAnsi="Times New Roman"/>
                <w:b/>
                <w:sz w:val="28"/>
                <w:szCs w:val="28"/>
              </w:rPr>
            </w:pPr>
            <w:bookmarkStart w:id="1367" w:name="_Toc152973903"/>
            <w:bookmarkStart w:id="1368" w:name="_Toc152974781"/>
            <w:bookmarkStart w:id="1369" w:name="_Toc153441787"/>
            <w:r w:rsidRPr="10EA46D3">
              <w:rPr>
                <w:rFonts w:ascii="Times New Roman" w:eastAsia="Times New Roman" w:hAnsi="Times New Roman"/>
                <w:b/>
                <w:sz w:val="28"/>
                <w:szCs w:val="28"/>
              </w:rPr>
              <w:t>STT</w:t>
            </w:r>
            <w:bookmarkEnd w:id="1367"/>
            <w:bookmarkEnd w:id="1368"/>
            <w:bookmarkEnd w:id="1369"/>
          </w:p>
        </w:tc>
        <w:tc>
          <w:tcPr>
            <w:tcW w:w="1935" w:type="dxa"/>
            <w:shd w:val="clear" w:color="auto" w:fill="ED7D31" w:themeFill="accent2"/>
          </w:tcPr>
          <w:p w14:paraId="1C999246" w14:textId="77777777" w:rsidR="000D4270" w:rsidRPr="00B9495D" w:rsidRDefault="000D4270" w:rsidP="10EA46D3">
            <w:pPr>
              <w:tabs>
                <w:tab w:val="left" w:pos="360"/>
              </w:tabs>
              <w:jc w:val="center"/>
              <w:outlineLvl w:val="2"/>
              <w:rPr>
                <w:rFonts w:ascii="Times New Roman" w:eastAsia="Times New Roman" w:hAnsi="Times New Roman"/>
                <w:b/>
                <w:sz w:val="28"/>
                <w:szCs w:val="28"/>
              </w:rPr>
            </w:pPr>
            <w:bookmarkStart w:id="1370" w:name="_Toc152973904"/>
            <w:bookmarkStart w:id="1371" w:name="_Toc152974782"/>
            <w:bookmarkStart w:id="1372" w:name="_Toc153441788"/>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370"/>
            <w:bookmarkEnd w:id="1371"/>
            <w:bookmarkEnd w:id="1372"/>
            <w:proofErr w:type="spellEnd"/>
          </w:p>
        </w:tc>
        <w:tc>
          <w:tcPr>
            <w:tcW w:w="2250" w:type="dxa"/>
            <w:shd w:val="clear" w:color="auto" w:fill="ED7D31" w:themeFill="accent2"/>
          </w:tcPr>
          <w:p w14:paraId="4A8D5308" w14:textId="77777777" w:rsidR="000D4270" w:rsidRPr="00B9495D" w:rsidRDefault="000D4270" w:rsidP="10EA46D3">
            <w:pPr>
              <w:tabs>
                <w:tab w:val="left" w:pos="360"/>
              </w:tabs>
              <w:jc w:val="center"/>
              <w:outlineLvl w:val="2"/>
              <w:rPr>
                <w:rFonts w:ascii="Times New Roman" w:eastAsia="Times New Roman" w:hAnsi="Times New Roman"/>
                <w:b/>
                <w:sz w:val="28"/>
                <w:szCs w:val="28"/>
              </w:rPr>
            </w:pPr>
            <w:bookmarkStart w:id="1373" w:name="_Toc152973905"/>
            <w:bookmarkStart w:id="1374" w:name="_Toc152974783"/>
            <w:bookmarkStart w:id="1375" w:name="_Toc153441789"/>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373"/>
            <w:bookmarkEnd w:id="1374"/>
            <w:bookmarkEnd w:id="1375"/>
            <w:proofErr w:type="spellEnd"/>
          </w:p>
        </w:tc>
        <w:tc>
          <w:tcPr>
            <w:tcW w:w="1980" w:type="dxa"/>
            <w:shd w:val="clear" w:color="auto" w:fill="ED7D31" w:themeFill="accent2"/>
          </w:tcPr>
          <w:p w14:paraId="2AB73E50" w14:textId="77777777" w:rsidR="000D4270" w:rsidRPr="00B9495D" w:rsidRDefault="000D4270" w:rsidP="10EA46D3">
            <w:pPr>
              <w:tabs>
                <w:tab w:val="left" w:pos="360"/>
              </w:tabs>
              <w:jc w:val="center"/>
              <w:outlineLvl w:val="2"/>
              <w:rPr>
                <w:rFonts w:ascii="Times New Roman" w:eastAsia="Times New Roman" w:hAnsi="Times New Roman"/>
                <w:b/>
                <w:sz w:val="28"/>
                <w:szCs w:val="28"/>
              </w:rPr>
            </w:pPr>
            <w:bookmarkStart w:id="1376" w:name="_Toc152973906"/>
            <w:bookmarkStart w:id="1377" w:name="_Toc152974784"/>
            <w:bookmarkStart w:id="1378" w:name="_Toc153441790"/>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376"/>
            <w:bookmarkEnd w:id="1377"/>
            <w:bookmarkEnd w:id="1378"/>
            <w:proofErr w:type="spellEnd"/>
          </w:p>
        </w:tc>
        <w:tc>
          <w:tcPr>
            <w:tcW w:w="1800" w:type="dxa"/>
            <w:shd w:val="clear" w:color="auto" w:fill="ED7D31" w:themeFill="accent2"/>
          </w:tcPr>
          <w:p w14:paraId="52DE45D3" w14:textId="77777777" w:rsidR="000D4270" w:rsidRPr="00B9495D" w:rsidRDefault="000D4270" w:rsidP="10EA46D3">
            <w:pPr>
              <w:tabs>
                <w:tab w:val="left" w:pos="360"/>
              </w:tabs>
              <w:jc w:val="center"/>
              <w:outlineLvl w:val="2"/>
              <w:rPr>
                <w:rFonts w:ascii="Times New Roman" w:eastAsia="Times New Roman" w:hAnsi="Times New Roman"/>
                <w:b/>
                <w:sz w:val="28"/>
                <w:szCs w:val="28"/>
              </w:rPr>
            </w:pPr>
            <w:bookmarkStart w:id="1379" w:name="_Toc152973907"/>
            <w:bookmarkStart w:id="1380" w:name="_Toc152974785"/>
            <w:bookmarkStart w:id="1381" w:name="_Toc153441791"/>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379"/>
            <w:bookmarkEnd w:id="1380"/>
            <w:bookmarkEnd w:id="1381"/>
            <w:proofErr w:type="spellEnd"/>
          </w:p>
        </w:tc>
      </w:tr>
      <w:tr w:rsidR="00E544CD" w14:paraId="6882C8C7" w14:textId="77777777" w:rsidTr="00BD2003">
        <w:tc>
          <w:tcPr>
            <w:tcW w:w="900" w:type="dxa"/>
          </w:tcPr>
          <w:p w14:paraId="37A3A2EC" w14:textId="77777777" w:rsidR="000D4270" w:rsidRPr="00B9495D" w:rsidRDefault="000D4270" w:rsidP="10EA46D3">
            <w:pPr>
              <w:tabs>
                <w:tab w:val="left" w:pos="360"/>
              </w:tabs>
              <w:jc w:val="center"/>
              <w:outlineLvl w:val="2"/>
              <w:rPr>
                <w:rFonts w:ascii="Times New Roman" w:eastAsia="Times New Roman" w:hAnsi="Times New Roman"/>
                <w:b/>
                <w:sz w:val="28"/>
                <w:szCs w:val="28"/>
              </w:rPr>
            </w:pPr>
            <w:bookmarkStart w:id="1382" w:name="_Toc152973908"/>
            <w:bookmarkStart w:id="1383" w:name="_Toc152974786"/>
            <w:bookmarkStart w:id="1384" w:name="_Toc153441792"/>
            <w:r w:rsidRPr="10EA46D3">
              <w:rPr>
                <w:rFonts w:ascii="Times New Roman" w:eastAsia="Times New Roman" w:hAnsi="Times New Roman"/>
                <w:b/>
                <w:sz w:val="28"/>
                <w:szCs w:val="28"/>
              </w:rPr>
              <w:t>1</w:t>
            </w:r>
            <w:bookmarkEnd w:id="1382"/>
            <w:bookmarkEnd w:id="1383"/>
            <w:bookmarkEnd w:id="1384"/>
          </w:p>
        </w:tc>
        <w:tc>
          <w:tcPr>
            <w:tcW w:w="1935" w:type="dxa"/>
          </w:tcPr>
          <w:p w14:paraId="1BAE05AA" w14:textId="3BF2A072" w:rsidR="000D4270" w:rsidRPr="00B9495D" w:rsidRDefault="1AE4BDD7" w:rsidP="00BD2003">
            <w:pPr>
              <w:tabs>
                <w:tab w:val="left" w:pos="360"/>
              </w:tabs>
              <w:jc w:val="center"/>
              <w:outlineLvl w:val="2"/>
              <w:rPr>
                <w:rFonts w:ascii="Times New Roman" w:eastAsia="Times New Roman" w:hAnsi="Times New Roman"/>
                <w:sz w:val="28"/>
                <w:szCs w:val="28"/>
              </w:rPr>
            </w:pPr>
            <w:bookmarkStart w:id="1385" w:name="_Toc152973909"/>
            <w:bookmarkStart w:id="1386" w:name="_Toc152974787"/>
            <w:bookmarkStart w:id="1387" w:name="_Toc153441793"/>
            <w:proofErr w:type="spellStart"/>
            <w:r w:rsidRPr="10EA46D3">
              <w:rPr>
                <w:rFonts w:ascii="Times New Roman" w:eastAsia="Times New Roman" w:hAnsi="Times New Roman"/>
                <w:sz w:val="28"/>
                <w:szCs w:val="28"/>
              </w:rPr>
              <w:t>id_hd</w:t>
            </w:r>
            <w:bookmarkEnd w:id="1385"/>
            <w:bookmarkEnd w:id="1386"/>
            <w:bookmarkEnd w:id="1387"/>
            <w:proofErr w:type="spellEnd"/>
          </w:p>
        </w:tc>
        <w:tc>
          <w:tcPr>
            <w:tcW w:w="2250" w:type="dxa"/>
          </w:tcPr>
          <w:p w14:paraId="7E1BFAA2" w14:textId="23FC366D" w:rsidR="000D4270" w:rsidRPr="00B9495D" w:rsidRDefault="1AE4BDD7" w:rsidP="00BD2003">
            <w:pPr>
              <w:tabs>
                <w:tab w:val="left" w:pos="360"/>
              </w:tabs>
              <w:jc w:val="center"/>
              <w:outlineLvl w:val="2"/>
              <w:rPr>
                <w:rFonts w:ascii="Times New Roman" w:eastAsia="Times New Roman" w:hAnsi="Times New Roman"/>
                <w:sz w:val="28"/>
                <w:szCs w:val="28"/>
              </w:rPr>
            </w:pPr>
            <w:bookmarkStart w:id="1388" w:name="_Toc152973910"/>
            <w:bookmarkStart w:id="1389" w:name="_Toc152974788"/>
            <w:bookmarkStart w:id="1390" w:name="_Toc153441794"/>
            <w:r w:rsidRPr="10EA46D3">
              <w:rPr>
                <w:rFonts w:ascii="Times New Roman" w:eastAsia="Times New Roman" w:hAnsi="Times New Roman"/>
                <w:sz w:val="28"/>
                <w:szCs w:val="28"/>
              </w:rPr>
              <w:t>INT</w:t>
            </w:r>
            <w:bookmarkEnd w:id="1388"/>
            <w:bookmarkEnd w:id="1389"/>
            <w:bookmarkEnd w:id="1390"/>
          </w:p>
        </w:tc>
        <w:tc>
          <w:tcPr>
            <w:tcW w:w="1980" w:type="dxa"/>
          </w:tcPr>
          <w:p w14:paraId="126B1BAE" w14:textId="77777777" w:rsidR="000D4270" w:rsidRPr="00B9495D" w:rsidRDefault="000D4270" w:rsidP="10EA46D3">
            <w:pPr>
              <w:tabs>
                <w:tab w:val="left" w:pos="360"/>
              </w:tabs>
              <w:outlineLvl w:val="2"/>
              <w:rPr>
                <w:rFonts w:ascii="Times New Roman" w:eastAsia="Times New Roman" w:hAnsi="Times New Roman"/>
                <w:sz w:val="28"/>
                <w:szCs w:val="28"/>
              </w:rPr>
            </w:pPr>
          </w:p>
        </w:tc>
        <w:tc>
          <w:tcPr>
            <w:tcW w:w="1800" w:type="dxa"/>
          </w:tcPr>
          <w:p w14:paraId="32119B62" w14:textId="77777777" w:rsidR="000D4270" w:rsidRPr="00B9495D" w:rsidRDefault="000D4270" w:rsidP="10EA46D3">
            <w:pPr>
              <w:tabs>
                <w:tab w:val="left" w:pos="360"/>
              </w:tabs>
              <w:jc w:val="center"/>
              <w:outlineLvl w:val="2"/>
              <w:rPr>
                <w:rFonts w:ascii="Times New Roman" w:eastAsia="Times New Roman" w:hAnsi="Times New Roman"/>
                <w:sz w:val="28"/>
                <w:szCs w:val="28"/>
              </w:rPr>
            </w:pPr>
            <w:bookmarkStart w:id="1391" w:name="_Toc152973911"/>
            <w:bookmarkStart w:id="1392" w:name="_Toc152974789"/>
            <w:bookmarkStart w:id="1393" w:name="_Toc153441795"/>
            <w:r w:rsidRPr="10EA46D3">
              <w:rPr>
                <w:rFonts w:ascii="Times New Roman" w:eastAsia="Times New Roman" w:hAnsi="Times New Roman"/>
                <w:sz w:val="28"/>
                <w:szCs w:val="28"/>
              </w:rPr>
              <w:t>PK</w:t>
            </w:r>
            <w:bookmarkEnd w:id="1391"/>
            <w:bookmarkEnd w:id="1392"/>
            <w:bookmarkEnd w:id="1393"/>
          </w:p>
        </w:tc>
      </w:tr>
      <w:tr w:rsidR="00E544CD" w14:paraId="333A1B00" w14:textId="77777777" w:rsidTr="00BD2003">
        <w:tc>
          <w:tcPr>
            <w:tcW w:w="900" w:type="dxa"/>
          </w:tcPr>
          <w:p w14:paraId="7C5D73C0" w14:textId="77777777" w:rsidR="000D4270" w:rsidRPr="00B9495D" w:rsidRDefault="000D4270" w:rsidP="10EA46D3">
            <w:pPr>
              <w:tabs>
                <w:tab w:val="left" w:pos="360"/>
              </w:tabs>
              <w:jc w:val="center"/>
              <w:outlineLvl w:val="2"/>
              <w:rPr>
                <w:rFonts w:ascii="Times New Roman" w:eastAsia="Times New Roman" w:hAnsi="Times New Roman"/>
                <w:b/>
                <w:sz w:val="28"/>
                <w:szCs w:val="28"/>
              </w:rPr>
            </w:pPr>
            <w:bookmarkStart w:id="1394" w:name="_Toc152973912"/>
            <w:bookmarkStart w:id="1395" w:name="_Toc152974790"/>
            <w:bookmarkStart w:id="1396" w:name="_Toc153441796"/>
            <w:r w:rsidRPr="10EA46D3">
              <w:rPr>
                <w:rFonts w:ascii="Times New Roman" w:eastAsia="Times New Roman" w:hAnsi="Times New Roman"/>
                <w:b/>
                <w:sz w:val="28"/>
                <w:szCs w:val="28"/>
              </w:rPr>
              <w:t>2</w:t>
            </w:r>
            <w:bookmarkEnd w:id="1394"/>
            <w:bookmarkEnd w:id="1395"/>
            <w:bookmarkEnd w:id="1396"/>
          </w:p>
        </w:tc>
        <w:tc>
          <w:tcPr>
            <w:tcW w:w="1935" w:type="dxa"/>
          </w:tcPr>
          <w:p w14:paraId="282E7773" w14:textId="1081FFE9" w:rsidR="000D4270" w:rsidRPr="00B9495D" w:rsidRDefault="1AE4BDD7" w:rsidP="00BD2003">
            <w:pPr>
              <w:tabs>
                <w:tab w:val="left" w:pos="360"/>
              </w:tabs>
              <w:jc w:val="center"/>
              <w:outlineLvl w:val="2"/>
              <w:rPr>
                <w:rFonts w:ascii="Times New Roman" w:eastAsia="Times New Roman" w:hAnsi="Times New Roman"/>
                <w:sz w:val="28"/>
                <w:szCs w:val="28"/>
              </w:rPr>
            </w:pPr>
            <w:bookmarkStart w:id="1397" w:name="_Toc152973913"/>
            <w:bookmarkStart w:id="1398" w:name="_Toc152974791"/>
            <w:bookmarkStart w:id="1399" w:name="_Toc153441797"/>
            <w:proofErr w:type="spellStart"/>
            <w:r w:rsidRPr="10EA46D3">
              <w:rPr>
                <w:rFonts w:ascii="Times New Roman" w:eastAsia="Times New Roman" w:hAnsi="Times New Roman"/>
                <w:sz w:val="28"/>
                <w:szCs w:val="28"/>
              </w:rPr>
              <w:t>id_tai_khoan</w:t>
            </w:r>
            <w:bookmarkEnd w:id="1397"/>
            <w:bookmarkEnd w:id="1398"/>
            <w:bookmarkEnd w:id="1399"/>
            <w:proofErr w:type="spellEnd"/>
          </w:p>
        </w:tc>
        <w:tc>
          <w:tcPr>
            <w:tcW w:w="2250" w:type="dxa"/>
          </w:tcPr>
          <w:p w14:paraId="19A9436F" w14:textId="1ADF72AD" w:rsidR="000D4270" w:rsidRPr="00B9495D" w:rsidRDefault="1AE4BDD7" w:rsidP="00BD2003">
            <w:pPr>
              <w:tabs>
                <w:tab w:val="left" w:pos="360"/>
              </w:tabs>
              <w:jc w:val="center"/>
              <w:outlineLvl w:val="2"/>
              <w:rPr>
                <w:rFonts w:ascii="Times New Roman" w:eastAsia="Times New Roman" w:hAnsi="Times New Roman"/>
                <w:sz w:val="28"/>
                <w:szCs w:val="28"/>
              </w:rPr>
            </w:pPr>
            <w:bookmarkStart w:id="1400" w:name="_Toc152973914"/>
            <w:bookmarkStart w:id="1401" w:name="_Toc152974792"/>
            <w:bookmarkStart w:id="1402" w:name="_Toc153441798"/>
            <w:r w:rsidRPr="10EA46D3">
              <w:rPr>
                <w:rFonts w:ascii="Times New Roman" w:eastAsia="Times New Roman" w:hAnsi="Times New Roman"/>
                <w:sz w:val="28"/>
                <w:szCs w:val="28"/>
              </w:rPr>
              <w:t>INT</w:t>
            </w:r>
            <w:bookmarkEnd w:id="1400"/>
            <w:bookmarkEnd w:id="1401"/>
            <w:bookmarkEnd w:id="1402"/>
          </w:p>
        </w:tc>
        <w:tc>
          <w:tcPr>
            <w:tcW w:w="1980" w:type="dxa"/>
          </w:tcPr>
          <w:p w14:paraId="0D8CA5D6" w14:textId="5B66533B" w:rsidR="000D4270" w:rsidRPr="00B9495D" w:rsidRDefault="1AE4BDD7" w:rsidP="00BD2003">
            <w:pPr>
              <w:tabs>
                <w:tab w:val="left" w:pos="360"/>
              </w:tabs>
              <w:outlineLvl w:val="2"/>
              <w:rPr>
                <w:rFonts w:ascii="Times New Roman" w:eastAsia="Times New Roman" w:hAnsi="Times New Roman"/>
                <w:sz w:val="28"/>
                <w:szCs w:val="28"/>
              </w:rPr>
            </w:pPr>
            <w:bookmarkStart w:id="1403" w:name="_Toc152973915"/>
            <w:bookmarkStart w:id="1404" w:name="_Toc152974793"/>
            <w:bookmarkStart w:id="1405" w:name="_Toc153441799"/>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tài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khoản</w:t>
            </w:r>
            <w:bookmarkEnd w:id="1403"/>
            <w:bookmarkEnd w:id="1404"/>
            <w:bookmarkEnd w:id="1405"/>
            <w:proofErr w:type="spellEnd"/>
          </w:p>
        </w:tc>
        <w:tc>
          <w:tcPr>
            <w:tcW w:w="1800" w:type="dxa"/>
          </w:tcPr>
          <w:p w14:paraId="67C2B22B" w14:textId="71831444" w:rsidR="000D4270" w:rsidRPr="00B9495D" w:rsidRDefault="1AE4BDD7" w:rsidP="00BD2003">
            <w:pPr>
              <w:tabs>
                <w:tab w:val="left" w:pos="360"/>
              </w:tabs>
              <w:jc w:val="center"/>
              <w:rPr>
                <w:rFonts w:ascii="Times New Roman" w:eastAsia="Times New Roman" w:hAnsi="Times New Roman"/>
                <w:sz w:val="28"/>
                <w:szCs w:val="28"/>
              </w:rPr>
            </w:pPr>
            <w:r w:rsidRPr="10EA46D3">
              <w:rPr>
                <w:rFonts w:ascii="Times New Roman" w:eastAsia="Times New Roman" w:hAnsi="Times New Roman"/>
                <w:sz w:val="28"/>
                <w:szCs w:val="28"/>
              </w:rPr>
              <w:t>-</w:t>
            </w:r>
          </w:p>
        </w:tc>
      </w:tr>
      <w:tr w:rsidR="00E544CD" w14:paraId="31D5EE27" w14:textId="77777777" w:rsidTr="00BD2003">
        <w:tc>
          <w:tcPr>
            <w:tcW w:w="900" w:type="dxa"/>
          </w:tcPr>
          <w:p w14:paraId="572AA0BF" w14:textId="77777777" w:rsidR="000D4270" w:rsidRPr="00B9495D" w:rsidRDefault="000D4270" w:rsidP="10EA46D3">
            <w:pPr>
              <w:tabs>
                <w:tab w:val="left" w:pos="360"/>
              </w:tabs>
              <w:jc w:val="center"/>
              <w:outlineLvl w:val="2"/>
              <w:rPr>
                <w:rFonts w:ascii="Times New Roman" w:eastAsia="Times New Roman" w:hAnsi="Times New Roman"/>
                <w:b/>
                <w:sz w:val="28"/>
                <w:szCs w:val="28"/>
              </w:rPr>
            </w:pPr>
            <w:bookmarkStart w:id="1406" w:name="_Toc152973916"/>
            <w:bookmarkStart w:id="1407" w:name="_Toc152974794"/>
            <w:bookmarkStart w:id="1408" w:name="_Toc153441800"/>
            <w:r w:rsidRPr="10EA46D3">
              <w:rPr>
                <w:rFonts w:ascii="Times New Roman" w:eastAsia="Times New Roman" w:hAnsi="Times New Roman"/>
                <w:b/>
                <w:sz w:val="28"/>
                <w:szCs w:val="28"/>
              </w:rPr>
              <w:t>3</w:t>
            </w:r>
            <w:bookmarkEnd w:id="1406"/>
            <w:bookmarkEnd w:id="1407"/>
            <w:bookmarkEnd w:id="1408"/>
          </w:p>
        </w:tc>
        <w:tc>
          <w:tcPr>
            <w:tcW w:w="1935" w:type="dxa"/>
          </w:tcPr>
          <w:p w14:paraId="19659FBF" w14:textId="479F9D4A" w:rsidR="000D4270" w:rsidRPr="00B9495D" w:rsidRDefault="1AE4BDD7" w:rsidP="00BD2003">
            <w:pPr>
              <w:tabs>
                <w:tab w:val="left" w:pos="360"/>
              </w:tabs>
              <w:jc w:val="center"/>
              <w:outlineLvl w:val="2"/>
              <w:rPr>
                <w:rFonts w:ascii="Times New Roman" w:eastAsia="Times New Roman" w:hAnsi="Times New Roman"/>
                <w:sz w:val="28"/>
                <w:szCs w:val="28"/>
              </w:rPr>
            </w:pPr>
            <w:bookmarkStart w:id="1409" w:name="_Toc152973917"/>
            <w:bookmarkStart w:id="1410" w:name="_Toc152974795"/>
            <w:bookmarkStart w:id="1411" w:name="_Toc153441801"/>
            <w:proofErr w:type="spellStart"/>
            <w:r w:rsidRPr="10EA46D3">
              <w:rPr>
                <w:rFonts w:ascii="Times New Roman" w:eastAsia="Times New Roman" w:hAnsi="Times New Roman"/>
                <w:sz w:val="28"/>
                <w:szCs w:val="28"/>
              </w:rPr>
              <w:t>id_khach_hang</w:t>
            </w:r>
            <w:bookmarkEnd w:id="1409"/>
            <w:bookmarkEnd w:id="1410"/>
            <w:bookmarkEnd w:id="1411"/>
            <w:proofErr w:type="spellEnd"/>
          </w:p>
        </w:tc>
        <w:tc>
          <w:tcPr>
            <w:tcW w:w="2250" w:type="dxa"/>
          </w:tcPr>
          <w:p w14:paraId="6AAE2C7D" w14:textId="4DAE8497" w:rsidR="000D4270" w:rsidRPr="00B9495D" w:rsidRDefault="000D4270" w:rsidP="10EA46D3">
            <w:pPr>
              <w:tabs>
                <w:tab w:val="left" w:pos="360"/>
              </w:tabs>
              <w:jc w:val="center"/>
              <w:outlineLvl w:val="2"/>
              <w:rPr>
                <w:rFonts w:ascii="Times New Roman" w:eastAsia="Times New Roman" w:hAnsi="Times New Roman"/>
                <w:sz w:val="28"/>
                <w:szCs w:val="28"/>
              </w:rPr>
            </w:pPr>
            <w:bookmarkStart w:id="1412" w:name="_Toc152973918"/>
            <w:bookmarkStart w:id="1413" w:name="_Toc152974796"/>
            <w:bookmarkStart w:id="1414" w:name="_Toc153441802"/>
            <w:r w:rsidRPr="10EA46D3">
              <w:rPr>
                <w:rFonts w:ascii="Times New Roman" w:eastAsia="Times New Roman" w:hAnsi="Times New Roman"/>
                <w:sz w:val="28"/>
                <w:szCs w:val="28"/>
              </w:rPr>
              <w:t>INT</w:t>
            </w:r>
            <w:bookmarkEnd w:id="1412"/>
            <w:bookmarkEnd w:id="1413"/>
            <w:bookmarkEnd w:id="1414"/>
          </w:p>
        </w:tc>
        <w:tc>
          <w:tcPr>
            <w:tcW w:w="1980" w:type="dxa"/>
          </w:tcPr>
          <w:p w14:paraId="36EDA9E7" w14:textId="19C92789" w:rsidR="000D4270" w:rsidRPr="00B9495D" w:rsidRDefault="1AE4BDD7" w:rsidP="00BD2003">
            <w:pPr>
              <w:tabs>
                <w:tab w:val="left" w:pos="360"/>
              </w:tabs>
              <w:outlineLvl w:val="2"/>
              <w:rPr>
                <w:rFonts w:ascii="Times New Roman" w:eastAsia="Times New Roman" w:hAnsi="Times New Roman"/>
                <w:sz w:val="28"/>
                <w:szCs w:val="28"/>
              </w:rPr>
            </w:pPr>
            <w:bookmarkStart w:id="1415" w:name="_Toc152973919"/>
            <w:bookmarkStart w:id="1416" w:name="_Toc152974797"/>
            <w:bookmarkStart w:id="1417" w:name="_Toc153441803"/>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bookmarkEnd w:id="1415"/>
            <w:bookmarkEnd w:id="1416"/>
            <w:bookmarkEnd w:id="1417"/>
            <w:proofErr w:type="spellEnd"/>
          </w:p>
        </w:tc>
        <w:tc>
          <w:tcPr>
            <w:tcW w:w="1800" w:type="dxa"/>
          </w:tcPr>
          <w:p w14:paraId="569BCB5F" w14:textId="2A674120" w:rsidR="000D4270" w:rsidRPr="00B9495D" w:rsidRDefault="1AE4BDD7" w:rsidP="00BD2003">
            <w:pPr>
              <w:tabs>
                <w:tab w:val="left" w:pos="360"/>
              </w:tabs>
              <w:jc w:val="center"/>
              <w:rPr>
                <w:rFonts w:ascii="Times New Roman" w:eastAsia="Times New Roman" w:hAnsi="Times New Roman"/>
                <w:sz w:val="28"/>
                <w:szCs w:val="28"/>
              </w:rPr>
            </w:pPr>
            <w:r w:rsidRPr="10EA46D3">
              <w:rPr>
                <w:rFonts w:ascii="Times New Roman" w:eastAsia="Times New Roman" w:hAnsi="Times New Roman"/>
                <w:sz w:val="28"/>
                <w:szCs w:val="28"/>
              </w:rPr>
              <w:t>-</w:t>
            </w:r>
          </w:p>
        </w:tc>
      </w:tr>
      <w:tr w:rsidR="00E544CD" w14:paraId="7AA47128" w14:textId="77777777" w:rsidTr="00BD2003">
        <w:tc>
          <w:tcPr>
            <w:tcW w:w="900" w:type="dxa"/>
          </w:tcPr>
          <w:p w14:paraId="771E248F" w14:textId="77777777" w:rsidR="000D4270" w:rsidRDefault="000D4270" w:rsidP="10EA46D3">
            <w:pPr>
              <w:tabs>
                <w:tab w:val="left" w:pos="360"/>
              </w:tabs>
              <w:jc w:val="center"/>
              <w:outlineLvl w:val="2"/>
              <w:rPr>
                <w:rFonts w:ascii="Times New Roman" w:eastAsia="Times New Roman" w:hAnsi="Times New Roman"/>
                <w:b/>
                <w:sz w:val="28"/>
                <w:szCs w:val="28"/>
              </w:rPr>
            </w:pPr>
            <w:bookmarkStart w:id="1418" w:name="_Toc152973920"/>
            <w:bookmarkStart w:id="1419" w:name="_Toc152974798"/>
            <w:bookmarkStart w:id="1420" w:name="_Toc153441804"/>
            <w:r w:rsidRPr="10EA46D3">
              <w:rPr>
                <w:rFonts w:ascii="Times New Roman" w:eastAsia="Times New Roman" w:hAnsi="Times New Roman"/>
                <w:b/>
                <w:sz w:val="28"/>
                <w:szCs w:val="28"/>
              </w:rPr>
              <w:t>4</w:t>
            </w:r>
            <w:bookmarkEnd w:id="1418"/>
            <w:bookmarkEnd w:id="1419"/>
            <w:bookmarkEnd w:id="1420"/>
          </w:p>
        </w:tc>
        <w:tc>
          <w:tcPr>
            <w:tcW w:w="1935" w:type="dxa"/>
          </w:tcPr>
          <w:p w14:paraId="5A6D6C59" w14:textId="5B4FD7DF" w:rsidR="000D4270" w:rsidRDefault="1AE4BDD7" w:rsidP="00BD2003">
            <w:pPr>
              <w:tabs>
                <w:tab w:val="left" w:pos="360"/>
              </w:tabs>
              <w:jc w:val="center"/>
              <w:outlineLvl w:val="2"/>
              <w:rPr>
                <w:rFonts w:ascii="Times New Roman" w:eastAsia="Times New Roman" w:hAnsi="Times New Roman"/>
                <w:sz w:val="28"/>
                <w:szCs w:val="28"/>
              </w:rPr>
            </w:pPr>
            <w:bookmarkStart w:id="1421" w:name="_Toc152973921"/>
            <w:bookmarkStart w:id="1422" w:name="_Toc152974799"/>
            <w:bookmarkStart w:id="1423" w:name="_Toc153441805"/>
            <w:proofErr w:type="spellStart"/>
            <w:r w:rsidRPr="10EA46D3">
              <w:rPr>
                <w:rFonts w:ascii="Times New Roman" w:eastAsia="Times New Roman" w:hAnsi="Times New Roman"/>
                <w:sz w:val="28"/>
                <w:szCs w:val="28"/>
              </w:rPr>
              <w:t>ma_hd</w:t>
            </w:r>
            <w:bookmarkEnd w:id="1421"/>
            <w:bookmarkEnd w:id="1422"/>
            <w:bookmarkEnd w:id="1423"/>
            <w:proofErr w:type="spellEnd"/>
          </w:p>
        </w:tc>
        <w:tc>
          <w:tcPr>
            <w:tcW w:w="2250" w:type="dxa"/>
          </w:tcPr>
          <w:p w14:paraId="32E2697A" w14:textId="3B594FEC" w:rsidR="000D4270" w:rsidRDefault="1AE4BDD7" w:rsidP="00BD2003">
            <w:pPr>
              <w:tabs>
                <w:tab w:val="left" w:pos="360"/>
              </w:tabs>
              <w:jc w:val="center"/>
              <w:outlineLvl w:val="2"/>
              <w:rPr>
                <w:rFonts w:ascii="Times New Roman" w:eastAsia="Times New Roman" w:hAnsi="Times New Roman"/>
                <w:sz w:val="28"/>
                <w:szCs w:val="28"/>
              </w:rPr>
            </w:pPr>
            <w:bookmarkStart w:id="1424" w:name="_Toc152973922"/>
            <w:bookmarkStart w:id="1425" w:name="_Toc152974800"/>
            <w:bookmarkStart w:id="1426" w:name="_Toc153441806"/>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225)</w:t>
            </w:r>
            <w:bookmarkEnd w:id="1424"/>
            <w:bookmarkEnd w:id="1425"/>
            <w:bookmarkEnd w:id="1426"/>
          </w:p>
        </w:tc>
        <w:tc>
          <w:tcPr>
            <w:tcW w:w="1980" w:type="dxa"/>
          </w:tcPr>
          <w:p w14:paraId="4BF60D7F" w14:textId="657AEB7F" w:rsidR="000D4270" w:rsidRPr="00B9495D" w:rsidRDefault="1AE4BDD7" w:rsidP="00BD2003">
            <w:pPr>
              <w:tabs>
                <w:tab w:val="left" w:pos="360"/>
              </w:tabs>
              <w:outlineLvl w:val="2"/>
              <w:rPr>
                <w:rFonts w:ascii="Times New Roman" w:eastAsia="Times New Roman" w:hAnsi="Times New Roman"/>
                <w:sz w:val="28"/>
                <w:szCs w:val="28"/>
              </w:rPr>
            </w:pPr>
            <w:bookmarkStart w:id="1427" w:name="_Toc152973923"/>
            <w:bookmarkStart w:id="1428" w:name="_Toc152974801"/>
            <w:bookmarkStart w:id="1429" w:name="_Toc153441807"/>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bookmarkEnd w:id="1427"/>
            <w:bookmarkEnd w:id="1428"/>
            <w:bookmarkEnd w:id="1429"/>
            <w:proofErr w:type="spellEnd"/>
          </w:p>
          <w:p w14:paraId="32F52A50" w14:textId="4516F3A2" w:rsidR="000D4270" w:rsidRPr="00B9495D" w:rsidRDefault="000D4270" w:rsidP="00BD2003">
            <w:pPr>
              <w:tabs>
                <w:tab w:val="left" w:pos="360"/>
              </w:tabs>
              <w:outlineLvl w:val="2"/>
              <w:rPr>
                <w:rFonts w:ascii="Times New Roman" w:eastAsia="Times New Roman" w:hAnsi="Times New Roman"/>
                <w:sz w:val="28"/>
                <w:szCs w:val="28"/>
              </w:rPr>
            </w:pPr>
          </w:p>
        </w:tc>
        <w:tc>
          <w:tcPr>
            <w:tcW w:w="1800" w:type="dxa"/>
          </w:tcPr>
          <w:p w14:paraId="0265135C" w14:textId="77777777" w:rsidR="000D4270" w:rsidRPr="00B9495D" w:rsidRDefault="000D4270" w:rsidP="10EA46D3">
            <w:pPr>
              <w:tabs>
                <w:tab w:val="left" w:pos="360"/>
              </w:tabs>
              <w:jc w:val="center"/>
              <w:outlineLvl w:val="2"/>
              <w:rPr>
                <w:rFonts w:ascii="Times New Roman" w:eastAsia="Times New Roman" w:hAnsi="Times New Roman"/>
                <w:sz w:val="28"/>
                <w:szCs w:val="28"/>
              </w:rPr>
            </w:pPr>
            <w:bookmarkStart w:id="1430" w:name="_Toc152973924"/>
            <w:bookmarkStart w:id="1431" w:name="_Toc152974802"/>
            <w:bookmarkStart w:id="1432" w:name="_Toc153441808"/>
            <w:r w:rsidRPr="10EA46D3">
              <w:rPr>
                <w:rFonts w:ascii="Times New Roman" w:eastAsia="Times New Roman" w:hAnsi="Times New Roman"/>
                <w:sz w:val="28"/>
                <w:szCs w:val="28"/>
              </w:rPr>
              <w:t>NULL</w:t>
            </w:r>
            <w:bookmarkEnd w:id="1430"/>
            <w:bookmarkEnd w:id="1431"/>
            <w:bookmarkEnd w:id="1432"/>
          </w:p>
        </w:tc>
      </w:tr>
      <w:tr w:rsidR="007C3CB4" w14:paraId="71C4CB53" w14:textId="77777777" w:rsidTr="00BD2003">
        <w:tc>
          <w:tcPr>
            <w:tcW w:w="900" w:type="dxa"/>
          </w:tcPr>
          <w:p w14:paraId="11960957" w14:textId="77777777" w:rsidR="000D4270" w:rsidRDefault="000D4270" w:rsidP="10EA46D3">
            <w:pPr>
              <w:tabs>
                <w:tab w:val="left" w:pos="360"/>
              </w:tabs>
              <w:jc w:val="center"/>
              <w:outlineLvl w:val="2"/>
              <w:rPr>
                <w:rFonts w:ascii="Times New Roman" w:eastAsia="Times New Roman" w:hAnsi="Times New Roman"/>
                <w:b/>
                <w:sz w:val="28"/>
                <w:szCs w:val="28"/>
              </w:rPr>
            </w:pPr>
            <w:bookmarkStart w:id="1433" w:name="_Toc152973925"/>
            <w:bookmarkStart w:id="1434" w:name="_Toc152974803"/>
            <w:bookmarkStart w:id="1435" w:name="_Toc153441809"/>
            <w:r w:rsidRPr="10EA46D3">
              <w:rPr>
                <w:rFonts w:ascii="Times New Roman" w:eastAsia="Times New Roman" w:hAnsi="Times New Roman"/>
                <w:b/>
                <w:sz w:val="28"/>
                <w:szCs w:val="28"/>
              </w:rPr>
              <w:t>5</w:t>
            </w:r>
            <w:bookmarkEnd w:id="1433"/>
            <w:bookmarkEnd w:id="1434"/>
            <w:bookmarkEnd w:id="1435"/>
          </w:p>
        </w:tc>
        <w:tc>
          <w:tcPr>
            <w:tcW w:w="1935" w:type="dxa"/>
          </w:tcPr>
          <w:p w14:paraId="43F1181C" w14:textId="31516EBA" w:rsidR="000D4270" w:rsidRDefault="1AE4BDD7" w:rsidP="00BD2003">
            <w:pPr>
              <w:tabs>
                <w:tab w:val="left" w:pos="360"/>
              </w:tabs>
              <w:jc w:val="center"/>
              <w:outlineLvl w:val="2"/>
              <w:rPr>
                <w:rFonts w:ascii="Times New Roman" w:eastAsia="Times New Roman" w:hAnsi="Times New Roman"/>
                <w:sz w:val="28"/>
                <w:szCs w:val="28"/>
              </w:rPr>
            </w:pPr>
            <w:bookmarkStart w:id="1436" w:name="_Toc152973926"/>
            <w:bookmarkStart w:id="1437" w:name="_Toc152974804"/>
            <w:bookmarkStart w:id="1438" w:name="_Toc153441810"/>
            <w:proofErr w:type="spellStart"/>
            <w:r w:rsidRPr="10EA46D3">
              <w:rPr>
                <w:rFonts w:ascii="Times New Roman" w:eastAsia="Times New Roman" w:hAnsi="Times New Roman"/>
                <w:sz w:val="28"/>
                <w:szCs w:val="28"/>
              </w:rPr>
              <w:t>dia_chi</w:t>
            </w:r>
            <w:bookmarkEnd w:id="1436"/>
            <w:bookmarkEnd w:id="1437"/>
            <w:bookmarkEnd w:id="1438"/>
            <w:proofErr w:type="spellEnd"/>
          </w:p>
        </w:tc>
        <w:tc>
          <w:tcPr>
            <w:tcW w:w="2250" w:type="dxa"/>
          </w:tcPr>
          <w:p w14:paraId="1336CB48" w14:textId="517C9938" w:rsidR="000D4270" w:rsidRDefault="1AE4BDD7" w:rsidP="00BD2003">
            <w:pPr>
              <w:tabs>
                <w:tab w:val="left" w:pos="360"/>
              </w:tabs>
              <w:jc w:val="center"/>
              <w:outlineLvl w:val="2"/>
              <w:rPr>
                <w:rFonts w:ascii="Times New Roman" w:eastAsia="Times New Roman" w:hAnsi="Times New Roman"/>
                <w:sz w:val="28"/>
                <w:szCs w:val="28"/>
              </w:rPr>
            </w:pPr>
            <w:bookmarkStart w:id="1439" w:name="_Toc152973927"/>
            <w:bookmarkStart w:id="1440" w:name="_Toc152974805"/>
            <w:bookmarkStart w:id="1441" w:name="_Toc153441811"/>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225)</w:t>
            </w:r>
            <w:bookmarkEnd w:id="1439"/>
            <w:bookmarkEnd w:id="1440"/>
            <w:bookmarkEnd w:id="1441"/>
          </w:p>
        </w:tc>
        <w:tc>
          <w:tcPr>
            <w:tcW w:w="1980" w:type="dxa"/>
          </w:tcPr>
          <w:p w14:paraId="38214C38" w14:textId="4F2D9CDD" w:rsidR="000D4270" w:rsidRPr="00B9495D" w:rsidRDefault="1AE4BDD7" w:rsidP="00BD2003">
            <w:pPr>
              <w:tabs>
                <w:tab w:val="left" w:pos="360"/>
              </w:tabs>
              <w:outlineLvl w:val="2"/>
              <w:rPr>
                <w:rFonts w:ascii="Times New Roman" w:eastAsia="Times New Roman" w:hAnsi="Times New Roman"/>
                <w:sz w:val="28"/>
                <w:szCs w:val="28"/>
              </w:rPr>
            </w:pPr>
            <w:bookmarkStart w:id="1442" w:name="_Toc152973928"/>
            <w:bookmarkStart w:id="1443" w:name="_Toc152974806"/>
            <w:bookmarkStart w:id="1444" w:name="_Toc153441812"/>
            <w:proofErr w:type="spellStart"/>
            <w:r w:rsidRPr="10EA46D3">
              <w:rPr>
                <w:rFonts w:ascii="Times New Roman" w:eastAsia="Times New Roman" w:hAnsi="Times New Roman"/>
                <w:sz w:val="28"/>
                <w:szCs w:val="28"/>
              </w:rPr>
              <w:t>Địa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chỉ</w:t>
            </w:r>
            <w:bookmarkEnd w:id="1442"/>
            <w:bookmarkEnd w:id="1443"/>
            <w:bookmarkEnd w:id="1444"/>
            <w:proofErr w:type="spellEnd"/>
          </w:p>
        </w:tc>
        <w:tc>
          <w:tcPr>
            <w:tcW w:w="1800" w:type="dxa"/>
          </w:tcPr>
          <w:p w14:paraId="7075C99F" w14:textId="77777777" w:rsidR="000D4270" w:rsidRDefault="000D4270" w:rsidP="10EA46D3">
            <w:pPr>
              <w:tabs>
                <w:tab w:val="left" w:pos="360"/>
              </w:tabs>
              <w:jc w:val="center"/>
              <w:outlineLvl w:val="2"/>
              <w:rPr>
                <w:rFonts w:ascii="Times New Roman" w:eastAsia="Times New Roman" w:hAnsi="Times New Roman"/>
                <w:sz w:val="28"/>
                <w:szCs w:val="28"/>
              </w:rPr>
            </w:pPr>
            <w:bookmarkStart w:id="1445" w:name="_Toc152973929"/>
            <w:bookmarkStart w:id="1446" w:name="_Toc152974807"/>
            <w:bookmarkStart w:id="1447" w:name="_Toc153441813"/>
            <w:r w:rsidRPr="10EA46D3">
              <w:rPr>
                <w:rFonts w:ascii="Times New Roman" w:eastAsia="Times New Roman" w:hAnsi="Times New Roman"/>
                <w:sz w:val="28"/>
                <w:szCs w:val="28"/>
              </w:rPr>
              <w:t>NULL</w:t>
            </w:r>
            <w:bookmarkEnd w:id="1445"/>
            <w:bookmarkEnd w:id="1446"/>
            <w:bookmarkEnd w:id="1447"/>
          </w:p>
        </w:tc>
      </w:tr>
      <w:tr w:rsidR="007C3CB4" w14:paraId="12EE6689" w14:textId="77777777" w:rsidTr="00BD2003">
        <w:tc>
          <w:tcPr>
            <w:tcW w:w="900" w:type="dxa"/>
          </w:tcPr>
          <w:p w14:paraId="25B92504" w14:textId="77777777" w:rsidR="000D4270" w:rsidRDefault="000D4270" w:rsidP="10EA46D3">
            <w:pPr>
              <w:tabs>
                <w:tab w:val="left" w:pos="360"/>
              </w:tabs>
              <w:jc w:val="center"/>
              <w:outlineLvl w:val="2"/>
              <w:rPr>
                <w:rFonts w:ascii="Times New Roman" w:eastAsia="Times New Roman" w:hAnsi="Times New Roman"/>
                <w:b/>
                <w:sz w:val="28"/>
                <w:szCs w:val="28"/>
              </w:rPr>
            </w:pPr>
            <w:bookmarkStart w:id="1448" w:name="_Toc152973930"/>
            <w:bookmarkStart w:id="1449" w:name="_Toc152974808"/>
            <w:bookmarkStart w:id="1450" w:name="_Toc153441814"/>
            <w:r w:rsidRPr="10EA46D3">
              <w:rPr>
                <w:rFonts w:ascii="Times New Roman" w:eastAsia="Times New Roman" w:hAnsi="Times New Roman"/>
                <w:b/>
                <w:sz w:val="28"/>
                <w:szCs w:val="28"/>
              </w:rPr>
              <w:t>6</w:t>
            </w:r>
            <w:bookmarkEnd w:id="1448"/>
            <w:bookmarkEnd w:id="1449"/>
            <w:bookmarkEnd w:id="1450"/>
          </w:p>
        </w:tc>
        <w:tc>
          <w:tcPr>
            <w:tcW w:w="1935" w:type="dxa"/>
          </w:tcPr>
          <w:p w14:paraId="4ACDD9A7" w14:textId="4F8C2AEA" w:rsidR="000D4270" w:rsidRDefault="1AE4BDD7" w:rsidP="00BD2003">
            <w:pPr>
              <w:tabs>
                <w:tab w:val="left" w:pos="360"/>
              </w:tabs>
              <w:jc w:val="center"/>
              <w:outlineLvl w:val="2"/>
              <w:rPr>
                <w:rFonts w:ascii="Times New Roman" w:eastAsia="Times New Roman" w:hAnsi="Times New Roman"/>
                <w:sz w:val="28"/>
                <w:szCs w:val="28"/>
              </w:rPr>
            </w:pPr>
            <w:bookmarkStart w:id="1451" w:name="_Toc152973931"/>
            <w:bookmarkStart w:id="1452" w:name="_Toc152974809"/>
            <w:bookmarkStart w:id="1453" w:name="_Toc153441815"/>
            <w:proofErr w:type="spellStart"/>
            <w:r w:rsidRPr="10EA46D3">
              <w:rPr>
                <w:rFonts w:ascii="Times New Roman" w:eastAsia="Times New Roman" w:hAnsi="Times New Roman"/>
                <w:sz w:val="28"/>
                <w:szCs w:val="28"/>
              </w:rPr>
              <w:t>ngay_bat_dau_giao</w:t>
            </w:r>
            <w:bookmarkEnd w:id="1451"/>
            <w:bookmarkEnd w:id="1452"/>
            <w:bookmarkEnd w:id="1453"/>
            <w:proofErr w:type="spellEnd"/>
          </w:p>
        </w:tc>
        <w:tc>
          <w:tcPr>
            <w:tcW w:w="2250" w:type="dxa"/>
          </w:tcPr>
          <w:p w14:paraId="5623B548" w14:textId="4F0F5C12" w:rsidR="000D4270" w:rsidRDefault="1AE4BDD7" w:rsidP="00BD2003">
            <w:pPr>
              <w:tabs>
                <w:tab w:val="left" w:pos="360"/>
              </w:tabs>
              <w:jc w:val="center"/>
              <w:outlineLvl w:val="2"/>
              <w:rPr>
                <w:rFonts w:ascii="Times New Roman" w:eastAsia="Times New Roman" w:hAnsi="Times New Roman"/>
                <w:sz w:val="28"/>
                <w:szCs w:val="28"/>
              </w:rPr>
            </w:pPr>
            <w:bookmarkStart w:id="1454" w:name="_Toc152973932"/>
            <w:bookmarkStart w:id="1455" w:name="_Toc152974810"/>
            <w:bookmarkStart w:id="1456" w:name="_Toc153441816"/>
            <w:r w:rsidRPr="10EA46D3">
              <w:rPr>
                <w:rFonts w:ascii="Times New Roman" w:eastAsia="Times New Roman" w:hAnsi="Times New Roman"/>
                <w:sz w:val="28"/>
                <w:szCs w:val="28"/>
              </w:rPr>
              <w:t>DATE</w:t>
            </w:r>
            <w:bookmarkEnd w:id="1454"/>
            <w:bookmarkEnd w:id="1455"/>
            <w:bookmarkEnd w:id="1456"/>
          </w:p>
        </w:tc>
        <w:tc>
          <w:tcPr>
            <w:tcW w:w="1980" w:type="dxa"/>
          </w:tcPr>
          <w:p w14:paraId="32EE6E4A" w14:textId="32F0A6FC" w:rsidR="000D4270" w:rsidRPr="00B9495D" w:rsidRDefault="1AE4BDD7" w:rsidP="00BD2003">
            <w:pPr>
              <w:tabs>
                <w:tab w:val="left" w:pos="360"/>
              </w:tabs>
              <w:outlineLvl w:val="2"/>
              <w:rPr>
                <w:rFonts w:ascii="Times New Roman" w:eastAsia="Times New Roman" w:hAnsi="Times New Roman"/>
                <w:sz w:val="28"/>
                <w:szCs w:val="28"/>
              </w:rPr>
            </w:pPr>
            <w:bookmarkStart w:id="1457" w:name="_Toc152973933"/>
            <w:bookmarkStart w:id="1458" w:name="_Toc152974811"/>
            <w:bookmarkStart w:id="1459" w:name="_Toc153441817"/>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bắt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đầu</w:t>
            </w:r>
            <w:bookmarkEnd w:id="1457"/>
            <w:bookmarkEnd w:id="1458"/>
            <w:bookmarkEnd w:id="1459"/>
            <w:proofErr w:type="spellEnd"/>
          </w:p>
        </w:tc>
        <w:tc>
          <w:tcPr>
            <w:tcW w:w="1800" w:type="dxa"/>
          </w:tcPr>
          <w:p w14:paraId="0009CC47" w14:textId="77777777" w:rsidR="000D4270" w:rsidRDefault="000D4270" w:rsidP="10EA46D3">
            <w:pPr>
              <w:tabs>
                <w:tab w:val="left" w:pos="360"/>
              </w:tabs>
              <w:jc w:val="center"/>
              <w:outlineLvl w:val="2"/>
              <w:rPr>
                <w:rFonts w:ascii="Times New Roman" w:eastAsia="Times New Roman" w:hAnsi="Times New Roman"/>
                <w:sz w:val="28"/>
                <w:szCs w:val="28"/>
              </w:rPr>
            </w:pPr>
            <w:bookmarkStart w:id="1460" w:name="_Toc152973934"/>
            <w:bookmarkStart w:id="1461" w:name="_Toc152974812"/>
            <w:bookmarkStart w:id="1462" w:name="_Toc153441818"/>
            <w:r w:rsidRPr="10EA46D3">
              <w:rPr>
                <w:rFonts w:ascii="Times New Roman" w:eastAsia="Times New Roman" w:hAnsi="Times New Roman"/>
                <w:sz w:val="28"/>
                <w:szCs w:val="28"/>
              </w:rPr>
              <w:t>NULL</w:t>
            </w:r>
            <w:bookmarkEnd w:id="1460"/>
            <w:bookmarkEnd w:id="1461"/>
            <w:bookmarkEnd w:id="1462"/>
          </w:p>
        </w:tc>
      </w:tr>
      <w:tr w:rsidR="007C3CB4" w14:paraId="3D03FEAD" w14:textId="77777777" w:rsidTr="00BD2003">
        <w:tc>
          <w:tcPr>
            <w:tcW w:w="900" w:type="dxa"/>
          </w:tcPr>
          <w:p w14:paraId="5EE045B9" w14:textId="77777777" w:rsidR="000D4270" w:rsidRDefault="000D4270" w:rsidP="10EA46D3">
            <w:pPr>
              <w:tabs>
                <w:tab w:val="left" w:pos="360"/>
              </w:tabs>
              <w:jc w:val="center"/>
              <w:outlineLvl w:val="2"/>
              <w:rPr>
                <w:rFonts w:ascii="Times New Roman" w:eastAsia="Times New Roman" w:hAnsi="Times New Roman"/>
                <w:b/>
                <w:sz w:val="28"/>
                <w:szCs w:val="28"/>
              </w:rPr>
            </w:pPr>
            <w:bookmarkStart w:id="1463" w:name="_Toc152973935"/>
            <w:bookmarkStart w:id="1464" w:name="_Toc152974813"/>
            <w:bookmarkStart w:id="1465" w:name="_Toc153441819"/>
            <w:r w:rsidRPr="10EA46D3">
              <w:rPr>
                <w:rFonts w:ascii="Times New Roman" w:eastAsia="Times New Roman" w:hAnsi="Times New Roman"/>
                <w:b/>
                <w:sz w:val="28"/>
                <w:szCs w:val="28"/>
              </w:rPr>
              <w:t>7</w:t>
            </w:r>
            <w:bookmarkEnd w:id="1463"/>
            <w:bookmarkEnd w:id="1464"/>
            <w:bookmarkEnd w:id="1465"/>
          </w:p>
        </w:tc>
        <w:tc>
          <w:tcPr>
            <w:tcW w:w="1935" w:type="dxa"/>
          </w:tcPr>
          <w:p w14:paraId="5CDFBB4B" w14:textId="62B8988A" w:rsidR="000D4270" w:rsidRDefault="1AE4BDD7" w:rsidP="00BD2003">
            <w:pPr>
              <w:tabs>
                <w:tab w:val="left" w:pos="360"/>
              </w:tabs>
              <w:jc w:val="center"/>
              <w:outlineLvl w:val="2"/>
              <w:rPr>
                <w:rFonts w:ascii="Times New Roman" w:eastAsia="Times New Roman" w:hAnsi="Times New Roman"/>
                <w:sz w:val="28"/>
                <w:szCs w:val="28"/>
              </w:rPr>
            </w:pPr>
            <w:bookmarkStart w:id="1466" w:name="_Toc152973936"/>
            <w:bookmarkStart w:id="1467" w:name="_Toc152974814"/>
            <w:bookmarkStart w:id="1468" w:name="_Toc153441820"/>
            <w:proofErr w:type="spellStart"/>
            <w:r w:rsidRPr="10EA46D3">
              <w:rPr>
                <w:rFonts w:ascii="Times New Roman" w:eastAsia="Times New Roman" w:hAnsi="Times New Roman"/>
                <w:sz w:val="28"/>
                <w:szCs w:val="28"/>
              </w:rPr>
              <w:t>ngay_du_tinh_nhan</w:t>
            </w:r>
            <w:bookmarkEnd w:id="1466"/>
            <w:bookmarkEnd w:id="1467"/>
            <w:bookmarkEnd w:id="1468"/>
            <w:proofErr w:type="spellEnd"/>
          </w:p>
        </w:tc>
        <w:tc>
          <w:tcPr>
            <w:tcW w:w="2250" w:type="dxa"/>
          </w:tcPr>
          <w:p w14:paraId="0E2101E4" w14:textId="6AFCECE8" w:rsidR="000D4270" w:rsidRDefault="1AE4BDD7" w:rsidP="00BD2003">
            <w:pPr>
              <w:tabs>
                <w:tab w:val="left" w:pos="360"/>
              </w:tabs>
              <w:jc w:val="center"/>
              <w:outlineLvl w:val="2"/>
              <w:rPr>
                <w:rFonts w:ascii="Times New Roman" w:eastAsia="Times New Roman" w:hAnsi="Times New Roman"/>
                <w:sz w:val="28"/>
                <w:szCs w:val="28"/>
              </w:rPr>
            </w:pPr>
            <w:bookmarkStart w:id="1469" w:name="_Toc152973937"/>
            <w:bookmarkStart w:id="1470" w:name="_Toc152974815"/>
            <w:bookmarkStart w:id="1471" w:name="_Toc153441821"/>
            <w:r w:rsidRPr="10EA46D3">
              <w:rPr>
                <w:rFonts w:ascii="Times New Roman" w:eastAsia="Times New Roman" w:hAnsi="Times New Roman"/>
                <w:sz w:val="28"/>
                <w:szCs w:val="28"/>
              </w:rPr>
              <w:t>DATE</w:t>
            </w:r>
            <w:bookmarkEnd w:id="1469"/>
            <w:bookmarkEnd w:id="1470"/>
            <w:bookmarkEnd w:id="1471"/>
          </w:p>
        </w:tc>
        <w:tc>
          <w:tcPr>
            <w:tcW w:w="1980" w:type="dxa"/>
          </w:tcPr>
          <w:p w14:paraId="235252E9" w14:textId="36361607" w:rsidR="000D4270" w:rsidRPr="00B9495D" w:rsidRDefault="1AE4BDD7" w:rsidP="00BD2003">
            <w:pPr>
              <w:tabs>
                <w:tab w:val="left" w:pos="360"/>
              </w:tabs>
              <w:outlineLvl w:val="2"/>
              <w:rPr>
                <w:rFonts w:ascii="Times New Roman" w:eastAsia="Times New Roman" w:hAnsi="Times New Roman"/>
                <w:sz w:val="28"/>
                <w:szCs w:val="28"/>
              </w:rPr>
            </w:pPr>
            <w:bookmarkStart w:id="1472" w:name="_Toc152973938"/>
            <w:bookmarkStart w:id="1473" w:name="_Toc152974816"/>
            <w:bookmarkStart w:id="1474" w:name="_Toc153441822"/>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dự</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tính</w:t>
            </w:r>
            <w:bookmarkEnd w:id="1472"/>
            <w:bookmarkEnd w:id="1473"/>
            <w:bookmarkEnd w:id="1474"/>
            <w:proofErr w:type="spellEnd"/>
          </w:p>
        </w:tc>
        <w:tc>
          <w:tcPr>
            <w:tcW w:w="1800" w:type="dxa"/>
          </w:tcPr>
          <w:p w14:paraId="28436846" w14:textId="77777777" w:rsidR="000D4270" w:rsidRDefault="000D4270" w:rsidP="10EA46D3">
            <w:pPr>
              <w:tabs>
                <w:tab w:val="left" w:pos="360"/>
              </w:tabs>
              <w:jc w:val="center"/>
              <w:outlineLvl w:val="2"/>
              <w:rPr>
                <w:rFonts w:ascii="Times New Roman" w:eastAsia="Times New Roman" w:hAnsi="Times New Roman"/>
                <w:sz w:val="28"/>
                <w:szCs w:val="28"/>
              </w:rPr>
            </w:pPr>
            <w:bookmarkStart w:id="1475" w:name="_Toc152973939"/>
            <w:bookmarkStart w:id="1476" w:name="_Toc152974817"/>
            <w:bookmarkStart w:id="1477" w:name="_Toc153441823"/>
            <w:r w:rsidRPr="10EA46D3">
              <w:rPr>
                <w:rFonts w:ascii="Times New Roman" w:eastAsia="Times New Roman" w:hAnsi="Times New Roman"/>
                <w:sz w:val="28"/>
                <w:szCs w:val="28"/>
              </w:rPr>
              <w:t>NULL</w:t>
            </w:r>
            <w:bookmarkEnd w:id="1475"/>
            <w:bookmarkEnd w:id="1476"/>
            <w:bookmarkEnd w:id="1477"/>
          </w:p>
        </w:tc>
      </w:tr>
      <w:tr w:rsidR="007C3CB4" w14:paraId="1138A2CC" w14:textId="77777777" w:rsidTr="00BD2003">
        <w:tc>
          <w:tcPr>
            <w:tcW w:w="900" w:type="dxa"/>
          </w:tcPr>
          <w:p w14:paraId="5D4E03FE" w14:textId="77777777" w:rsidR="007874BA" w:rsidRDefault="007874BA" w:rsidP="10EA46D3">
            <w:pPr>
              <w:tabs>
                <w:tab w:val="left" w:pos="360"/>
              </w:tabs>
              <w:jc w:val="center"/>
              <w:outlineLvl w:val="2"/>
              <w:rPr>
                <w:rFonts w:ascii="Times New Roman" w:eastAsia="Times New Roman" w:hAnsi="Times New Roman"/>
                <w:b/>
                <w:sz w:val="28"/>
                <w:szCs w:val="28"/>
              </w:rPr>
            </w:pPr>
            <w:bookmarkStart w:id="1478" w:name="_Toc152973940"/>
            <w:bookmarkStart w:id="1479" w:name="_Toc152974818"/>
            <w:bookmarkStart w:id="1480" w:name="_Toc153441824"/>
            <w:r w:rsidRPr="10EA46D3">
              <w:rPr>
                <w:rFonts w:ascii="Times New Roman" w:eastAsia="Times New Roman" w:hAnsi="Times New Roman"/>
                <w:b/>
                <w:sz w:val="28"/>
                <w:szCs w:val="28"/>
              </w:rPr>
              <w:t>8</w:t>
            </w:r>
            <w:bookmarkEnd w:id="1478"/>
            <w:bookmarkEnd w:id="1479"/>
            <w:bookmarkEnd w:id="1480"/>
          </w:p>
        </w:tc>
        <w:tc>
          <w:tcPr>
            <w:tcW w:w="1935" w:type="dxa"/>
          </w:tcPr>
          <w:p w14:paraId="14FC1C9D" w14:textId="598621E7" w:rsidR="007874BA" w:rsidRDefault="1AE4BDD7" w:rsidP="00BD2003">
            <w:pPr>
              <w:tabs>
                <w:tab w:val="left" w:pos="360"/>
              </w:tabs>
              <w:jc w:val="center"/>
              <w:outlineLvl w:val="2"/>
              <w:rPr>
                <w:rFonts w:ascii="Times New Roman" w:eastAsia="Times New Roman" w:hAnsi="Times New Roman"/>
                <w:sz w:val="28"/>
                <w:szCs w:val="28"/>
              </w:rPr>
            </w:pPr>
            <w:bookmarkStart w:id="1481" w:name="_Toc152973941"/>
            <w:bookmarkStart w:id="1482" w:name="_Toc152974819"/>
            <w:bookmarkStart w:id="1483" w:name="_Toc153441825"/>
            <w:proofErr w:type="spellStart"/>
            <w:r w:rsidRPr="10EA46D3">
              <w:rPr>
                <w:rFonts w:ascii="Times New Roman" w:eastAsia="Times New Roman" w:hAnsi="Times New Roman"/>
                <w:sz w:val="28"/>
                <w:szCs w:val="28"/>
              </w:rPr>
              <w:t>ngay_giao_thanh_cong</w:t>
            </w:r>
            <w:bookmarkEnd w:id="1481"/>
            <w:bookmarkEnd w:id="1482"/>
            <w:bookmarkEnd w:id="1483"/>
            <w:proofErr w:type="spellEnd"/>
          </w:p>
        </w:tc>
        <w:tc>
          <w:tcPr>
            <w:tcW w:w="2250" w:type="dxa"/>
          </w:tcPr>
          <w:p w14:paraId="26E277BF" w14:textId="646588CB" w:rsidR="007874BA" w:rsidRDefault="1AE4BDD7" w:rsidP="00BD2003">
            <w:pPr>
              <w:tabs>
                <w:tab w:val="left" w:pos="360"/>
              </w:tabs>
              <w:jc w:val="center"/>
              <w:outlineLvl w:val="2"/>
              <w:rPr>
                <w:rFonts w:ascii="Times New Roman" w:eastAsia="Times New Roman" w:hAnsi="Times New Roman"/>
                <w:sz w:val="28"/>
                <w:szCs w:val="28"/>
              </w:rPr>
            </w:pPr>
            <w:bookmarkStart w:id="1484" w:name="_Toc152973942"/>
            <w:bookmarkStart w:id="1485" w:name="_Toc152974820"/>
            <w:bookmarkStart w:id="1486" w:name="_Toc153441826"/>
            <w:r w:rsidRPr="10EA46D3">
              <w:rPr>
                <w:rFonts w:ascii="Times New Roman" w:eastAsia="Times New Roman" w:hAnsi="Times New Roman"/>
                <w:sz w:val="28"/>
                <w:szCs w:val="28"/>
              </w:rPr>
              <w:t>DATE</w:t>
            </w:r>
            <w:bookmarkEnd w:id="1484"/>
            <w:bookmarkEnd w:id="1485"/>
            <w:bookmarkEnd w:id="1486"/>
          </w:p>
        </w:tc>
        <w:tc>
          <w:tcPr>
            <w:tcW w:w="1980" w:type="dxa"/>
          </w:tcPr>
          <w:p w14:paraId="5918A384" w14:textId="4BD26AD1" w:rsidR="007874BA" w:rsidRPr="00B9495D" w:rsidRDefault="1AE4BDD7" w:rsidP="00BD2003">
            <w:pPr>
              <w:tabs>
                <w:tab w:val="left" w:pos="360"/>
              </w:tabs>
              <w:outlineLvl w:val="2"/>
              <w:rPr>
                <w:rFonts w:ascii="Times New Roman" w:eastAsia="Times New Roman" w:hAnsi="Times New Roman"/>
                <w:sz w:val="28"/>
                <w:szCs w:val="28"/>
              </w:rPr>
            </w:pPr>
            <w:bookmarkStart w:id="1487" w:name="_Toc152973943"/>
            <w:bookmarkStart w:id="1488" w:name="_Toc152974821"/>
            <w:bookmarkStart w:id="1489" w:name="_Toc153441827"/>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giao</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thành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công</w:t>
            </w:r>
            <w:bookmarkEnd w:id="1487"/>
            <w:bookmarkEnd w:id="1488"/>
            <w:bookmarkEnd w:id="1489"/>
            <w:proofErr w:type="spellEnd"/>
          </w:p>
        </w:tc>
        <w:tc>
          <w:tcPr>
            <w:tcW w:w="1800" w:type="dxa"/>
          </w:tcPr>
          <w:p w14:paraId="2145E396" w14:textId="77777777" w:rsidR="007874BA" w:rsidRDefault="007874BA" w:rsidP="10EA46D3">
            <w:pPr>
              <w:tabs>
                <w:tab w:val="left" w:pos="360"/>
              </w:tabs>
              <w:jc w:val="center"/>
              <w:outlineLvl w:val="2"/>
              <w:rPr>
                <w:rFonts w:ascii="Times New Roman" w:eastAsia="Times New Roman" w:hAnsi="Times New Roman"/>
                <w:sz w:val="28"/>
                <w:szCs w:val="28"/>
              </w:rPr>
            </w:pPr>
            <w:bookmarkStart w:id="1490" w:name="_Toc152973944"/>
            <w:bookmarkStart w:id="1491" w:name="_Toc152974822"/>
            <w:bookmarkStart w:id="1492" w:name="_Toc153441828"/>
            <w:r w:rsidRPr="10EA46D3">
              <w:rPr>
                <w:rFonts w:ascii="Times New Roman" w:eastAsia="Times New Roman" w:hAnsi="Times New Roman"/>
                <w:sz w:val="28"/>
                <w:szCs w:val="28"/>
              </w:rPr>
              <w:t>NULL</w:t>
            </w:r>
            <w:bookmarkEnd w:id="1490"/>
            <w:bookmarkEnd w:id="1491"/>
            <w:bookmarkEnd w:id="1492"/>
          </w:p>
        </w:tc>
      </w:tr>
      <w:tr w:rsidR="007C3CB4" w14:paraId="43E2DFFC" w14:textId="77777777" w:rsidTr="00BD2003">
        <w:tc>
          <w:tcPr>
            <w:tcW w:w="900" w:type="dxa"/>
          </w:tcPr>
          <w:p w14:paraId="44CA3384" w14:textId="77777777" w:rsidR="00484C56" w:rsidRDefault="00484C56" w:rsidP="10EA46D3">
            <w:pPr>
              <w:tabs>
                <w:tab w:val="left" w:pos="360"/>
              </w:tabs>
              <w:jc w:val="center"/>
              <w:outlineLvl w:val="2"/>
              <w:rPr>
                <w:rFonts w:ascii="Times New Roman" w:eastAsia="Times New Roman" w:hAnsi="Times New Roman"/>
                <w:b/>
                <w:sz w:val="28"/>
                <w:szCs w:val="28"/>
              </w:rPr>
            </w:pPr>
            <w:bookmarkStart w:id="1493" w:name="_Toc152973945"/>
            <w:bookmarkStart w:id="1494" w:name="_Toc152974823"/>
            <w:bookmarkStart w:id="1495" w:name="_Toc153441829"/>
            <w:r w:rsidRPr="10EA46D3">
              <w:rPr>
                <w:rFonts w:ascii="Times New Roman" w:eastAsia="Times New Roman" w:hAnsi="Times New Roman"/>
                <w:b/>
                <w:sz w:val="28"/>
                <w:szCs w:val="28"/>
              </w:rPr>
              <w:t>9</w:t>
            </w:r>
            <w:bookmarkEnd w:id="1493"/>
            <w:bookmarkEnd w:id="1494"/>
            <w:bookmarkEnd w:id="1495"/>
          </w:p>
        </w:tc>
        <w:tc>
          <w:tcPr>
            <w:tcW w:w="1935" w:type="dxa"/>
          </w:tcPr>
          <w:p w14:paraId="1C272CC4" w14:textId="25C4F3CA" w:rsidR="00484C56" w:rsidRDefault="1AE4BDD7" w:rsidP="00BD2003">
            <w:pPr>
              <w:tabs>
                <w:tab w:val="left" w:pos="360"/>
              </w:tabs>
              <w:jc w:val="center"/>
              <w:outlineLvl w:val="2"/>
              <w:rPr>
                <w:rFonts w:ascii="Times New Roman" w:eastAsia="Times New Roman" w:hAnsi="Times New Roman"/>
                <w:sz w:val="28"/>
                <w:szCs w:val="28"/>
              </w:rPr>
            </w:pPr>
            <w:bookmarkStart w:id="1496" w:name="_Toc152973946"/>
            <w:bookmarkStart w:id="1497" w:name="_Toc152974824"/>
            <w:bookmarkStart w:id="1498" w:name="_Toc153441830"/>
            <w:proofErr w:type="spellStart"/>
            <w:r w:rsidRPr="10EA46D3">
              <w:rPr>
                <w:rFonts w:ascii="Times New Roman" w:eastAsia="Times New Roman" w:hAnsi="Times New Roman"/>
                <w:sz w:val="28"/>
                <w:szCs w:val="28"/>
              </w:rPr>
              <w:t>ngay_tao</w:t>
            </w:r>
            <w:bookmarkEnd w:id="1496"/>
            <w:bookmarkEnd w:id="1497"/>
            <w:bookmarkEnd w:id="1498"/>
            <w:proofErr w:type="spellEnd"/>
          </w:p>
        </w:tc>
        <w:tc>
          <w:tcPr>
            <w:tcW w:w="2250" w:type="dxa"/>
          </w:tcPr>
          <w:p w14:paraId="25ED1E91" w14:textId="351874B0" w:rsidR="00484C56" w:rsidRDefault="1AE4BDD7" w:rsidP="00BD2003">
            <w:pPr>
              <w:tabs>
                <w:tab w:val="left" w:pos="360"/>
              </w:tabs>
              <w:jc w:val="center"/>
              <w:outlineLvl w:val="2"/>
              <w:rPr>
                <w:rFonts w:ascii="Times New Roman" w:eastAsia="Times New Roman" w:hAnsi="Times New Roman"/>
                <w:sz w:val="28"/>
                <w:szCs w:val="28"/>
              </w:rPr>
            </w:pPr>
            <w:bookmarkStart w:id="1499" w:name="_Toc152973947"/>
            <w:bookmarkStart w:id="1500" w:name="_Toc152974825"/>
            <w:bookmarkStart w:id="1501" w:name="_Toc153441831"/>
            <w:r w:rsidRPr="10EA46D3">
              <w:rPr>
                <w:rFonts w:ascii="Times New Roman" w:eastAsia="Times New Roman" w:hAnsi="Times New Roman"/>
                <w:sz w:val="28"/>
                <w:szCs w:val="28"/>
              </w:rPr>
              <w:t>DATE</w:t>
            </w:r>
            <w:bookmarkEnd w:id="1499"/>
            <w:bookmarkEnd w:id="1500"/>
            <w:bookmarkEnd w:id="1501"/>
          </w:p>
        </w:tc>
        <w:tc>
          <w:tcPr>
            <w:tcW w:w="1980" w:type="dxa"/>
          </w:tcPr>
          <w:p w14:paraId="14BA5F78" w14:textId="4F666A0C" w:rsidR="00484C56" w:rsidRPr="00B9495D" w:rsidRDefault="1AE4BDD7" w:rsidP="00BD2003">
            <w:pPr>
              <w:tabs>
                <w:tab w:val="left" w:pos="360"/>
              </w:tabs>
              <w:outlineLvl w:val="2"/>
              <w:rPr>
                <w:rFonts w:ascii="Times New Roman" w:eastAsia="Times New Roman" w:hAnsi="Times New Roman"/>
                <w:sz w:val="28"/>
                <w:szCs w:val="28"/>
              </w:rPr>
            </w:pPr>
            <w:bookmarkStart w:id="1502" w:name="_Toc152973948"/>
            <w:bookmarkStart w:id="1503" w:name="_Toc152974826"/>
            <w:bookmarkStart w:id="1504" w:name="_Toc153441832"/>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tạo</w:t>
            </w:r>
            <w:bookmarkEnd w:id="1502"/>
            <w:bookmarkEnd w:id="1503"/>
            <w:bookmarkEnd w:id="1504"/>
            <w:proofErr w:type="spellEnd"/>
          </w:p>
        </w:tc>
        <w:tc>
          <w:tcPr>
            <w:tcW w:w="1800" w:type="dxa"/>
          </w:tcPr>
          <w:p w14:paraId="7814B28E" w14:textId="2869CEAB" w:rsidR="00484C56" w:rsidRDefault="1AE4BDD7" w:rsidP="00BD2003">
            <w:pPr>
              <w:tabs>
                <w:tab w:val="left" w:pos="360"/>
              </w:tabs>
              <w:jc w:val="center"/>
              <w:outlineLvl w:val="2"/>
              <w:rPr>
                <w:rFonts w:ascii="Times New Roman" w:eastAsia="Times New Roman" w:hAnsi="Times New Roman"/>
                <w:sz w:val="28"/>
                <w:szCs w:val="28"/>
              </w:rPr>
            </w:pPr>
            <w:bookmarkStart w:id="1505" w:name="_Toc152973949"/>
            <w:bookmarkStart w:id="1506" w:name="_Toc152974827"/>
            <w:bookmarkStart w:id="1507" w:name="_Toc153441833"/>
            <w:r w:rsidRPr="10EA46D3">
              <w:rPr>
                <w:rFonts w:ascii="Times New Roman" w:eastAsia="Times New Roman" w:hAnsi="Times New Roman"/>
                <w:sz w:val="28"/>
                <w:szCs w:val="28"/>
              </w:rPr>
              <w:t>NULL</w:t>
            </w:r>
            <w:bookmarkEnd w:id="1505"/>
            <w:bookmarkEnd w:id="1506"/>
            <w:bookmarkEnd w:id="1507"/>
          </w:p>
          <w:p w14:paraId="4CED3A50" w14:textId="781E30FC" w:rsidR="00484C56" w:rsidRDefault="00484C56" w:rsidP="00BD2003">
            <w:pPr>
              <w:tabs>
                <w:tab w:val="left" w:pos="360"/>
              </w:tabs>
              <w:jc w:val="center"/>
              <w:outlineLvl w:val="2"/>
              <w:rPr>
                <w:rFonts w:ascii="Times New Roman" w:eastAsia="Times New Roman" w:hAnsi="Times New Roman"/>
                <w:sz w:val="28"/>
                <w:szCs w:val="28"/>
              </w:rPr>
            </w:pPr>
          </w:p>
        </w:tc>
      </w:tr>
      <w:tr w:rsidR="008C55FD" w14:paraId="1EBB94C4" w14:textId="77777777" w:rsidTr="00BD2003">
        <w:tc>
          <w:tcPr>
            <w:tcW w:w="900" w:type="dxa"/>
          </w:tcPr>
          <w:p w14:paraId="65CD66C6" w14:textId="6C0239D0" w:rsidR="00484C56" w:rsidRDefault="00484C56" w:rsidP="10EA46D3">
            <w:pPr>
              <w:tabs>
                <w:tab w:val="left" w:pos="360"/>
              </w:tabs>
              <w:jc w:val="center"/>
              <w:outlineLvl w:val="2"/>
              <w:rPr>
                <w:rFonts w:ascii="Times New Roman" w:eastAsia="Times New Roman" w:hAnsi="Times New Roman"/>
                <w:b/>
                <w:sz w:val="28"/>
                <w:szCs w:val="28"/>
              </w:rPr>
            </w:pPr>
            <w:bookmarkStart w:id="1508" w:name="_Toc152973950"/>
            <w:bookmarkStart w:id="1509" w:name="_Toc152974828"/>
            <w:bookmarkStart w:id="1510" w:name="_Toc153441834"/>
            <w:r w:rsidRPr="10EA46D3">
              <w:rPr>
                <w:rFonts w:ascii="Times New Roman" w:eastAsia="Times New Roman" w:hAnsi="Times New Roman"/>
                <w:b/>
                <w:sz w:val="28"/>
                <w:szCs w:val="28"/>
              </w:rPr>
              <w:t>10</w:t>
            </w:r>
            <w:bookmarkEnd w:id="1508"/>
            <w:bookmarkEnd w:id="1509"/>
            <w:bookmarkEnd w:id="1510"/>
          </w:p>
        </w:tc>
        <w:tc>
          <w:tcPr>
            <w:tcW w:w="1935" w:type="dxa"/>
          </w:tcPr>
          <w:p w14:paraId="13ECAE72" w14:textId="5B3A3273" w:rsidR="00484C56" w:rsidRDefault="1AE4BDD7" w:rsidP="00BD2003">
            <w:pPr>
              <w:tabs>
                <w:tab w:val="left" w:pos="360"/>
              </w:tabs>
              <w:jc w:val="center"/>
              <w:outlineLvl w:val="2"/>
              <w:rPr>
                <w:rFonts w:ascii="Times New Roman" w:eastAsia="Times New Roman" w:hAnsi="Times New Roman"/>
                <w:sz w:val="28"/>
                <w:szCs w:val="28"/>
              </w:rPr>
            </w:pPr>
            <w:bookmarkStart w:id="1511" w:name="_Toc152973951"/>
            <w:bookmarkStart w:id="1512" w:name="_Toc152974829"/>
            <w:bookmarkStart w:id="1513" w:name="_Toc153441835"/>
            <w:proofErr w:type="spellStart"/>
            <w:r w:rsidRPr="10EA46D3">
              <w:rPr>
                <w:rFonts w:ascii="Times New Roman" w:eastAsia="Times New Roman" w:hAnsi="Times New Roman"/>
                <w:sz w:val="28"/>
                <w:szCs w:val="28"/>
              </w:rPr>
              <w:t>ngay_thanh_toan</w:t>
            </w:r>
            <w:bookmarkEnd w:id="1511"/>
            <w:bookmarkEnd w:id="1512"/>
            <w:bookmarkEnd w:id="1513"/>
            <w:proofErr w:type="spellEnd"/>
          </w:p>
        </w:tc>
        <w:tc>
          <w:tcPr>
            <w:tcW w:w="2250" w:type="dxa"/>
          </w:tcPr>
          <w:p w14:paraId="79ED1032" w14:textId="23448F99" w:rsidR="00484C56" w:rsidRDefault="1AE4BDD7" w:rsidP="00BD2003">
            <w:pPr>
              <w:tabs>
                <w:tab w:val="left" w:pos="360"/>
              </w:tabs>
              <w:jc w:val="center"/>
              <w:outlineLvl w:val="2"/>
              <w:rPr>
                <w:rFonts w:ascii="Times New Roman" w:eastAsia="Times New Roman" w:hAnsi="Times New Roman"/>
                <w:sz w:val="28"/>
                <w:szCs w:val="28"/>
              </w:rPr>
            </w:pPr>
            <w:bookmarkStart w:id="1514" w:name="_Toc152973952"/>
            <w:bookmarkStart w:id="1515" w:name="_Toc152974830"/>
            <w:bookmarkStart w:id="1516" w:name="_Toc153441836"/>
            <w:r w:rsidRPr="10EA46D3">
              <w:rPr>
                <w:rFonts w:ascii="Times New Roman" w:eastAsia="Times New Roman" w:hAnsi="Times New Roman"/>
                <w:sz w:val="28"/>
                <w:szCs w:val="28"/>
              </w:rPr>
              <w:t>DATE</w:t>
            </w:r>
            <w:bookmarkEnd w:id="1514"/>
            <w:bookmarkEnd w:id="1515"/>
            <w:bookmarkEnd w:id="1516"/>
          </w:p>
        </w:tc>
        <w:tc>
          <w:tcPr>
            <w:tcW w:w="1980" w:type="dxa"/>
          </w:tcPr>
          <w:p w14:paraId="169344A1" w14:textId="748C3925" w:rsidR="00484C56" w:rsidRPr="00B9495D" w:rsidRDefault="1AE4BDD7" w:rsidP="00BD2003">
            <w:pPr>
              <w:tabs>
                <w:tab w:val="left" w:pos="360"/>
              </w:tabs>
              <w:outlineLvl w:val="2"/>
              <w:rPr>
                <w:rFonts w:ascii="Times New Roman" w:eastAsia="Times New Roman" w:hAnsi="Times New Roman"/>
                <w:sz w:val="28"/>
                <w:szCs w:val="28"/>
              </w:rPr>
            </w:pPr>
            <w:bookmarkStart w:id="1517" w:name="_Toc152973953"/>
            <w:bookmarkStart w:id="1518" w:name="_Toc152974831"/>
            <w:bookmarkStart w:id="1519" w:name="_Toc153441837"/>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toán</w:t>
            </w:r>
            <w:bookmarkEnd w:id="1517"/>
            <w:bookmarkEnd w:id="1518"/>
            <w:bookmarkEnd w:id="1519"/>
            <w:proofErr w:type="spellEnd"/>
          </w:p>
        </w:tc>
        <w:tc>
          <w:tcPr>
            <w:tcW w:w="1800" w:type="dxa"/>
          </w:tcPr>
          <w:p w14:paraId="03720B26" w14:textId="77777777" w:rsidR="00484C56" w:rsidRDefault="1AE4BDD7" w:rsidP="00BD2003">
            <w:pPr>
              <w:tabs>
                <w:tab w:val="left" w:pos="360"/>
              </w:tabs>
              <w:jc w:val="center"/>
              <w:outlineLvl w:val="2"/>
              <w:rPr>
                <w:rFonts w:ascii="Times New Roman" w:eastAsia="Times New Roman" w:hAnsi="Times New Roman"/>
                <w:sz w:val="28"/>
                <w:szCs w:val="28"/>
              </w:rPr>
            </w:pPr>
            <w:bookmarkStart w:id="1520" w:name="_Toc152973954"/>
            <w:bookmarkStart w:id="1521" w:name="_Toc152974832"/>
            <w:bookmarkStart w:id="1522" w:name="_Toc153441838"/>
            <w:r w:rsidRPr="10EA46D3">
              <w:rPr>
                <w:rFonts w:ascii="Times New Roman" w:eastAsia="Times New Roman" w:hAnsi="Times New Roman"/>
                <w:sz w:val="28"/>
                <w:szCs w:val="28"/>
              </w:rPr>
              <w:t>NULL</w:t>
            </w:r>
            <w:bookmarkEnd w:id="1520"/>
            <w:bookmarkEnd w:id="1521"/>
            <w:bookmarkEnd w:id="1522"/>
          </w:p>
          <w:p w14:paraId="2ABC8EB6" w14:textId="6E06A6E0" w:rsidR="00484C56" w:rsidRDefault="00484C56" w:rsidP="00BD2003">
            <w:pPr>
              <w:tabs>
                <w:tab w:val="left" w:pos="360"/>
              </w:tabs>
              <w:jc w:val="center"/>
              <w:outlineLvl w:val="2"/>
              <w:rPr>
                <w:rFonts w:ascii="Times New Roman" w:eastAsia="Times New Roman" w:hAnsi="Times New Roman"/>
                <w:sz w:val="28"/>
                <w:szCs w:val="28"/>
              </w:rPr>
            </w:pPr>
          </w:p>
        </w:tc>
      </w:tr>
      <w:tr w:rsidR="008C55FD" w14:paraId="0E2DC4E8" w14:textId="77777777" w:rsidTr="00BD2003">
        <w:tc>
          <w:tcPr>
            <w:tcW w:w="900" w:type="dxa"/>
          </w:tcPr>
          <w:p w14:paraId="71B7A6FA" w14:textId="7D4120DA" w:rsidR="00484C56" w:rsidRDefault="00484C56" w:rsidP="10EA46D3">
            <w:pPr>
              <w:tabs>
                <w:tab w:val="left" w:pos="360"/>
              </w:tabs>
              <w:jc w:val="center"/>
              <w:outlineLvl w:val="2"/>
              <w:rPr>
                <w:rFonts w:ascii="Times New Roman" w:eastAsia="Times New Roman" w:hAnsi="Times New Roman"/>
                <w:b/>
                <w:sz w:val="28"/>
                <w:szCs w:val="28"/>
              </w:rPr>
            </w:pPr>
            <w:bookmarkStart w:id="1523" w:name="_Toc152973955"/>
            <w:bookmarkStart w:id="1524" w:name="_Toc152974833"/>
            <w:bookmarkStart w:id="1525" w:name="_Toc153441839"/>
            <w:r w:rsidRPr="10EA46D3">
              <w:rPr>
                <w:rFonts w:ascii="Times New Roman" w:eastAsia="Times New Roman" w:hAnsi="Times New Roman"/>
                <w:b/>
                <w:sz w:val="28"/>
                <w:szCs w:val="28"/>
              </w:rPr>
              <w:t>11</w:t>
            </w:r>
            <w:bookmarkEnd w:id="1523"/>
            <w:bookmarkEnd w:id="1524"/>
            <w:bookmarkEnd w:id="1525"/>
          </w:p>
        </w:tc>
        <w:tc>
          <w:tcPr>
            <w:tcW w:w="1935" w:type="dxa"/>
          </w:tcPr>
          <w:p w14:paraId="2D8DBC42" w14:textId="0009A671" w:rsidR="00484C56" w:rsidRDefault="1AE4BDD7" w:rsidP="00BD2003">
            <w:pPr>
              <w:tabs>
                <w:tab w:val="left" w:pos="360"/>
              </w:tabs>
              <w:jc w:val="center"/>
              <w:outlineLvl w:val="2"/>
              <w:rPr>
                <w:rFonts w:ascii="Times New Roman" w:eastAsia="Times New Roman" w:hAnsi="Times New Roman"/>
                <w:sz w:val="28"/>
                <w:szCs w:val="28"/>
              </w:rPr>
            </w:pPr>
            <w:bookmarkStart w:id="1526" w:name="_Toc152973956"/>
            <w:bookmarkStart w:id="1527" w:name="_Toc152974834"/>
            <w:bookmarkStart w:id="1528" w:name="_Toc153441840"/>
            <w:proofErr w:type="spellStart"/>
            <w:r w:rsidRPr="10EA46D3">
              <w:rPr>
                <w:rFonts w:ascii="Times New Roman" w:eastAsia="Times New Roman" w:hAnsi="Times New Roman"/>
                <w:sz w:val="28"/>
                <w:szCs w:val="28"/>
              </w:rPr>
              <w:t>sdt_kh</w:t>
            </w:r>
            <w:bookmarkEnd w:id="1526"/>
            <w:bookmarkEnd w:id="1527"/>
            <w:bookmarkEnd w:id="1528"/>
            <w:proofErr w:type="spellEnd"/>
          </w:p>
        </w:tc>
        <w:tc>
          <w:tcPr>
            <w:tcW w:w="2250" w:type="dxa"/>
          </w:tcPr>
          <w:p w14:paraId="317BF822" w14:textId="7886FD11" w:rsidR="00484C56" w:rsidRDefault="1AE4BDD7" w:rsidP="00BD2003">
            <w:pPr>
              <w:tabs>
                <w:tab w:val="left" w:pos="360"/>
              </w:tabs>
              <w:jc w:val="center"/>
              <w:outlineLvl w:val="2"/>
              <w:rPr>
                <w:rFonts w:ascii="Times New Roman" w:eastAsia="Times New Roman" w:hAnsi="Times New Roman"/>
                <w:sz w:val="28"/>
                <w:szCs w:val="28"/>
              </w:rPr>
            </w:pPr>
            <w:bookmarkStart w:id="1529" w:name="_Toc152973957"/>
            <w:bookmarkStart w:id="1530" w:name="_Toc152974835"/>
            <w:bookmarkStart w:id="1531" w:name="_Toc153441841"/>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1529"/>
            <w:bookmarkEnd w:id="1530"/>
            <w:bookmarkEnd w:id="1531"/>
          </w:p>
        </w:tc>
        <w:tc>
          <w:tcPr>
            <w:tcW w:w="1980" w:type="dxa"/>
          </w:tcPr>
          <w:p w14:paraId="7BEB071D" w14:textId="5063F8D3" w:rsidR="00484C56" w:rsidRPr="00B9495D" w:rsidRDefault="1AE4BDD7" w:rsidP="00BD2003">
            <w:pPr>
              <w:tabs>
                <w:tab w:val="left" w:pos="360"/>
              </w:tabs>
              <w:outlineLvl w:val="2"/>
              <w:rPr>
                <w:rFonts w:ascii="Times New Roman" w:eastAsia="Times New Roman" w:hAnsi="Times New Roman"/>
                <w:sz w:val="28"/>
                <w:szCs w:val="28"/>
              </w:rPr>
            </w:pPr>
            <w:bookmarkStart w:id="1532" w:name="_Toc152973958"/>
            <w:bookmarkStart w:id="1533" w:name="_Toc152974836"/>
            <w:bookmarkStart w:id="1534" w:name="_Toc153441842"/>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điện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thoại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bookmarkEnd w:id="1532"/>
            <w:bookmarkEnd w:id="1533"/>
            <w:bookmarkEnd w:id="1534"/>
            <w:proofErr w:type="spellEnd"/>
          </w:p>
        </w:tc>
        <w:tc>
          <w:tcPr>
            <w:tcW w:w="1800" w:type="dxa"/>
          </w:tcPr>
          <w:p w14:paraId="65563709" w14:textId="79A1A2FE" w:rsidR="00484C56" w:rsidRPr="00B9495D" w:rsidRDefault="1AE4BDD7" w:rsidP="00BD2003">
            <w:pPr>
              <w:tabs>
                <w:tab w:val="left" w:pos="360"/>
              </w:tabs>
              <w:jc w:val="center"/>
              <w:outlineLvl w:val="2"/>
              <w:rPr>
                <w:rFonts w:ascii="Times New Roman" w:eastAsia="Times New Roman" w:hAnsi="Times New Roman"/>
                <w:sz w:val="28"/>
                <w:szCs w:val="28"/>
              </w:rPr>
            </w:pPr>
            <w:bookmarkStart w:id="1535" w:name="_Toc152973959"/>
            <w:bookmarkStart w:id="1536" w:name="_Toc152974837"/>
            <w:bookmarkStart w:id="1537" w:name="_Toc153441843"/>
            <w:r w:rsidRPr="10EA46D3">
              <w:rPr>
                <w:rFonts w:ascii="Times New Roman" w:eastAsia="Times New Roman" w:hAnsi="Times New Roman"/>
                <w:sz w:val="28"/>
                <w:szCs w:val="28"/>
              </w:rPr>
              <w:t>NULL</w:t>
            </w:r>
            <w:bookmarkEnd w:id="1535"/>
            <w:bookmarkEnd w:id="1536"/>
            <w:bookmarkEnd w:id="1537"/>
          </w:p>
          <w:p w14:paraId="027CF0C7" w14:textId="6018E403" w:rsidR="00484C56" w:rsidRPr="00B9495D" w:rsidRDefault="00484C56" w:rsidP="00BD2003">
            <w:pPr>
              <w:tabs>
                <w:tab w:val="left" w:pos="360"/>
              </w:tabs>
              <w:jc w:val="center"/>
              <w:outlineLvl w:val="2"/>
              <w:rPr>
                <w:rFonts w:ascii="Times New Roman" w:eastAsia="Times New Roman" w:hAnsi="Times New Roman"/>
                <w:sz w:val="28"/>
                <w:szCs w:val="28"/>
              </w:rPr>
            </w:pPr>
          </w:p>
        </w:tc>
      </w:tr>
      <w:tr w:rsidR="1AE4BDD7" w14:paraId="1E303F8A" w14:textId="77777777" w:rsidTr="00BD2003">
        <w:trPr>
          <w:trHeight w:val="300"/>
        </w:trPr>
        <w:tc>
          <w:tcPr>
            <w:tcW w:w="900" w:type="dxa"/>
          </w:tcPr>
          <w:p w14:paraId="3EA62799" w14:textId="585C5134"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12</w:t>
            </w:r>
          </w:p>
        </w:tc>
        <w:tc>
          <w:tcPr>
            <w:tcW w:w="1935" w:type="dxa"/>
          </w:tcPr>
          <w:p w14:paraId="3E498FAB" w14:textId="00A00702"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sdt_ship</w:t>
            </w:r>
            <w:proofErr w:type="spellEnd"/>
          </w:p>
        </w:tc>
        <w:tc>
          <w:tcPr>
            <w:tcW w:w="2250" w:type="dxa"/>
          </w:tcPr>
          <w:p w14:paraId="5669A9FF" w14:textId="12872465"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p>
        </w:tc>
        <w:tc>
          <w:tcPr>
            <w:tcW w:w="1980" w:type="dxa"/>
          </w:tcPr>
          <w:p w14:paraId="52036C02" w14:textId="597FD798"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điện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thoại</w:t>
            </w:r>
            <w:proofErr w:type="spellEnd"/>
            <w:r w:rsidRPr="10EA46D3">
              <w:rPr>
                <w:rFonts w:ascii="Times New Roman" w:eastAsia="Times New Roman" w:hAnsi="Times New Roman"/>
                <w:sz w:val="28"/>
                <w:szCs w:val="28"/>
              </w:rPr>
              <w:t xml:space="preserve"> ship</w:t>
            </w:r>
          </w:p>
        </w:tc>
        <w:tc>
          <w:tcPr>
            <w:tcW w:w="1800" w:type="dxa"/>
          </w:tcPr>
          <w:p w14:paraId="20896189" w14:textId="529AA622" w:rsidR="1AE4BDD7" w:rsidRDefault="1AE4BDD7" w:rsidP="00BD2003">
            <w:pPr>
              <w:tabs>
                <w:tab w:val="left" w:pos="360"/>
              </w:tabs>
              <w:jc w:val="center"/>
              <w:outlineLvl w:val="2"/>
              <w:rPr>
                <w:rFonts w:ascii="Times New Roman" w:eastAsia="Times New Roman" w:hAnsi="Times New Roman"/>
                <w:sz w:val="28"/>
                <w:szCs w:val="28"/>
              </w:rPr>
            </w:pPr>
            <w:bookmarkStart w:id="1538" w:name="_Toc152973960"/>
            <w:bookmarkStart w:id="1539" w:name="_Toc152974838"/>
            <w:bookmarkStart w:id="1540" w:name="_Toc153441844"/>
            <w:r w:rsidRPr="10EA46D3">
              <w:rPr>
                <w:rFonts w:ascii="Times New Roman" w:eastAsia="Times New Roman" w:hAnsi="Times New Roman"/>
                <w:sz w:val="28"/>
                <w:szCs w:val="28"/>
              </w:rPr>
              <w:t>NULL</w:t>
            </w:r>
            <w:bookmarkEnd w:id="1538"/>
            <w:bookmarkEnd w:id="1539"/>
            <w:bookmarkEnd w:id="1540"/>
          </w:p>
          <w:p w14:paraId="16EB0C15" w14:textId="2D0E0A68" w:rsidR="1AE4BDD7" w:rsidRDefault="1AE4BDD7" w:rsidP="00BD2003">
            <w:pPr>
              <w:jc w:val="center"/>
              <w:rPr>
                <w:rFonts w:ascii="Times New Roman" w:eastAsia="Times New Roman" w:hAnsi="Times New Roman"/>
                <w:sz w:val="28"/>
                <w:szCs w:val="28"/>
              </w:rPr>
            </w:pPr>
          </w:p>
        </w:tc>
      </w:tr>
      <w:tr w:rsidR="1AE4BDD7" w14:paraId="5E48B75A" w14:textId="77777777" w:rsidTr="00BD2003">
        <w:trPr>
          <w:trHeight w:val="300"/>
        </w:trPr>
        <w:tc>
          <w:tcPr>
            <w:tcW w:w="900" w:type="dxa"/>
          </w:tcPr>
          <w:p w14:paraId="5C7B1030" w14:textId="4BC5A4F8"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 xml:space="preserve"> 13</w:t>
            </w:r>
          </w:p>
        </w:tc>
        <w:tc>
          <w:tcPr>
            <w:tcW w:w="1935" w:type="dxa"/>
          </w:tcPr>
          <w:p w14:paraId="5107BFC9" w14:textId="2FEC440E"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so_tien_giam_gia</w:t>
            </w:r>
            <w:proofErr w:type="spellEnd"/>
          </w:p>
        </w:tc>
        <w:tc>
          <w:tcPr>
            <w:tcW w:w="2250" w:type="dxa"/>
          </w:tcPr>
          <w:p w14:paraId="01F5723E" w14:textId="07B4DC60"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p>
        </w:tc>
        <w:tc>
          <w:tcPr>
            <w:tcW w:w="1980" w:type="dxa"/>
          </w:tcPr>
          <w:p w14:paraId="228358B4" w14:textId="0C83769B"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tiền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proofErr w:type="spellEnd"/>
          </w:p>
        </w:tc>
        <w:tc>
          <w:tcPr>
            <w:tcW w:w="1800" w:type="dxa"/>
          </w:tcPr>
          <w:p w14:paraId="3BE4F89D" w14:textId="77777777" w:rsidR="1AE4BDD7" w:rsidRDefault="1AE4BDD7" w:rsidP="00BD2003">
            <w:pPr>
              <w:tabs>
                <w:tab w:val="left" w:pos="360"/>
              </w:tabs>
              <w:jc w:val="center"/>
              <w:outlineLvl w:val="2"/>
              <w:rPr>
                <w:rFonts w:ascii="Times New Roman" w:eastAsia="Times New Roman" w:hAnsi="Times New Roman"/>
                <w:sz w:val="28"/>
                <w:szCs w:val="28"/>
              </w:rPr>
            </w:pPr>
            <w:bookmarkStart w:id="1541" w:name="_Toc152973961"/>
            <w:bookmarkStart w:id="1542" w:name="_Toc152974839"/>
            <w:bookmarkStart w:id="1543" w:name="_Toc153441845"/>
            <w:r w:rsidRPr="10EA46D3">
              <w:rPr>
                <w:rFonts w:ascii="Times New Roman" w:eastAsia="Times New Roman" w:hAnsi="Times New Roman"/>
                <w:sz w:val="28"/>
                <w:szCs w:val="28"/>
              </w:rPr>
              <w:t>NULL</w:t>
            </w:r>
            <w:bookmarkEnd w:id="1541"/>
            <w:bookmarkEnd w:id="1542"/>
            <w:bookmarkEnd w:id="1543"/>
          </w:p>
          <w:p w14:paraId="65951BEA" w14:textId="0BA32779" w:rsidR="1AE4BDD7" w:rsidRDefault="1AE4BDD7" w:rsidP="00BD2003">
            <w:pPr>
              <w:jc w:val="center"/>
              <w:rPr>
                <w:rFonts w:ascii="Times New Roman" w:eastAsia="Times New Roman" w:hAnsi="Times New Roman"/>
                <w:sz w:val="28"/>
                <w:szCs w:val="28"/>
              </w:rPr>
            </w:pPr>
          </w:p>
        </w:tc>
      </w:tr>
      <w:tr w:rsidR="1AE4BDD7" w14:paraId="3394702B" w14:textId="77777777" w:rsidTr="00BD2003">
        <w:trPr>
          <w:trHeight w:val="300"/>
        </w:trPr>
        <w:tc>
          <w:tcPr>
            <w:tcW w:w="900" w:type="dxa"/>
          </w:tcPr>
          <w:p w14:paraId="2B6FC2A1" w14:textId="0045CCBA"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 xml:space="preserve"> 14</w:t>
            </w:r>
          </w:p>
        </w:tc>
        <w:tc>
          <w:tcPr>
            <w:tcW w:w="1935" w:type="dxa"/>
          </w:tcPr>
          <w:p w14:paraId="470177B1" w14:textId="50E649BF"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ten_kh</w:t>
            </w:r>
            <w:proofErr w:type="spellEnd"/>
          </w:p>
        </w:tc>
        <w:tc>
          <w:tcPr>
            <w:tcW w:w="2250" w:type="dxa"/>
          </w:tcPr>
          <w:p w14:paraId="433D25F9" w14:textId="0AE36D91"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p>
        </w:tc>
        <w:tc>
          <w:tcPr>
            <w:tcW w:w="1980" w:type="dxa"/>
          </w:tcPr>
          <w:p w14:paraId="5BF719DF" w14:textId="54C26BF2"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khách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hàng</w:t>
            </w:r>
            <w:proofErr w:type="spellEnd"/>
          </w:p>
        </w:tc>
        <w:tc>
          <w:tcPr>
            <w:tcW w:w="1800" w:type="dxa"/>
          </w:tcPr>
          <w:p w14:paraId="11D9950D" w14:textId="77777777" w:rsidR="1AE4BDD7" w:rsidRDefault="1AE4BDD7" w:rsidP="00BD2003">
            <w:pPr>
              <w:tabs>
                <w:tab w:val="left" w:pos="360"/>
              </w:tabs>
              <w:jc w:val="center"/>
              <w:outlineLvl w:val="2"/>
              <w:rPr>
                <w:rFonts w:ascii="Times New Roman" w:eastAsia="Times New Roman" w:hAnsi="Times New Roman"/>
                <w:sz w:val="28"/>
                <w:szCs w:val="28"/>
              </w:rPr>
            </w:pPr>
            <w:bookmarkStart w:id="1544" w:name="_Toc152973962"/>
            <w:bookmarkStart w:id="1545" w:name="_Toc152974840"/>
            <w:bookmarkStart w:id="1546" w:name="_Toc153441846"/>
            <w:r w:rsidRPr="10EA46D3">
              <w:rPr>
                <w:rFonts w:ascii="Times New Roman" w:eastAsia="Times New Roman" w:hAnsi="Times New Roman"/>
                <w:sz w:val="28"/>
                <w:szCs w:val="28"/>
              </w:rPr>
              <w:t>NULL</w:t>
            </w:r>
            <w:bookmarkEnd w:id="1544"/>
            <w:bookmarkEnd w:id="1545"/>
            <w:bookmarkEnd w:id="1546"/>
          </w:p>
          <w:p w14:paraId="1C2351C2" w14:textId="577CFD9E" w:rsidR="1AE4BDD7" w:rsidRDefault="1AE4BDD7" w:rsidP="00BD2003">
            <w:pPr>
              <w:jc w:val="center"/>
              <w:rPr>
                <w:rFonts w:ascii="Times New Roman" w:eastAsia="Times New Roman" w:hAnsi="Times New Roman"/>
                <w:sz w:val="28"/>
                <w:szCs w:val="28"/>
              </w:rPr>
            </w:pPr>
          </w:p>
        </w:tc>
      </w:tr>
      <w:tr w:rsidR="1AE4BDD7" w14:paraId="3D7457F7" w14:textId="77777777" w:rsidTr="00BD2003">
        <w:trPr>
          <w:trHeight w:val="300"/>
        </w:trPr>
        <w:tc>
          <w:tcPr>
            <w:tcW w:w="900" w:type="dxa"/>
          </w:tcPr>
          <w:p w14:paraId="6159E784" w14:textId="62BD709D"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15</w:t>
            </w:r>
          </w:p>
        </w:tc>
        <w:tc>
          <w:tcPr>
            <w:tcW w:w="1935" w:type="dxa"/>
          </w:tcPr>
          <w:p w14:paraId="7ECE8D9B" w14:textId="6897937B"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ten_ship</w:t>
            </w:r>
            <w:proofErr w:type="spellEnd"/>
          </w:p>
        </w:tc>
        <w:tc>
          <w:tcPr>
            <w:tcW w:w="2250" w:type="dxa"/>
          </w:tcPr>
          <w:p w14:paraId="22F8D7C4" w14:textId="539F2E56"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p>
        </w:tc>
        <w:tc>
          <w:tcPr>
            <w:tcW w:w="1980" w:type="dxa"/>
          </w:tcPr>
          <w:p w14:paraId="22C14176" w14:textId="0E3684C1"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ship</w:t>
            </w:r>
          </w:p>
        </w:tc>
        <w:tc>
          <w:tcPr>
            <w:tcW w:w="1800" w:type="dxa"/>
          </w:tcPr>
          <w:p w14:paraId="60DA6BA9" w14:textId="77777777" w:rsidR="1AE4BDD7" w:rsidRDefault="1AE4BDD7" w:rsidP="00BD2003">
            <w:pPr>
              <w:tabs>
                <w:tab w:val="left" w:pos="360"/>
              </w:tabs>
              <w:jc w:val="center"/>
              <w:outlineLvl w:val="2"/>
              <w:rPr>
                <w:rFonts w:ascii="Times New Roman" w:eastAsia="Times New Roman" w:hAnsi="Times New Roman"/>
                <w:sz w:val="28"/>
                <w:szCs w:val="28"/>
              </w:rPr>
            </w:pPr>
            <w:bookmarkStart w:id="1547" w:name="_Toc152973963"/>
            <w:bookmarkStart w:id="1548" w:name="_Toc152974841"/>
            <w:bookmarkStart w:id="1549" w:name="_Toc153441847"/>
            <w:r w:rsidRPr="10EA46D3">
              <w:rPr>
                <w:rFonts w:ascii="Times New Roman" w:eastAsia="Times New Roman" w:hAnsi="Times New Roman"/>
                <w:sz w:val="28"/>
                <w:szCs w:val="28"/>
              </w:rPr>
              <w:t>NULL</w:t>
            </w:r>
            <w:bookmarkEnd w:id="1547"/>
            <w:bookmarkEnd w:id="1548"/>
            <w:bookmarkEnd w:id="1549"/>
          </w:p>
          <w:p w14:paraId="35A65D00" w14:textId="14539CA4" w:rsidR="1AE4BDD7" w:rsidRDefault="1AE4BDD7" w:rsidP="00BD2003">
            <w:pPr>
              <w:jc w:val="center"/>
              <w:rPr>
                <w:rFonts w:ascii="Times New Roman" w:eastAsia="Times New Roman" w:hAnsi="Times New Roman"/>
                <w:sz w:val="28"/>
                <w:szCs w:val="28"/>
              </w:rPr>
            </w:pPr>
          </w:p>
        </w:tc>
      </w:tr>
      <w:tr w:rsidR="1AE4BDD7" w14:paraId="63A41C63" w14:textId="77777777" w:rsidTr="00BD2003">
        <w:trPr>
          <w:trHeight w:val="300"/>
        </w:trPr>
        <w:tc>
          <w:tcPr>
            <w:tcW w:w="900" w:type="dxa"/>
          </w:tcPr>
          <w:p w14:paraId="071676D0" w14:textId="386470ED"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16</w:t>
            </w:r>
          </w:p>
        </w:tc>
        <w:tc>
          <w:tcPr>
            <w:tcW w:w="1935" w:type="dxa"/>
          </w:tcPr>
          <w:p w14:paraId="7BFAC57A" w14:textId="684FCA9F"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thanh_tien</w:t>
            </w:r>
            <w:proofErr w:type="spellEnd"/>
          </w:p>
        </w:tc>
        <w:tc>
          <w:tcPr>
            <w:tcW w:w="2250" w:type="dxa"/>
          </w:tcPr>
          <w:p w14:paraId="48610B36" w14:textId="25C839E1"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p>
        </w:tc>
        <w:tc>
          <w:tcPr>
            <w:tcW w:w="1980" w:type="dxa"/>
          </w:tcPr>
          <w:p w14:paraId="28F940BF" w14:textId="6270B7F8" w:rsidR="1AE4BDD7" w:rsidRDefault="1AE4BDD7" w:rsidP="00BD2003">
            <w:pPr>
              <w:rPr>
                <w:rFonts w:ascii="Times New Roman" w:eastAsia="Times New Roman" w:hAnsi="Times New Roman"/>
                <w:sz w:val="28"/>
                <w:szCs w:val="28"/>
              </w:rPr>
            </w:pPr>
            <w:r w:rsidRPr="10EA46D3">
              <w:rPr>
                <w:rFonts w:ascii="Times New Roman" w:eastAsia="Times New Roman" w:hAnsi="Times New Roman"/>
                <w:sz w:val="28"/>
                <w:szCs w:val="28"/>
              </w:rPr>
              <w:t xml:space="preserve">Thành </w:t>
            </w:r>
            <w:proofErr w:type="spellStart"/>
            <w:r w:rsidRPr="10EA46D3">
              <w:rPr>
                <w:rFonts w:ascii="Times New Roman" w:eastAsia="Times New Roman" w:hAnsi="Times New Roman"/>
                <w:sz w:val="28"/>
                <w:szCs w:val="28"/>
              </w:rPr>
              <w:t>tiền</w:t>
            </w:r>
            <w:proofErr w:type="spellEnd"/>
          </w:p>
        </w:tc>
        <w:tc>
          <w:tcPr>
            <w:tcW w:w="1800" w:type="dxa"/>
          </w:tcPr>
          <w:p w14:paraId="234661AB" w14:textId="77777777" w:rsidR="1AE4BDD7" w:rsidRDefault="1AE4BDD7" w:rsidP="00BD2003">
            <w:pPr>
              <w:tabs>
                <w:tab w:val="left" w:pos="360"/>
              </w:tabs>
              <w:jc w:val="center"/>
              <w:outlineLvl w:val="2"/>
              <w:rPr>
                <w:rFonts w:ascii="Times New Roman" w:eastAsia="Times New Roman" w:hAnsi="Times New Roman"/>
                <w:sz w:val="28"/>
                <w:szCs w:val="28"/>
              </w:rPr>
            </w:pPr>
            <w:bookmarkStart w:id="1550" w:name="_Toc152973964"/>
            <w:bookmarkStart w:id="1551" w:name="_Toc152974842"/>
            <w:bookmarkStart w:id="1552" w:name="_Toc153441848"/>
            <w:r w:rsidRPr="10EA46D3">
              <w:rPr>
                <w:rFonts w:ascii="Times New Roman" w:eastAsia="Times New Roman" w:hAnsi="Times New Roman"/>
                <w:sz w:val="28"/>
                <w:szCs w:val="28"/>
              </w:rPr>
              <w:t>NULL</w:t>
            </w:r>
            <w:bookmarkEnd w:id="1550"/>
            <w:bookmarkEnd w:id="1551"/>
            <w:bookmarkEnd w:id="1552"/>
          </w:p>
          <w:p w14:paraId="1471CE7A" w14:textId="34C8B627" w:rsidR="1AE4BDD7" w:rsidRDefault="1AE4BDD7" w:rsidP="00BD2003">
            <w:pPr>
              <w:jc w:val="center"/>
              <w:rPr>
                <w:rFonts w:ascii="Times New Roman" w:eastAsia="Times New Roman" w:hAnsi="Times New Roman"/>
                <w:sz w:val="28"/>
                <w:szCs w:val="28"/>
              </w:rPr>
            </w:pPr>
          </w:p>
        </w:tc>
      </w:tr>
      <w:tr w:rsidR="1AE4BDD7" w14:paraId="7DF9FA65" w14:textId="77777777" w:rsidTr="00BD2003">
        <w:trPr>
          <w:trHeight w:val="300"/>
        </w:trPr>
        <w:tc>
          <w:tcPr>
            <w:tcW w:w="900" w:type="dxa"/>
          </w:tcPr>
          <w:p w14:paraId="3926D728" w14:textId="284C9E44"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17</w:t>
            </w:r>
          </w:p>
        </w:tc>
        <w:tc>
          <w:tcPr>
            <w:tcW w:w="1935" w:type="dxa"/>
          </w:tcPr>
          <w:p w14:paraId="1740AEAD" w14:textId="66CCF83F"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tien_dua</w:t>
            </w:r>
            <w:proofErr w:type="spellEnd"/>
          </w:p>
        </w:tc>
        <w:tc>
          <w:tcPr>
            <w:tcW w:w="2250" w:type="dxa"/>
          </w:tcPr>
          <w:p w14:paraId="38D70E4F" w14:textId="391A50A3"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p>
        </w:tc>
        <w:tc>
          <w:tcPr>
            <w:tcW w:w="1980" w:type="dxa"/>
          </w:tcPr>
          <w:p w14:paraId="1C400ACD" w14:textId="4A77729B"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Tiền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đưa</w:t>
            </w:r>
            <w:proofErr w:type="spellEnd"/>
          </w:p>
        </w:tc>
        <w:tc>
          <w:tcPr>
            <w:tcW w:w="1800" w:type="dxa"/>
          </w:tcPr>
          <w:p w14:paraId="2FA14C19" w14:textId="77777777" w:rsidR="1AE4BDD7" w:rsidRDefault="1AE4BDD7" w:rsidP="00BD2003">
            <w:pPr>
              <w:tabs>
                <w:tab w:val="left" w:pos="360"/>
              </w:tabs>
              <w:jc w:val="center"/>
              <w:outlineLvl w:val="2"/>
              <w:rPr>
                <w:rFonts w:ascii="Times New Roman" w:eastAsia="Times New Roman" w:hAnsi="Times New Roman"/>
                <w:sz w:val="28"/>
                <w:szCs w:val="28"/>
              </w:rPr>
            </w:pPr>
            <w:bookmarkStart w:id="1553" w:name="_Toc152973965"/>
            <w:bookmarkStart w:id="1554" w:name="_Toc152974843"/>
            <w:bookmarkStart w:id="1555" w:name="_Toc153441849"/>
            <w:r w:rsidRPr="10EA46D3">
              <w:rPr>
                <w:rFonts w:ascii="Times New Roman" w:eastAsia="Times New Roman" w:hAnsi="Times New Roman"/>
                <w:sz w:val="28"/>
                <w:szCs w:val="28"/>
              </w:rPr>
              <w:t>NULL</w:t>
            </w:r>
            <w:bookmarkEnd w:id="1553"/>
            <w:bookmarkEnd w:id="1554"/>
            <w:bookmarkEnd w:id="1555"/>
          </w:p>
          <w:p w14:paraId="775ADCAF" w14:textId="1B977FB7" w:rsidR="1AE4BDD7" w:rsidRDefault="1AE4BDD7" w:rsidP="00BD2003">
            <w:pPr>
              <w:jc w:val="center"/>
              <w:rPr>
                <w:rFonts w:ascii="Times New Roman" w:eastAsia="Times New Roman" w:hAnsi="Times New Roman"/>
                <w:sz w:val="28"/>
                <w:szCs w:val="28"/>
              </w:rPr>
            </w:pPr>
          </w:p>
        </w:tc>
      </w:tr>
      <w:tr w:rsidR="1AE4BDD7" w14:paraId="14F5854B" w14:textId="77777777" w:rsidTr="00BD2003">
        <w:trPr>
          <w:trHeight w:val="300"/>
        </w:trPr>
        <w:tc>
          <w:tcPr>
            <w:tcW w:w="900" w:type="dxa"/>
          </w:tcPr>
          <w:p w14:paraId="39070E0E" w14:textId="5F08D75E"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18</w:t>
            </w:r>
          </w:p>
        </w:tc>
        <w:tc>
          <w:tcPr>
            <w:tcW w:w="1935" w:type="dxa"/>
          </w:tcPr>
          <w:p w14:paraId="1333FE30" w14:textId="15BC3DDC"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tien_ship</w:t>
            </w:r>
            <w:proofErr w:type="spellEnd"/>
          </w:p>
        </w:tc>
        <w:tc>
          <w:tcPr>
            <w:tcW w:w="2250" w:type="dxa"/>
          </w:tcPr>
          <w:p w14:paraId="3319149D" w14:textId="08E5BEAA"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p>
        </w:tc>
        <w:tc>
          <w:tcPr>
            <w:tcW w:w="1980" w:type="dxa"/>
          </w:tcPr>
          <w:p w14:paraId="37B1FAD7" w14:textId="19E9C01E"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Tiền</w:t>
            </w:r>
            <w:proofErr w:type="spellEnd"/>
            <w:r w:rsidRPr="10EA46D3">
              <w:rPr>
                <w:rFonts w:ascii="Times New Roman" w:eastAsia="Times New Roman" w:hAnsi="Times New Roman"/>
                <w:sz w:val="28"/>
                <w:szCs w:val="28"/>
              </w:rPr>
              <w:t xml:space="preserve"> Ship</w:t>
            </w:r>
          </w:p>
        </w:tc>
        <w:tc>
          <w:tcPr>
            <w:tcW w:w="1800" w:type="dxa"/>
          </w:tcPr>
          <w:p w14:paraId="28036A85" w14:textId="77777777" w:rsidR="1AE4BDD7" w:rsidRDefault="1AE4BDD7" w:rsidP="00BD2003">
            <w:pPr>
              <w:tabs>
                <w:tab w:val="left" w:pos="360"/>
              </w:tabs>
              <w:jc w:val="center"/>
              <w:outlineLvl w:val="2"/>
              <w:rPr>
                <w:rFonts w:ascii="Times New Roman" w:eastAsia="Times New Roman" w:hAnsi="Times New Roman"/>
                <w:sz w:val="28"/>
                <w:szCs w:val="28"/>
              </w:rPr>
            </w:pPr>
            <w:bookmarkStart w:id="1556" w:name="_Toc152973966"/>
            <w:bookmarkStart w:id="1557" w:name="_Toc152974844"/>
            <w:bookmarkStart w:id="1558" w:name="_Toc153441850"/>
            <w:r w:rsidRPr="10EA46D3">
              <w:rPr>
                <w:rFonts w:ascii="Times New Roman" w:eastAsia="Times New Roman" w:hAnsi="Times New Roman"/>
                <w:sz w:val="28"/>
                <w:szCs w:val="28"/>
              </w:rPr>
              <w:t>NULL</w:t>
            </w:r>
            <w:bookmarkEnd w:id="1556"/>
            <w:bookmarkEnd w:id="1557"/>
            <w:bookmarkEnd w:id="1558"/>
          </w:p>
          <w:p w14:paraId="647A61CA" w14:textId="3F71BB09" w:rsidR="1AE4BDD7" w:rsidRDefault="1AE4BDD7" w:rsidP="00BD2003">
            <w:pPr>
              <w:jc w:val="center"/>
              <w:rPr>
                <w:rFonts w:ascii="Times New Roman" w:eastAsia="Times New Roman" w:hAnsi="Times New Roman"/>
                <w:sz w:val="28"/>
                <w:szCs w:val="28"/>
              </w:rPr>
            </w:pPr>
          </w:p>
        </w:tc>
      </w:tr>
      <w:tr w:rsidR="1AE4BDD7" w14:paraId="36AEB360" w14:textId="77777777" w:rsidTr="00BD2003">
        <w:trPr>
          <w:trHeight w:val="300"/>
        </w:trPr>
        <w:tc>
          <w:tcPr>
            <w:tcW w:w="900" w:type="dxa"/>
          </w:tcPr>
          <w:p w14:paraId="0E2CEAAF" w14:textId="51906B54"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19</w:t>
            </w:r>
          </w:p>
        </w:tc>
        <w:tc>
          <w:tcPr>
            <w:tcW w:w="1935" w:type="dxa"/>
          </w:tcPr>
          <w:p w14:paraId="37B6F9B4" w14:textId="73B2D100"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tien_thua</w:t>
            </w:r>
            <w:proofErr w:type="spellEnd"/>
          </w:p>
        </w:tc>
        <w:tc>
          <w:tcPr>
            <w:tcW w:w="2250" w:type="dxa"/>
          </w:tcPr>
          <w:p w14:paraId="3A2A9E12" w14:textId="2CB397EA"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p>
        </w:tc>
        <w:tc>
          <w:tcPr>
            <w:tcW w:w="1980" w:type="dxa"/>
          </w:tcPr>
          <w:p w14:paraId="0E4B878A" w14:textId="12F97A29"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Tiền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thừa</w:t>
            </w:r>
            <w:proofErr w:type="spellEnd"/>
          </w:p>
        </w:tc>
        <w:tc>
          <w:tcPr>
            <w:tcW w:w="1800" w:type="dxa"/>
          </w:tcPr>
          <w:p w14:paraId="43BF2E97" w14:textId="77777777" w:rsidR="1AE4BDD7" w:rsidRDefault="1AE4BDD7" w:rsidP="00BD2003">
            <w:pPr>
              <w:tabs>
                <w:tab w:val="left" w:pos="360"/>
              </w:tabs>
              <w:jc w:val="center"/>
              <w:outlineLvl w:val="2"/>
              <w:rPr>
                <w:rFonts w:ascii="Times New Roman" w:eastAsia="Times New Roman" w:hAnsi="Times New Roman"/>
                <w:sz w:val="28"/>
                <w:szCs w:val="28"/>
              </w:rPr>
            </w:pPr>
            <w:bookmarkStart w:id="1559" w:name="_Toc152973967"/>
            <w:bookmarkStart w:id="1560" w:name="_Toc152974845"/>
            <w:bookmarkStart w:id="1561" w:name="_Toc153441851"/>
            <w:r w:rsidRPr="10EA46D3">
              <w:rPr>
                <w:rFonts w:ascii="Times New Roman" w:eastAsia="Times New Roman" w:hAnsi="Times New Roman"/>
                <w:sz w:val="28"/>
                <w:szCs w:val="28"/>
              </w:rPr>
              <w:t>NULL</w:t>
            </w:r>
            <w:bookmarkEnd w:id="1559"/>
            <w:bookmarkEnd w:id="1560"/>
            <w:bookmarkEnd w:id="1561"/>
          </w:p>
          <w:p w14:paraId="73C9D98E" w14:textId="36893D78" w:rsidR="1AE4BDD7" w:rsidRDefault="1AE4BDD7" w:rsidP="00BD2003">
            <w:pPr>
              <w:jc w:val="center"/>
              <w:rPr>
                <w:rFonts w:ascii="Times New Roman" w:eastAsia="Times New Roman" w:hAnsi="Times New Roman"/>
                <w:sz w:val="28"/>
                <w:szCs w:val="28"/>
              </w:rPr>
            </w:pPr>
          </w:p>
        </w:tc>
      </w:tr>
      <w:tr w:rsidR="1AE4BDD7" w14:paraId="696113F8" w14:textId="77777777" w:rsidTr="00BD2003">
        <w:trPr>
          <w:trHeight w:val="300"/>
        </w:trPr>
        <w:tc>
          <w:tcPr>
            <w:tcW w:w="900" w:type="dxa"/>
          </w:tcPr>
          <w:p w14:paraId="3752FEC0" w14:textId="66F306AA"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20</w:t>
            </w:r>
          </w:p>
        </w:tc>
        <w:tc>
          <w:tcPr>
            <w:tcW w:w="1935" w:type="dxa"/>
          </w:tcPr>
          <w:p w14:paraId="16674D43" w14:textId="13694FA3"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tong_tien</w:t>
            </w:r>
            <w:proofErr w:type="spellEnd"/>
          </w:p>
        </w:tc>
        <w:tc>
          <w:tcPr>
            <w:tcW w:w="2250" w:type="dxa"/>
          </w:tcPr>
          <w:p w14:paraId="30B1FC35" w14:textId="30BCDB29"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DECIMAL(</w:t>
            </w:r>
            <w:proofErr w:type="gramEnd"/>
            <w:r w:rsidRPr="10EA46D3">
              <w:rPr>
                <w:rFonts w:ascii="Times New Roman" w:eastAsia="Times New Roman" w:hAnsi="Times New Roman"/>
                <w:sz w:val="28"/>
                <w:szCs w:val="28"/>
              </w:rPr>
              <w:t>38,2)</w:t>
            </w:r>
          </w:p>
        </w:tc>
        <w:tc>
          <w:tcPr>
            <w:tcW w:w="1980" w:type="dxa"/>
          </w:tcPr>
          <w:p w14:paraId="3F29DF6A" w14:textId="591F4CB4"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Tổng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tiền</w:t>
            </w:r>
            <w:proofErr w:type="spellEnd"/>
          </w:p>
        </w:tc>
        <w:tc>
          <w:tcPr>
            <w:tcW w:w="1800" w:type="dxa"/>
          </w:tcPr>
          <w:p w14:paraId="33A11567" w14:textId="77777777" w:rsidR="1AE4BDD7" w:rsidRDefault="1AE4BDD7" w:rsidP="00BD2003">
            <w:pPr>
              <w:tabs>
                <w:tab w:val="left" w:pos="360"/>
              </w:tabs>
              <w:jc w:val="center"/>
              <w:outlineLvl w:val="2"/>
              <w:rPr>
                <w:rFonts w:ascii="Times New Roman" w:eastAsia="Times New Roman" w:hAnsi="Times New Roman"/>
                <w:sz w:val="28"/>
                <w:szCs w:val="28"/>
              </w:rPr>
            </w:pPr>
            <w:bookmarkStart w:id="1562" w:name="_Toc152973968"/>
            <w:bookmarkStart w:id="1563" w:name="_Toc152974846"/>
            <w:bookmarkStart w:id="1564" w:name="_Toc153441852"/>
            <w:r w:rsidRPr="10EA46D3">
              <w:rPr>
                <w:rFonts w:ascii="Times New Roman" w:eastAsia="Times New Roman" w:hAnsi="Times New Roman"/>
                <w:sz w:val="28"/>
                <w:szCs w:val="28"/>
              </w:rPr>
              <w:t>NULL</w:t>
            </w:r>
            <w:bookmarkEnd w:id="1562"/>
            <w:bookmarkEnd w:id="1563"/>
            <w:bookmarkEnd w:id="1564"/>
          </w:p>
          <w:p w14:paraId="3F124A39" w14:textId="16EABB8D" w:rsidR="1AE4BDD7" w:rsidRDefault="1AE4BDD7" w:rsidP="00BD2003">
            <w:pPr>
              <w:jc w:val="center"/>
              <w:rPr>
                <w:rFonts w:ascii="Times New Roman" w:eastAsia="Times New Roman" w:hAnsi="Times New Roman"/>
                <w:sz w:val="28"/>
                <w:szCs w:val="28"/>
              </w:rPr>
            </w:pPr>
          </w:p>
        </w:tc>
      </w:tr>
      <w:tr w:rsidR="1AE4BDD7" w14:paraId="654E2F55" w14:textId="77777777" w:rsidTr="00BD2003">
        <w:trPr>
          <w:trHeight w:val="300"/>
        </w:trPr>
        <w:tc>
          <w:tcPr>
            <w:tcW w:w="900" w:type="dxa"/>
          </w:tcPr>
          <w:p w14:paraId="29D3D849" w14:textId="32B980F2"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21</w:t>
            </w:r>
          </w:p>
        </w:tc>
        <w:tc>
          <w:tcPr>
            <w:tcW w:w="1935" w:type="dxa"/>
          </w:tcPr>
          <w:p w14:paraId="13A9D9B1" w14:textId="5DCAB192"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kieu_hoa_don</w:t>
            </w:r>
            <w:proofErr w:type="spellEnd"/>
          </w:p>
        </w:tc>
        <w:tc>
          <w:tcPr>
            <w:tcW w:w="2250" w:type="dxa"/>
          </w:tcPr>
          <w:p w14:paraId="519831E5" w14:textId="728144C9" w:rsidR="1AE4BDD7" w:rsidRDefault="1AE4BDD7" w:rsidP="00BD2003">
            <w:pPr>
              <w:jc w:val="center"/>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1980" w:type="dxa"/>
          </w:tcPr>
          <w:p w14:paraId="55C59E30" w14:textId="5D8A5ED5"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Kiểu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proofErr w:type="spellEnd"/>
          </w:p>
        </w:tc>
        <w:tc>
          <w:tcPr>
            <w:tcW w:w="1800" w:type="dxa"/>
          </w:tcPr>
          <w:p w14:paraId="5BE477E8" w14:textId="77777777" w:rsidR="1AE4BDD7" w:rsidRDefault="1AE4BDD7" w:rsidP="00BD2003">
            <w:pPr>
              <w:tabs>
                <w:tab w:val="left" w:pos="360"/>
              </w:tabs>
              <w:jc w:val="center"/>
              <w:outlineLvl w:val="2"/>
              <w:rPr>
                <w:rFonts w:ascii="Times New Roman" w:eastAsia="Times New Roman" w:hAnsi="Times New Roman"/>
                <w:sz w:val="28"/>
                <w:szCs w:val="28"/>
              </w:rPr>
            </w:pPr>
            <w:bookmarkStart w:id="1565" w:name="_Toc152973969"/>
            <w:bookmarkStart w:id="1566" w:name="_Toc152974847"/>
            <w:bookmarkStart w:id="1567" w:name="_Toc153441853"/>
            <w:r w:rsidRPr="10EA46D3">
              <w:rPr>
                <w:rFonts w:ascii="Times New Roman" w:eastAsia="Times New Roman" w:hAnsi="Times New Roman"/>
                <w:sz w:val="28"/>
                <w:szCs w:val="28"/>
              </w:rPr>
              <w:t>NULL</w:t>
            </w:r>
            <w:bookmarkEnd w:id="1565"/>
            <w:bookmarkEnd w:id="1566"/>
            <w:bookmarkEnd w:id="1567"/>
          </w:p>
          <w:p w14:paraId="79A8D8AC" w14:textId="5E8E011E" w:rsidR="1AE4BDD7" w:rsidRDefault="1AE4BDD7" w:rsidP="00BD2003">
            <w:pPr>
              <w:jc w:val="center"/>
              <w:rPr>
                <w:rFonts w:ascii="Times New Roman" w:eastAsia="Times New Roman" w:hAnsi="Times New Roman"/>
                <w:sz w:val="28"/>
                <w:szCs w:val="28"/>
              </w:rPr>
            </w:pPr>
          </w:p>
        </w:tc>
      </w:tr>
      <w:tr w:rsidR="1AE4BDD7" w14:paraId="673AA3C9" w14:textId="77777777" w:rsidTr="00BD2003">
        <w:trPr>
          <w:trHeight w:val="300"/>
        </w:trPr>
        <w:tc>
          <w:tcPr>
            <w:tcW w:w="900" w:type="dxa"/>
          </w:tcPr>
          <w:p w14:paraId="0BCD53AB" w14:textId="27D9BEBD"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22</w:t>
            </w:r>
          </w:p>
        </w:tc>
        <w:tc>
          <w:tcPr>
            <w:tcW w:w="1935" w:type="dxa"/>
          </w:tcPr>
          <w:p w14:paraId="176514C2" w14:textId="641E1C3F"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ma_giam_gia</w:t>
            </w:r>
            <w:proofErr w:type="spellEnd"/>
          </w:p>
        </w:tc>
        <w:tc>
          <w:tcPr>
            <w:tcW w:w="2250" w:type="dxa"/>
          </w:tcPr>
          <w:p w14:paraId="1536CF22" w14:textId="267CE4CF" w:rsidR="1AE4BDD7" w:rsidRDefault="1AE4BDD7" w:rsidP="00BD2003">
            <w:pPr>
              <w:jc w:val="center"/>
              <w:rPr>
                <w:rFonts w:ascii="Times New Roman" w:eastAsia="Times New Roman" w:hAnsi="Times New Roman"/>
                <w:sz w:val="28"/>
                <w:szCs w:val="28"/>
              </w:rPr>
            </w:pPr>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45)</w:t>
            </w:r>
          </w:p>
        </w:tc>
        <w:tc>
          <w:tcPr>
            <w:tcW w:w="1980" w:type="dxa"/>
          </w:tcPr>
          <w:p w14:paraId="45E46286" w14:textId="1F50374B"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proofErr w:type="spellEnd"/>
          </w:p>
        </w:tc>
        <w:tc>
          <w:tcPr>
            <w:tcW w:w="1800" w:type="dxa"/>
          </w:tcPr>
          <w:p w14:paraId="407AAAA8" w14:textId="77777777" w:rsidR="1AE4BDD7" w:rsidRDefault="1AE4BDD7" w:rsidP="00BD2003">
            <w:pPr>
              <w:tabs>
                <w:tab w:val="left" w:pos="360"/>
              </w:tabs>
              <w:jc w:val="center"/>
              <w:outlineLvl w:val="2"/>
              <w:rPr>
                <w:rFonts w:ascii="Times New Roman" w:eastAsia="Times New Roman" w:hAnsi="Times New Roman"/>
                <w:sz w:val="28"/>
                <w:szCs w:val="28"/>
              </w:rPr>
            </w:pPr>
            <w:bookmarkStart w:id="1568" w:name="_Toc152973970"/>
            <w:bookmarkStart w:id="1569" w:name="_Toc152974848"/>
            <w:bookmarkStart w:id="1570" w:name="_Toc153441854"/>
            <w:r w:rsidRPr="10EA46D3">
              <w:rPr>
                <w:rFonts w:ascii="Times New Roman" w:eastAsia="Times New Roman" w:hAnsi="Times New Roman"/>
                <w:sz w:val="28"/>
                <w:szCs w:val="28"/>
              </w:rPr>
              <w:t>NULL</w:t>
            </w:r>
            <w:bookmarkEnd w:id="1568"/>
            <w:bookmarkEnd w:id="1569"/>
            <w:bookmarkEnd w:id="1570"/>
          </w:p>
          <w:p w14:paraId="265DE4A2" w14:textId="630BE525" w:rsidR="1AE4BDD7" w:rsidRDefault="1AE4BDD7" w:rsidP="00BD2003">
            <w:pPr>
              <w:jc w:val="center"/>
              <w:rPr>
                <w:rFonts w:ascii="Times New Roman" w:eastAsia="Times New Roman" w:hAnsi="Times New Roman"/>
                <w:sz w:val="28"/>
                <w:szCs w:val="28"/>
              </w:rPr>
            </w:pPr>
          </w:p>
        </w:tc>
      </w:tr>
      <w:tr w:rsidR="1AE4BDD7" w14:paraId="61E0EEE0" w14:textId="77777777" w:rsidTr="00BD2003">
        <w:trPr>
          <w:trHeight w:val="300"/>
        </w:trPr>
        <w:tc>
          <w:tcPr>
            <w:tcW w:w="900" w:type="dxa"/>
          </w:tcPr>
          <w:p w14:paraId="32E62C72" w14:textId="151127EB" w:rsidR="1AE4BDD7" w:rsidRDefault="1AE4BDD7" w:rsidP="00BD2003">
            <w:pPr>
              <w:jc w:val="center"/>
              <w:rPr>
                <w:rFonts w:ascii="Times New Roman" w:eastAsia="Times New Roman" w:hAnsi="Times New Roman"/>
                <w:b/>
                <w:sz w:val="28"/>
                <w:szCs w:val="28"/>
              </w:rPr>
            </w:pPr>
            <w:r w:rsidRPr="10EA46D3">
              <w:rPr>
                <w:rFonts w:ascii="Times New Roman" w:eastAsia="Times New Roman" w:hAnsi="Times New Roman"/>
                <w:b/>
                <w:sz w:val="28"/>
                <w:szCs w:val="28"/>
              </w:rPr>
              <w:t>23</w:t>
            </w:r>
          </w:p>
        </w:tc>
        <w:tc>
          <w:tcPr>
            <w:tcW w:w="1935" w:type="dxa"/>
          </w:tcPr>
          <w:p w14:paraId="41E14CB7" w14:textId="205FA321" w:rsidR="1AE4BDD7" w:rsidRDefault="1AE4BDD7" w:rsidP="00BD2003">
            <w:pPr>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trang_thai</w:t>
            </w:r>
            <w:proofErr w:type="spellEnd"/>
          </w:p>
        </w:tc>
        <w:tc>
          <w:tcPr>
            <w:tcW w:w="2250" w:type="dxa"/>
          </w:tcPr>
          <w:p w14:paraId="43770B1C" w14:textId="59275818" w:rsidR="1AE4BDD7" w:rsidRDefault="1AE4BDD7" w:rsidP="00BD2003">
            <w:pPr>
              <w:jc w:val="center"/>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1980" w:type="dxa"/>
          </w:tcPr>
          <w:p w14:paraId="0F6CD3EE" w14:textId="470C216D" w:rsidR="1AE4BDD7" w:rsidRDefault="1AE4BDD7" w:rsidP="00BD2003">
            <w:pPr>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proofErr w:type="spellEnd"/>
          </w:p>
        </w:tc>
        <w:tc>
          <w:tcPr>
            <w:tcW w:w="1800" w:type="dxa"/>
          </w:tcPr>
          <w:p w14:paraId="3F9764A6" w14:textId="77777777" w:rsidR="1AE4BDD7" w:rsidRDefault="1AE4BDD7" w:rsidP="00BD2003">
            <w:pPr>
              <w:tabs>
                <w:tab w:val="left" w:pos="360"/>
              </w:tabs>
              <w:jc w:val="center"/>
              <w:outlineLvl w:val="2"/>
              <w:rPr>
                <w:rFonts w:ascii="Times New Roman" w:eastAsia="Times New Roman" w:hAnsi="Times New Roman"/>
                <w:sz w:val="28"/>
                <w:szCs w:val="28"/>
              </w:rPr>
            </w:pPr>
            <w:bookmarkStart w:id="1571" w:name="_Toc152973971"/>
            <w:bookmarkStart w:id="1572" w:name="_Toc152974849"/>
            <w:bookmarkStart w:id="1573" w:name="_Toc153441855"/>
            <w:r w:rsidRPr="10EA46D3">
              <w:rPr>
                <w:rFonts w:ascii="Times New Roman" w:eastAsia="Times New Roman" w:hAnsi="Times New Roman"/>
                <w:sz w:val="28"/>
                <w:szCs w:val="28"/>
              </w:rPr>
              <w:t>NULL</w:t>
            </w:r>
            <w:bookmarkEnd w:id="1571"/>
            <w:bookmarkEnd w:id="1572"/>
            <w:bookmarkEnd w:id="1573"/>
          </w:p>
          <w:p w14:paraId="64F1FB15" w14:textId="681B314C" w:rsidR="1AE4BDD7" w:rsidRDefault="1AE4BDD7" w:rsidP="00BD2003">
            <w:pPr>
              <w:jc w:val="center"/>
              <w:rPr>
                <w:rFonts w:ascii="Times New Roman" w:eastAsia="Times New Roman" w:hAnsi="Times New Roman"/>
                <w:sz w:val="28"/>
                <w:szCs w:val="28"/>
              </w:rPr>
            </w:pPr>
          </w:p>
        </w:tc>
      </w:tr>
    </w:tbl>
    <w:p w14:paraId="7187D30F" w14:textId="7635F760" w:rsidR="1AE4BDD7" w:rsidRDefault="1AE4BDD7" w:rsidP="00BD2003">
      <w:pPr>
        <w:spacing w:after="0" w:line="360" w:lineRule="auto"/>
        <w:rPr>
          <w:rFonts w:ascii="Times New Roman" w:eastAsia="Times New Roman" w:hAnsi="Times New Roman" w:cs="Times New Roman"/>
        </w:rPr>
      </w:pPr>
    </w:p>
    <w:p w14:paraId="0DEE845B" w14:textId="7B8F7125" w:rsidR="002E1B77" w:rsidRDefault="002E1B77" w:rsidP="10EA46D3">
      <w:pPr>
        <w:tabs>
          <w:tab w:val="left" w:pos="360"/>
        </w:tabs>
        <w:spacing w:after="0" w:line="360" w:lineRule="auto"/>
        <w:outlineLvl w:val="2"/>
        <w:rPr>
          <w:rFonts w:ascii="Times New Roman" w:eastAsia="Times New Roman" w:hAnsi="Times New Roman" w:cs="Times New Roman"/>
          <w:b/>
          <w:i/>
          <w:sz w:val="28"/>
          <w:szCs w:val="28"/>
        </w:rPr>
      </w:pPr>
    </w:p>
    <w:p w14:paraId="4C6FE420" w14:textId="04552647" w:rsidR="00484C56" w:rsidRDefault="002E1B77"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r w:rsidRPr="10EA46D3">
        <w:rPr>
          <w:rFonts w:ascii="Times New Roman" w:eastAsia="Times New Roman" w:hAnsi="Times New Roman" w:cs="Times New Roman"/>
          <w:b/>
          <w:i/>
          <w:sz w:val="28"/>
          <w:szCs w:val="28"/>
        </w:rPr>
        <w:br w:type="page"/>
      </w:r>
      <w:bookmarkStart w:id="1574" w:name="_Toc153435908"/>
      <w:r w:rsidR="0A9B77CB" w:rsidRPr="0A9B77CB">
        <w:rPr>
          <w:rFonts w:ascii="Times New Roman" w:eastAsia="Times New Roman" w:hAnsi="Times New Roman" w:cs="Times New Roman"/>
          <w:b/>
          <w:bCs/>
          <w:color w:val="000000" w:themeColor="text1"/>
          <w:sz w:val="28"/>
          <w:szCs w:val="28"/>
        </w:rPr>
        <w:t xml:space="preserve">H12: </w:t>
      </w:r>
      <w:proofErr w:type="spellStart"/>
      <w:r w:rsidR="0A9B77CB" w:rsidRPr="0A9B77CB">
        <w:rPr>
          <w:rFonts w:ascii="Times New Roman" w:eastAsia="Times New Roman" w:hAnsi="Times New Roman" w:cs="Times New Roman"/>
          <w:b/>
          <w:bCs/>
          <w:color w:val="000000" w:themeColor="text1"/>
          <w:sz w:val="28"/>
          <w:szCs w:val="28"/>
        </w:rPr>
        <w:t>Bảng</w:t>
      </w:r>
      <w:proofErr w:type="spellEnd"/>
      <w:r w:rsidR="0A9B77CB" w:rsidRPr="0A9B77CB">
        <w:rPr>
          <w:rFonts w:ascii="Times New Roman" w:eastAsia="Times New Roman" w:hAnsi="Times New Roman" w:cs="Times New Roman"/>
          <w:b/>
          <w:bCs/>
          <w:color w:val="000000" w:themeColor="text1"/>
          <w:sz w:val="28"/>
          <w:szCs w:val="28"/>
        </w:rPr>
        <w:t xml:space="preserve"> Image</w:t>
      </w:r>
      <w:bookmarkEnd w:id="1574"/>
    </w:p>
    <w:p w14:paraId="56026A59" w14:textId="601702EC"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697FEC51" wp14:editId="279CC381">
            <wp:extent cx="1962150" cy="2047875"/>
            <wp:effectExtent l="0" t="0" r="0" b="0"/>
            <wp:docPr id="540483562" name="Picture 54048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483562"/>
                    <pic:cNvPicPr/>
                  </pic:nvPicPr>
                  <pic:blipFill>
                    <a:blip r:embed="rId46">
                      <a:extLst>
                        <a:ext uri="{28A0092B-C50C-407E-A947-70E740481C1C}">
                          <a14:useLocalDpi xmlns:a14="http://schemas.microsoft.com/office/drawing/2010/main" val="0"/>
                        </a:ext>
                      </a:extLst>
                    </a:blip>
                    <a:stretch>
                      <a:fillRect/>
                    </a:stretch>
                  </pic:blipFill>
                  <pic:spPr>
                    <a:xfrm>
                      <a:off x="0" y="0"/>
                      <a:ext cx="1962150" cy="2047875"/>
                    </a:xfrm>
                    <a:prstGeom prst="rect">
                      <a:avLst/>
                    </a:prstGeom>
                  </pic:spPr>
                </pic:pic>
              </a:graphicData>
            </a:graphic>
          </wp:inline>
        </w:drawing>
      </w:r>
    </w:p>
    <w:tbl>
      <w:tblPr>
        <w:tblStyle w:val="TableGrid"/>
        <w:tblW w:w="8730" w:type="dxa"/>
        <w:tblInd w:w="108" w:type="dxa"/>
        <w:tblLayout w:type="fixed"/>
        <w:tblLook w:val="04A0" w:firstRow="1" w:lastRow="0" w:firstColumn="1" w:lastColumn="0" w:noHBand="0" w:noVBand="1"/>
      </w:tblPr>
      <w:tblGrid>
        <w:gridCol w:w="810"/>
        <w:gridCol w:w="1710"/>
        <w:gridCol w:w="2250"/>
        <w:gridCol w:w="2070"/>
        <w:gridCol w:w="1890"/>
      </w:tblGrid>
      <w:tr w:rsidR="00484C56" w14:paraId="7A39FB2C" w14:textId="77777777" w:rsidTr="1AE4BDD7">
        <w:tc>
          <w:tcPr>
            <w:tcW w:w="8730" w:type="dxa"/>
            <w:gridSpan w:val="5"/>
            <w:shd w:val="clear" w:color="auto" w:fill="ED7D31" w:themeFill="accent2"/>
          </w:tcPr>
          <w:p w14:paraId="377AB9E3" w14:textId="3B5DC76D" w:rsidR="00484C56"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575" w:name="_Toc152973972"/>
            <w:bookmarkStart w:id="1576" w:name="_Toc152974850"/>
            <w:bookmarkStart w:id="1577" w:name="_Toc153441856"/>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Image</w:t>
            </w:r>
            <w:bookmarkEnd w:id="1575"/>
            <w:bookmarkEnd w:id="1576"/>
            <w:bookmarkEnd w:id="1577"/>
          </w:p>
        </w:tc>
      </w:tr>
      <w:tr w:rsidR="00E8199B" w14:paraId="2A9A9921" w14:textId="77777777" w:rsidTr="1AE4BDD7">
        <w:tc>
          <w:tcPr>
            <w:tcW w:w="810" w:type="dxa"/>
            <w:shd w:val="clear" w:color="auto" w:fill="ED7D31" w:themeFill="accent2"/>
          </w:tcPr>
          <w:p w14:paraId="1D65D2A7" w14:textId="77777777" w:rsidR="00484C56" w:rsidRPr="00B9495D" w:rsidRDefault="00484C56" w:rsidP="10EA46D3">
            <w:pPr>
              <w:tabs>
                <w:tab w:val="left" w:pos="360"/>
              </w:tabs>
              <w:spacing w:line="360" w:lineRule="auto"/>
              <w:jc w:val="center"/>
              <w:outlineLvl w:val="2"/>
              <w:rPr>
                <w:rFonts w:ascii="Times New Roman" w:eastAsia="Times New Roman" w:hAnsi="Times New Roman"/>
                <w:b/>
                <w:sz w:val="28"/>
                <w:szCs w:val="28"/>
              </w:rPr>
            </w:pPr>
            <w:bookmarkStart w:id="1578" w:name="_Toc152973973"/>
            <w:bookmarkStart w:id="1579" w:name="_Toc152974851"/>
            <w:bookmarkStart w:id="1580" w:name="_Toc153441857"/>
            <w:r w:rsidRPr="10EA46D3">
              <w:rPr>
                <w:rFonts w:ascii="Times New Roman" w:eastAsia="Times New Roman" w:hAnsi="Times New Roman"/>
                <w:b/>
                <w:sz w:val="28"/>
                <w:szCs w:val="28"/>
              </w:rPr>
              <w:t>STT</w:t>
            </w:r>
            <w:bookmarkEnd w:id="1578"/>
            <w:bookmarkEnd w:id="1579"/>
            <w:bookmarkEnd w:id="1580"/>
          </w:p>
        </w:tc>
        <w:tc>
          <w:tcPr>
            <w:tcW w:w="1710" w:type="dxa"/>
            <w:shd w:val="clear" w:color="auto" w:fill="ED7D31" w:themeFill="accent2"/>
          </w:tcPr>
          <w:p w14:paraId="664F1A52" w14:textId="77777777" w:rsidR="00484C56" w:rsidRPr="00B9495D" w:rsidRDefault="00484C56" w:rsidP="10EA46D3">
            <w:pPr>
              <w:tabs>
                <w:tab w:val="left" w:pos="360"/>
              </w:tabs>
              <w:spacing w:line="360" w:lineRule="auto"/>
              <w:jc w:val="center"/>
              <w:outlineLvl w:val="2"/>
              <w:rPr>
                <w:rFonts w:ascii="Times New Roman" w:eastAsia="Times New Roman" w:hAnsi="Times New Roman"/>
                <w:b/>
                <w:sz w:val="28"/>
                <w:szCs w:val="28"/>
              </w:rPr>
            </w:pPr>
            <w:bookmarkStart w:id="1581" w:name="_Toc152973974"/>
            <w:bookmarkStart w:id="1582" w:name="_Toc152974852"/>
            <w:bookmarkStart w:id="1583" w:name="_Toc153441858"/>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581"/>
            <w:bookmarkEnd w:id="1582"/>
            <w:bookmarkEnd w:id="1583"/>
            <w:proofErr w:type="spellEnd"/>
          </w:p>
        </w:tc>
        <w:tc>
          <w:tcPr>
            <w:tcW w:w="2250" w:type="dxa"/>
            <w:shd w:val="clear" w:color="auto" w:fill="ED7D31" w:themeFill="accent2"/>
          </w:tcPr>
          <w:p w14:paraId="03B1AAD6" w14:textId="77777777" w:rsidR="00484C56" w:rsidRPr="00B9495D" w:rsidRDefault="00484C56" w:rsidP="10EA46D3">
            <w:pPr>
              <w:tabs>
                <w:tab w:val="left" w:pos="360"/>
              </w:tabs>
              <w:spacing w:line="360" w:lineRule="auto"/>
              <w:jc w:val="center"/>
              <w:outlineLvl w:val="2"/>
              <w:rPr>
                <w:rFonts w:ascii="Times New Roman" w:eastAsia="Times New Roman" w:hAnsi="Times New Roman"/>
                <w:b/>
                <w:sz w:val="28"/>
                <w:szCs w:val="28"/>
              </w:rPr>
            </w:pPr>
            <w:bookmarkStart w:id="1584" w:name="_Toc152973975"/>
            <w:bookmarkStart w:id="1585" w:name="_Toc152974853"/>
            <w:bookmarkStart w:id="1586" w:name="_Toc153441859"/>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584"/>
            <w:bookmarkEnd w:id="1585"/>
            <w:bookmarkEnd w:id="1586"/>
            <w:proofErr w:type="spellEnd"/>
          </w:p>
        </w:tc>
        <w:tc>
          <w:tcPr>
            <w:tcW w:w="2070" w:type="dxa"/>
            <w:shd w:val="clear" w:color="auto" w:fill="ED7D31" w:themeFill="accent2"/>
          </w:tcPr>
          <w:p w14:paraId="51F38E8F" w14:textId="77777777" w:rsidR="00484C56" w:rsidRPr="00B9495D" w:rsidRDefault="00484C56" w:rsidP="10EA46D3">
            <w:pPr>
              <w:tabs>
                <w:tab w:val="left" w:pos="360"/>
              </w:tabs>
              <w:spacing w:line="360" w:lineRule="auto"/>
              <w:jc w:val="center"/>
              <w:outlineLvl w:val="2"/>
              <w:rPr>
                <w:rFonts w:ascii="Times New Roman" w:eastAsia="Times New Roman" w:hAnsi="Times New Roman"/>
                <w:b/>
                <w:sz w:val="28"/>
                <w:szCs w:val="28"/>
              </w:rPr>
            </w:pPr>
            <w:bookmarkStart w:id="1587" w:name="_Toc152973976"/>
            <w:bookmarkStart w:id="1588" w:name="_Toc152974854"/>
            <w:bookmarkStart w:id="1589" w:name="_Toc153441860"/>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587"/>
            <w:bookmarkEnd w:id="1588"/>
            <w:bookmarkEnd w:id="1589"/>
            <w:proofErr w:type="spellEnd"/>
          </w:p>
        </w:tc>
        <w:tc>
          <w:tcPr>
            <w:tcW w:w="1890" w:type="dxa"/>
            <w:shd w:val="clear" w:color="auto" w:fill="ED7D31" w:themeFill="accent2"/>
          </w:tcPr>
          <w:p w14:paraId="07B0F458" w14:textId="77777777" w:rsidR="00484C56" w:rsidRPr="00B9495D" w:rsidRDefault="00484C56" w:rsidP="10EA46D3">
            <w:pPr>
              <w:tabs>
                <w:tab w:val="left" w:pos="360"/>
              </w:tabs>
              <w:spacing w:line="360" w:lineRule="auto"/>
              <w:jc w:val="center"/>
              <w:outlineLvl w:val="2"/>
              <w:rPr>
                <w:rFonts w:ascii="Times New Roman" w:eastAsia="Times New Roman" w:hAnsi="Times New Roman"/>
                <w:b/>
                <w:sz w:val="28"/>
                <w:szCs w:val="28"/>
              </w:rPr>
            </w:pPr>
            <w:bookmarkStart w:id="1590" w:name="_Toc152973977"/>
            <w:bookmarkStart w:id="1591" w:name="_Toc152974855"/>
            <w:bookmarkStart w:id="1592" w:name="_Toc153441861"/>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590"/>
            <w:bookmarkEnd w:id="1591"/>
            <w:bookmarkEnd w:id="1592"/>
            <w:proofErr w:type="spellEnd"/>
          </w:p>
        </w:tc>
      </w:tr>
      <w:tr w:rsidR="00E8199B" w14:paraId="105206D5" w14:textId="77777777" w:rsidTr="1AE4BDD7">
        <w:tc>
          <w:tcPr>
            <w:tcW w:w="810" w:type="dxa"/>
          </w:tcPr>
          <w:p w14:paraId="07F15392" w14:textId="77777777" w:rsidR="00484C56" w:rsidRPr="00B9495D" w:rsidRDefault="00484C56" w:rsidP="10EA46D3">
            <w:pPr>
              <w:tabs>
                <w:tab w:val="left" w:pos="360"/>
              </w:tabs>
              <w:spacing w:line="360" w:lineRule="auto"/>
              <w:jc w:val="center"/>
              <w:outlineLvl w:val="2"/>
              <w:rPr>
                <w:rFonts w:ascii="Times New Roman" w:eastAsia="Times New Roman" w:hAnsi="Times New Roman"/>
                <w:b/>
                <w:sz w:val="28"/>
                <w:szCs w:val="28"/>
              </w:rPr>
            </w:pPr>
            <w:bookmarkStart w:id="1593" w:name="_Toc152973978"/>
            <w:bookmarkStart w:id="1594" w:name="_Toc152974856"/>
            <w:bookmarkStart w:id="1595" w:name="_Toc153441862"/>
            <w:r w:rsidRPr="10EA46D3">
              <w:rPr>
                <w:rFonts w:ascii="Times New Roman" w:eastAsia="Times New Roman" w:hAnsi="Times New Roman"/>
                <w:b/>
                <w:sz w:val="28"/>
                <w:szCs w:val="28"/>
              </w:rPr>
              <w:t>1</w:t>
            </w:r>
            <w:bookmarkEnd w:id="1593"/>
            <w:bookmarkEnd w:id="1594"/>
            <w:bookmarkEnd w:id="1595"/>
          </w:p>
        </w:tc>
        <w:tc>
          <w:tcPr>
            <w:tcW w:w="1710" w:type="dxa"/>
          </w:tcPr>
          <w:p w14:paraId="501FAD94" w14:textId="7A989871"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596" w:name="_Toc152973979"/>
            <w:bookmarkStart w:id="1597" w:name="_Toc152974857"/>
            <w:bookmarkStart w:id="1598" w:name="_Toc153441863"/>
            <w:proofErr w:type="spellStart"/>
            <w:r w:rsidRPr="10EA46D3">
              <w:rPr>
                <w:rFonts w:ascii="Times New Roman" w:eastAsia="Times New Roman" w:hAnsi="Times New Roman"/>
                <w:sz w:val="28"/>
                <w:szCs w:val="28"/>
              </w:rPr>
              <w:t>id_images</w:t>
            </w:r>
            <w:bookmarkEnd w:id="1596"/>
            <w:bookmarkEnd w:id="1597"/>
            <w:bookmarkEnd w:id="1598"/>
            <w:proofErr w:type="spellEnd"/>
          </w:p>
        </w:tc>
        <w:tc>
          <w:tcPr>
            <w:tcW w:w="2250" w:type="dxa"/>
          </w:tcPr>
          <w:p w14:paraId="6A52E0AD" w14:textId="712AB55A"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599" w:name="_Toc152973980"/>
            <w:bookmarkStart w:id="1600" w:name="_Toc152974858"/>
            <w:bookmarkStart w:id="1601" w:name="_Toc153441864"/>
            <w:r w:rsidRPr="10EA46D3">
              <w:rPr>
                <w:rFonts w:ascii="Times New Roman" w:eastAsia="Times New Roman" w:hAnsi="Times New Roman"/>
                <w:sz w:val="28"/>
                <w:szCs w:val="28"/>
              </w:rPr>
              <w:t>INT</w:t>
            </w:r>
            <w:bookmarkEnd w:id="1599"/>
            <w:bookmarkEnd w:id="1600"/>
            <w:bookmarkEnd w:id="1601"/>
          </w:p>
        </w:tc>
        <w:tc>
          <w:tcPr>
            <w:tcW w:w="2070" w:type="dxa"/>
          </w:tcPr>
          <w:p w14:paraId="08824BDB" w14:textId="2FD359DF" w:rsidR="00484C56" w:rsidRPr="00B9495D" w:rsidRDefault="1AE4BDD7" w:rsidP="00BD2003">
            <w:pPr>
              <w:tabs>
                <w:tab w:val="left" w:pos="360"/>
              </w:tabs>
              <w:spacing w:line="360" w:lineRule="auto"/>
              <w:outlineLvl w:val="2"/>
              <w:rPr>
                <w:rFonts w:ascii="Times New Roman" w:eastAsia="Times New Roman" w:hAnsi="Times New Roman"/>
                <w:sz w:val="28"/>
                <w:szCs w:val="28"/>
              </w:rPr>
            </w:pPr>
            <w:bookmarkStart w:id="1602" w:name="_Toc152973981"/>
            <w:bookmarkStart w:id="1603" w:name="_Toc152974859"/>
            <w:bookmarkStart w:id="1604" w:name="_Toc153441865"/>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ảnh</w:t>
            </w:r>
            <w:bookmarkEnd w:id="1602"/>
            <w:bookmarkEnd w:id="1603"/>
            <w:bookmarkEnd w:id="1604"/>
            <w:proofErr w:type="spellEnd"/>
          </w:p>
        </w:tc>
        <w:tc>
          <w:tcPr>
            <w:tcW w:w="1890" w:type="dxa"/>
          </w:tcPr>
          <w:p w14:paraId="09A4BF78" w14:textId="6A8B0733"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605" w:name="_Toc152973982"/>
            <w:bookmarkStart w:id="1606" w:name="_Toc152974860"/>
            <w:bookmarkStart w:id="1607" w:name="_Toc153441866"/>
            <w:r w:rsidRPr="10EA46D3">
              <w:rPr>
                <w:rFonts w:ascii="Times New Roman" w:eastAsia="Times New Roman" w:hAnsi="Times New Roman"/>
                <w:sz w:val="28"/>
                <w:szCs w:val="28"/>
              </w:rPr>
              <w:t>PK</w:t>
            </w:r>
            <w:bookmarkEnd w:id="1605"/>
            <w:bookmarkEnd w:id="1606"/>
            <w:bookmarkEnd w:id="1607"/>
          </w:p>
        </w:tc>
      </w:tr>
      <w:tr w:rsidR="00E8199B" w14:paraId="6C43A89D" w14:textId="77777777" w:rsidTr="1AE4BDD7">
        <w:tc>
          <w:tcPr>
            <w:tcW w:w="810" w:type="dxa"/>
          </w:tcPr>
          <w:p w14:paraId="35DCE19C" w14:textId="77777777" w:rsidR="00484C56" w:rsidRPr="00B9495D" w:rsidRDefault="00484C56" w:rsidP="10EA46D3">
            <w:pPr>
              <w:tabs>
                <w:tab w:val="left" w:pos="360"/>
              </w:tabs>
              <w:spacing w:line="360" w:lineRule="auto"/>
              <w:jc w:val="center"/>
              <w:outlineLvl w:val="2"/>
              <w:rPr>
                <w:rFonts w:ascii="Times New Roman" w:eastAsia="Times New Roman" w:hAnsi="Times New Roman"/>
                <w:b/>
                <w:sz w:val="28"/>
                <w:szCs w:val="28"/>
              </w:rPr>
            </w:pPr>
            <w:bookmarkStart w:id="1608" w:name="_Toc152973983"/>
            <w:bookmarkStart w:id="1609" w:name="_Toc152974861"/>
            <w:bookmarkStart w:id="1610" w:name="_Toc153441867"/>
            <w:r w:rsidRPr="10EA46D3">
              <w:rPr>
                <w:rFonts w:ascii="Times New Roman" w:eastAsia="Times New Roman" w:hAnsi="Times New Roman"/>
                <w:b/>
                <w:sz w:val="28"/>
                <w:szCs w:val="28"/>
              </w:rPr>
              <w:t>2</w:t>
            </w:r>
            <w:bookmarkEnd w:id="1608"/>
            <w:bookmarkEnd w:id="1609"/>
            <w:bookmarkEnd w:id="1610"/>
          </w:p>
        </w:tc>
        <w:tc>
          <w:tcPr>
            <w:tcW w:w="1710" w:type="dxa"/>
          </w:tcPr>
          <w:p w14:paraId="75C7FB67" w14:textId="63C7A2D3"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611" w:name="_Toc152973984"/>
            <w:bookmarkStart w:id="1612" w:name="_Toc152974862"/>
            <w:bookmarkStart w:id="1613" w:name="_Toc153441868"/>
            <w:proofErr w:type="spellStart"/>
            <w:r w:rsidRPr="10EA46D3">
              <w:rPr>
                <w:rFonts w:ascii="Times New Roman" w:eastAsia="Times New Roman" w:hAnsi="Times New Roman"/>
                <w:sz w:val="28"/>
                <w:szCs w:val="28"/>
              </w:rPr>
              <w:t>id_sp</w:t>
            </w:r>
            <w:bookmarkEnd w:id="1611"/>
            <w:bookmarkEnd w:id="1612"/>
            <w:bookmarkEnd w:id="1613"/>
            <w:proofErr w:type="spellEnd"/>
          </w:p>
        </w:tc>
        <w:tc>
          <w:tcPr>
            <w:tcW w:w="2250" w:type="dxa"/>
          </w:tcPr>
          <w:p w14:paraId="1404A78A" w14:textId="397E4BB1"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614" w:name="_Toc152973985"/>
            <w:bookmarkStart w:id="1615" w:name="_Toc152974863"/>
            <w:bookmarkStart w:id="1616" w:name="_Toc153441869"/>
            <w:r w:rsidRPr="10EA46D3">
              <w:rPr>
                <w:rFonts w:ascii="Times New Roman" w:eastAsia="Times New Roman" w:hAnsi="Times New Roman"/>
                <w:sz w:val="28"/>
                <w:szCs w:val="28"/>
              </w:rPr>
              <w:t>INT</w:t>
            </w:r>
            <w:bookmarkEnd w:id="1614"/>
            <w:bookmarkEnd w:id="1615"/>
            <w:bookmarkEnd w:id="1616"/>
          </w:p>
        </w:tc>
        <w:tc>
          <w:tcPr>
            <w:tcW w:w="2070" w:type="dxa"/>
          </w:tcPr>
          <w:p w14:paraId="119C1C32" w14:textId="30484C2D" w:rsidR="00484C56" w:rsidRPr="00B9495D" w:rsidRDefault="1AE4BDD7" w:rsidP="00BD2003">
            <w:pPr>
              <w:tabs>
                <w:tab w:val="left" w:pos="360"/>
              </w:tabs>
              <w:spacing w:line="360" w:lineRule="auto"/>
              <w:outlineLvl w:val="2"/>
              <w:rPr>
                <w:rFonts w:ascii="Times New Roman" w:eastAsia="Times New Roman" w:hAnsi="Times New Roman"/>
                <w:sz w:val="28"/>
                <w:szCs w:val="28"/>
              </w:rPr>
            </w:pPr>
            <w:bookmarkStart w:id="1617" w:name="_Toc152973986"/>
            <w:bookmarkStart w:id="1618" w:name="_Toc152974864"/>
            <w:bookmarkStart w:id="1619" w:name="_Toc153441870"/>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1617"/>
            <w:bookmarkEnd w:id="1618"/>
            <w:bookmarkEnd w:id="1619"/>
            <w:proofErr w:type="spellEnd"/>
          </w:p>
        </w:tc>
        <w:tc>
          <w:tcPr>
            <w:tcW w:w="1890" w:type="dxa"/>
          </w:tcPr>
          <w:p w14:paraId="2CF27372" w14:textId="27029C5D"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620" w:name="_Toc152973987"/>
            <w:bookmarkStart w:id="1621" w:name="_Toc152974865"/>
            <w:bookmarkStart w:id="1622" w:name="_Toc153441871"/>
            <w:r w:rsidRPr="10EA46D3">
              <w:rPr>
                <w:rFonts w:ascii="Times New Roman" w:eastAsia="Times New Roman" w:hAnsi="Times New Roman"/>
                <w:sz w:val="28"/>
                <w:szCs w:val="28"/>
              </w:rPr>
              <w:t>FK</w:t>
            </w:r>
            <w:bookmarkEnd w:id="1620"/>
            <w:bookmarkEnd w:id="1621"/>
            <w:bookmarkEnd w:id="1622"/>
          </w:p>
        </w:tc>
      </w:tr>
      <w:tr w:rsidR="00E8199B" w14:paraId="40D558AF" w14:textId="77777777" w:rsidTr="1AE4BDD7">
        <w:tc>
          <w:tcPr>
            <w:tcW w:w="810" w:type="dxa"/>
          </w:tcPr>
          <w:p w14:paraId="7AA884D2" w14:textId="77777777" w:rsidR="00484C56" w:rsidRPr="00B9495D" w:rsidRDefault="00484C56" w:rsidP="10EA46D3">
            <w:pPr>
              <w:tabs>
                <w:tab w:val="left" w:pos="360"/>
              </w:tabs>
              <w:spacing w:line="360" w:lineRule="auto"/>
              <w:jc w:val="center"/>
              <w:outlineLvl w:val="2"/>
              <w:rPr>
                <w:rFonts w:ascii="Times New Roman" w:eastAsia="Times New Roman" w:hAnsi="Times New Roman"/>
                <w:b/>
                <w:sz w:val="28"/>
                <w:szCs w:val="28"/>
              </w:rPr>
            </w:pPr>
            <w:bookmarkStart w:id="1623" w:name="_Toc152973988"/>
            <w:bookmarkStart w:id="1624" w:name="_Toc152974866"/>
            <w:bookmarkStart w:id="1625" w:name="_Toc153441872"/>
            <w:r w:rsidRPr="10EA46D3">
              <w:rPr>
                <w:rFonts w:ascii="Times New Roman" w:eastAsia="Times New Roman" w:hAnsi="Times New Roman"/>
                <w:b/>
                <w:sz w:val="28"/>
                <w:szCs w:val="28"/>
              </w:rPr>
              <w:t>3</w:t>
            </w:r>
            <w:bookmarkEnd w:id="1623"/>
            <w:bookmarkEnd w:id="1624"/>
            <w:bookmarkEnd w:id="1625"/>
          </w:p>
        </w:tc>
        <w:tc>
          <w:tcPr>
            <w:tcW w:w="1710" w:type="dxa"/>
          </w:tcPr>
          <w:p w14:paraId="2DFC5ACF" w14:textId="27375A9B"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626" w:name="_Toc152973989"/>
            <w:bookmarkStart w:id="1627" w:name="_Toc152974867"/>
            <w:bookmarkStart w:id="1628" w:name="_Toc153441873"/>
            <w:r w:rsidRPr="10EA46D3">
              <w:rPr>
                <w:rFonts w:ascii="Times New Roman" w:eastAsia="Times New Roman" w:hAnsi="Times New Roman"/>
                <w:sz w:val="28"/>
                <w:szCs w:val="28"/>
              </w:rPr>
              <w:t>images</w:t>
            </w:r>
            <w:bookmarkEnd w:id="1626"/>
            <w:bookmarkEnd w:id="1627"/>
            <w:bookmarkEnd w:id="1628"/>
          </w:p>
        </w:tc>
        <w:tc>
          <w:tcPr>
            <w:tcW w:w="2250" w:type="dxa"/>
          </w:tcPr>
          <w:p w14:paraId="45348E0B" w14:textId="70660B39"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629" w:name="_Toc152973990"/>
            <w:bookmarkStart w:id="1630" w:name="_Toc152974868"/>
            <w:bookmarkStart w:id="1631" w:name="_Toc153441874"/>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250)</w:t>
            </w:r>
            <w:bookmarkEnd w:id="1629"/>
            <w:bookmarkEnd w:id="1630"/>
            <w:bookmarkEnd w:id="1631"/>
          </w:p>
        </w:tc>
        <w:tc>
          <w:tcPr>
            <w:tcW w:w="2070" w:type="dxa"/>
          </w:tcPr>
          <w:p w14:paraId="0C3A037B" w14:textId="553923AB" w:rsidR="00484C56" w:rsidRPr="00B9495D" w:rsidRDefault="1AE4BDD7" w:rsidP="00BD2003">
            <w:pPr>
              <w:tabs>
                <w:tab w:val="left" w:pos="360"/>
              </w:tabs>
              <w:spacing w:line="360" w:lineRule="auto"/>
              <w:outlineLvl w:val="2"/>
              <w:rPr>
                <w:rFonts w:ascii="Times New Roman" w:eastAsia="Times New Roman" w:hAnsi="Times New Roman"/>
                <w:sz w:val="28"/>
                <w:szCs w:val="28"/>
              </w:rPr>
            </w:pPr>
            <w:bookmarkStart w:id="1632" w:name="_Toc152973991"/>
            <w:bookmarkStart w:id="1633" w:name="_Toc152974869"/>
            <w:bookmarkStart w:id="1634" w:name="_Toc153441875"/>
            <w:proofErr w:type="spellStart"/>
            <w:r w:rsidRPr="10EA46D3">
              <w:rPr>
                <w:rFonts w:ascii="Times New Roman" w:eastAsia="Times New Roman" w:hAnsi="Times New Roman"/>
                <w:sz w:val="28"/>
                <w:szCs w:val="28"/>
              </w:rPr>
              <w:t>ảnh</w:t>
            </w:r>
            <w:bookmarkEnd w:id="1632"/>
            <w:bookmarkEnd w:id="1633"/>
            <w:bookmarkEnd w:id="1634"/>
            <w:proofErr w:type="spellEnd"/>
          </w:p>
        </w:tc>
        <w:tc>
          <w:tcPr>
            <w:tcW w:w="1890" w:type="dxa"/>
          </w:tcPr>
          <w:p w14:paraId="28A4441A" w14:textId="31B8EAA9"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635" w:name="_Toc152973992"/>
            <w:bookmarkStart w:id="1636" w:name="_Toc152974870"/>
            <w:bookmarkStart w:id="1637" w:name="_Toc153441876"/>
            <w:r w:rsidRPr="10EA46D3">
              <w:rPr>
                <w:rFonts w:ascii="Times New Roman" w:eastAsia="Times New Roman" w:hAnsi="Times New Roman"/>
                <w:sz w:val="28"/>
                <w:szCs w:val="28"/>
              </w:rPr>
              <w:t>NULL</w:t>
            </w:r>
            <w:bookmarkEnd w:id="1635"/>
            <w:bookmarkEnd w:id="1636"/>
            <w:bookmarkEnd w:id="1637"/>
          </w:p>
        </w:tc>
      </w:tr>
      <w:tr w:rsidR="002E1B77" w14:paraId="517D238B" w14:textId="77777777" w:rsidTr="1AE4BDD7">
        <w:tc>
          <w:tcPr>
            <w:tcW w:w="810" w:type="dxa"/>
          </w:tcPr>
          <w:p w14:paraId="53B8171A" w14:textId="77777777" w:rsidR="00484C56" w:rsidRDefault="00484C56" w:rsidP="10EA46D3">
            <w:pPr>
              <w:tabs>
                <w:tab w:val="left" w:pos="360"/>
              </w:tabs>
              <w:spacing w:line="360" w:lineRule="auto"/>
              <w:jc w:val="center"/>
              <w:outlineLvl w:val="2"/>
              <w:rPr>
                <w:rFonts w:ascii="Times New Roman" w:eastAsia="Times New Roman" w:hAnsi="Times New Roman"/>
                <w:b/>
                <w:sz w:val="28"/>
                <w:szCs w:val="28"/>
              </w:rPr>
            </w:pPr>
            <w:bookmarkStart w:id="1638" w:name="_Toc152973993"/>
            <w:bookmarkStart w:id="1639" w:name="_Toc152974871"/>
            <w:bookmarkStart w:id="1640" w:name="_Toc153441877"/>
            <w:r w:rsidRPr="10EA46D3">
              <w:rPr>
                <w:rFonts w:ascii="Times New Roman" w:eastAsia="Times New Roman" w:hAnsi="Times New Roman"/>
                <w:b/>
                <w:sz w:val="28"/>
                <w:szCs w:val="28"/>
              </w:rPr>
              <w:t>4</w:t>
            </w:r>
            <w:bookmarkEnd w:id="1638"/>
            <w:bookmarkEnd w:id="1639"/>
            <w:bookmarkEnd w:id="1640"/>
          </w:p>
        </w:tc>
        <w:tc>
          <w:tcPr>
            <w:tcW w:w="1710" w:type="dxa"/>
          </w:tcPr>
          <w:p w14:paraId="585B1F01" w14:textId="06DD6AE4" w:rsidR="00484C56" w:rsidRDefault="1AE4BDD7" w:rsidP="00BD2003">
            <w:pPr>
              <w:tabs>
                <w:tab w:val="left" w:pos="360"/>
              </w:tabs>
              <w:spacing w:line="360" w:lineRule="auto"/>
              <w:jc w:val="center"/>
              <w:outlineLvl w:val="2"/>
              <w:rPr>
                <w:rFonts w:ascii="Times New Roman" w:eastAsia="Times New Roman" w:hAnsi="Times New Roman"/>
                <w:sz w:val="28"/>
                <w:szCs w:val="28"/>
              </w:rPr>
            </w:pPr>
            <w:bookmarkStart w:id="1641" w:name="_Toc152973994"/>
            <w:bookmarkStart w:id="1642" w:name="_Toc152974872"/>
            <w:bookmarkStart w:id="1643" w:name="_Toc153441878"/>
            <w:proofErr w:type="spellStart"/>
            <w:r w:rsidRPr="10EA46D3">
              <w:rPr>
                <w:rFonts w:ascii="Times New Roman" w:eastAsia="Times New Roman" w:hAnsi="Times New Roman"/>
                <w:sz w:val="28"/>
                <w:szCs w:val="28"/>
              </w:rPr>
              <w:t>trang_thai</w:t>
            </w:r>
            <w:bookmarkEnd w:id="1641"/>
            <w:bookmarkEnd w:id="1642"/>
            <w:bookmarkEnd w:id="1643"/>
            <w:proofErr w:type="spellEnd"/>
          </w:p>
        </w:tc>
        <w:tc>
          <w:tcPr>
            <w:tcW w:w="2250" w:type="dxa"/>
          </w:tcPr>
          <w:p w14:paraId="3AC14C0B" w14:textId="7FBAB196" w:rsidR="00484C56" w:rsidRDefault="1AE4BDD7" w:rsidP="00BD2003">
            <w:pPr>
              <w:tabs>
                <w:tab w:val="left" w:pos="360"/>
              </w:tabs>
              <w:spacing w:line="360" w:lineRule="auto"/>
              <w:jc w:val="center"/>
              <w:outlineLvl w:val="2"/>
              <w:rPr>
                <w:rFonts w:ascii="Times New Roman" w:eastAsia="Times New Roman" w:hAnsi="Times New Roman"/>
                <w:sz w:val="28"/>
                <w:szCs w:val="28"/>
              </w:rPr>
            </w:pPr>
            <w:bookmarkStart w:id="1644" w:name="_Toc152973995"/>
            <w:bookmarkStart w:id="1645" w:name="_Toc152974873"/>
            <w:bookmarkStart w:id="1646" w:name="_Toc153441879"/>
            <w:r w:rsidRPr="10EA46D3">
              <w:rPr>
                <w:rFonts w:ascii="Times New Roman" w:eastAsia="Times New Roman" w:hAnsi="Times New Roman"/>
                <w:sz w:val="28"/>
                <w:szCs w:val="28"/>
              </w:rPr>
              <w:t>INT</w:t>
            </w:r>
            <w:bookmarkEnd w:id="1644"/>
            <w:bookmarkEnd w:id="1645"/>
            <w:bookmarkEnd w:id="1646"/>
          </w:p>
        </w:tc>
        <w:tc>
          <w:tcPr>
            <w:tcW w:w="2070" w:type="dxa"/>
          </w:tcPr>
          <w:p w14:paraId="248F244E" w14:textId="56ED0DA1" w:rsidR="00484C56" w:rsidRPr="00B9495D" w:rsidRDefault="1AE4BDD7" w:rsidP="00BD2003">
            <w:pPr>
              <w:tabs>
                <w:tab w:val="left" w:pos="360"/>
              </w:tabs>
              <w:spacing w:line="360" w:lineRule="auto"/>
              <w:outlineLvl w:val="2"/>
              <w:rPr>
                <w:rFonts w:ascii="Times New Roman" w:eastAsia="Times New Roman" w:hAnsi="Times New Roman"/>
                <w:sz w:val="28"/>
                <w:szCs w:val="28"/>
              </w:rPr>
            </w:pPr>
            <w:bookmarkStart w:id="1647" w:name="_Toc152973996"/>
            <w:bookmarkStart w:id="1648" w:name="_Toc152974874"/>
            <w:bookmarkStart w:id="1649" w:name="_Toc153441880"/>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1647"/>
            <w:bookmarkEnd w:id="1648"/>
            <w:bookmarkEnd w:id="1649"/>
            <w:proofErr w:type="spellEnd"/>
          </w:p>
        </w:tc>
        <w:tc>
          <w:tcPr>
            <w:tcW w:w="1890" w:type="dxa"/>
          </w:tcPr>
          <w:p w14:paraId="227083CD" w14:textId="05B16BA5" w:rsidR="00484C56"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650" w:name="_Toc152973997"/>
            <w:bookmarkStart w:id="1651" w:name="_Toc152974875"/>
            <w:bookmarkStart w:id="1652" w:name="_Toc153441881"/>
            <w:r w:rsidRPr="10EA46D3">
              <w:rPr>
                <w:rFonts w:ascii="Times New Roman" w:eastAsia="Times New Roman" w:hAnsi="Times New Roman"/>
                <w:sz w:val="28"/>
                <w:szCs w:val="28"/>
              </w:rPr>
              <w:t>NULL</w:t>
            </w:r>
            <w:bookmarkEnd w:id="1650"/>
            <w:bookmarkEnd w:id="1651"/>
            <w:bookmarkEnd w:id="1652"/>
          </w:p>
        </w:tc>
      </w:tr>
    </w:tbl>
    <w:p w14:paraId="114D6B0E" w14:textId="6AF23063" w:rsidR="0074324A" w:rsidRDefault="0074324A" w:rsidP="00BD2003">
      <w:pPr>
        <w:spacing w:after="0" w:line="360" w:lineRule="auto"/>
        <w:rPr>
          <w:rFonts w:ascii="Times New Roman" w:eastAsia="Times New Roman" w:hAnsi="Times New Roman" w:cs="Times New Roman"/>
        </w:rPr>
      </w:pPr>
    </w:p>
    <w:p w14:paraId="345612FC" w14:textId="77777777" w:rsidR="00BD2003" w:rsidRDefault="00BD2003">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br w:type="page"/>
      </w:r>
    </w:p>
    <w:p w14:paraId="4015D343" w14:textId="72D62696" w:rsidR="0074324A" w:rsidRDefault="0A9B77CB"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bookmarkStart w:id="1653" w:name="_Toc153435909"/>
      <w:r w:rsidRPr="0A9B77CB">
        <w:rPr>
          <w:rFonts w:ascii="Times New Roman" w:eastAsia="Times New Roman" w:hAnsi="Times New Roman" w:cs="Times New Roman"/>
          <w:b/>
          <w:bCs/>
          <w:color w:val="000000" w:themeColor="text1"/>
          <w:sz w:val="28"/>
          <w:szCs w:val="28"/>
        </w:rPr>
        <w:t xml:space="preserve">H13: </w:t>
      </w:r>
      <w:proofErr w:type="spellStart"/>
      <w:r w:rsidRPr="0A9B77CB">
        <w:rPr>
          <w:rFonts w:ascii="Times New Roman" w:eastAsia="Times New Roman" w:hAnsi="Times New Roman" w:cs="Times New Roman"/>
          <w:b/>
          <w:bCs/>
          <w:color w:val="000000" w:themeColor="text1"/>
          <w:sz w:val="28"/>
          <w:szCs w:val="28"/>
        </w:rPr>
        <w:t>Bảng</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Lịch</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sử</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giảm</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giá</w:t>
      </w:r>
      <w:bookmarkEnd w:id="1653"/>
      <w:proofErr w:type="spellEnd"/>
    </w:p>
    <w:p w14:paraId="3EF8AF5A" w14:textId="1A4D8CB3"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61A9CF2D" wp14:editId="0717C45A">
            <wp:extent cx="2352675" cy="3067050"/>
            <wp:effectExtent l="0" t="0" r="0" b="0"/>
            <wp:docPr id="68877058" name="Picture 6887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77058"/>
                    <pic:cNvPicPr/>
                  </pic:nvPicPr>
                  <pic:blipFill>
                    <a:blip r:embed="rId47">
                      <a:extLst>
                        <a:ext uri="{28A0092B-C50C-407E-A947-70E740481C1C}">
                          <a14:useLocalDpi xmlns:a14="http://schemas.microsoft.com/office/drawing/2010/main" val="0"/>
                        </a:ext>
                      </a:extLst>
                    </a:blip>
                    <a:stretch>
                      <a:fillRect/>
                    </a:stretch>
                  </pic:blipFill>
                  <pic:spPr>
                    <a:xfrm>
                      <a:off x="0" y="0"/>
                      <a:ext cx="2352675" cy="3067050"/>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809"/>
        <w:gridCol w:w="1725"/>
        <w:gridCol w:w="2192"/>
        <w:gridCol w:w="2131"/>
        <w:gridCol w:w="1890"/>
      </w:tblGrid>
      <w:tr w:rsidR="002214F9" w14:paraId="30D387EF" w14:textId="77777777" w:rsidTr="1AE4BDD7">
        <w:tc>
          <w:tcPr>
            <w:tcW w:w="8730" w:type="dxa"/>
            <w:gridSpan w:val="5"/>
            <w:shd w:val="clear" w:color="auto" w:fill="ED7D31" w:themeFill="accent2"/>
          </w:tcPr>
          <w:p w14:paraId="50A6FA0C" w14:textId="61DECF75" w:rsidR="002214F9"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654" w:name="_Toc152973998"/>
            <w:bookmarkStart w:id="1655" w:name="_Toc152974876"/>
            <w:bookmarkStart w:id="1656" w:name="_Toc153441882"/>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lich_su_giam_gia</w:t>
            </w:r>
            <w:bookmarkEnd w:id="1654"/>
            <w:bookmarkEnd w:id="1655"/>
            <w:bookmarkEnd w:id="1656"/>
            <w:proofErr w:type="spellEnd"/>
          </w:p>
        </w:tc>
      </w:tr>
      <w:tr w:rsidR="00C16ACB" w14:paraId="2C34A972" w14:textId="77777777" w:rsidTr="1AE4BDD7">
        <w:tc>
          <w:tcPr>
            <w:tcW w:w="809" w:type="dxa"/>
            <w:shd w:val="clear" w:color="auto" w:fill="ED7D31" w:themeFill="accent2"/>
          </w:tcPr>
          <w:p w14:paraId="3E12B30B"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657" w:name="_Toc152973999"/>
            <w:bookmarkStart w:id="1658" w:name="_Toc152974877"/>
            <w:bookmarkStart w:id="1659" w:name="_Toc153441883"/>
            <w:r w:rsidRPr="10EA46D3">
              <w:rPr>
                <w:rFonts w:ascii="Times New Roman" w:eastAsia="Times New Roman" w:hAnsi="Times New Roman"/>
                <w:b/>
                <w:sz w:val="28"/>
                <w:szCs w:val="28"/>
              </w:rPr>
              <w:t>STT</w:t>
            </w:r>
            <w:bookmarkEnd w:id="1657"/>
            <w:bookmarkEnd w:id="1658"/>
            <w:bookmarkEnd w:id="1659"/>
          </w:p>
        </w:tc>
        <w:tc>
          <w:tcPr>
            <w:tcW w:w="1708" w:type="dxa"/>
            <w:shd w:val="clear" w:color="auto" w:fill="ED7D31" w:themeFill="accent2"/>
          </w:tcPr>
          <w:p w14:paraId="6E6B70F4"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660" w:name="_Toc152974000"/>
            <w:bookmarkStart w:id="1661" w:name="_Toc152974878"/>
            <w:bookmarkStart w:id="1662" w:name="_Toc153441884"/>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660"/>
            <w:bookmarkEnd w:id="1661"/>
            <w:bookmarkEnd w:id="1662"/>
            <w:proofErr w:type="spellEnd"/>
          </w:p>
        </w:tc>
        <w:tc>
          <w:tcPr>
            <w:tcW w:w="2192" w:type="dxa"/>
            <w:shd w:val="clear" w:color="auto" w:fill="ED7D31" w:themeFill="accent2"/>
          </w:tcPr>
          <w:p w14:paraId="2AD9372E"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663" w:name="_Toc152974001"/>
            <w:bookmarkStart w:id="1664" w:name="_Toc152974879"/>
            <w:bookmarkStart w:id="1665" w:name="_Toc153441885"/>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663"/>
            <w:bookmarkEnd w:id="1664"/>
            <w:bookmarkEnd w:id="1665"/>
            <w:proofErr w:type="spellEnd"/>
          </w:p>
        </w:tc>
        <w:tc>
          <w:tcPr>
            <w:tcW w:w="2131" w:type="dxa"/>
            <w:shd w:val="clear" w:color="auto" w:fill="ED7D31" w:themeFill="accent2"/>
          </w:tcPr>
          <w:p w14:paraId="6A26A0F9"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666" w:name="_Toc152974002"/>
            <w:bookmarkStart w:id="1667" w:name="_Toc152974880"/>
            <w:bookmarkStart w:id="1668" w:name="_Toc153441886"/>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666"/>
            <w:bookmarkEnd w:id="1667"/>
            <w:bookmarkEnd w:id="1668"/>
            <w:proofErr w:type="spellEnd"/>
          </w:p>
        </w:tc>
        <w:tc>
          <w:tcPr>
            <w:tcW w:w="1890" w:type="dxa"/>
            <w:shd w:val="clear" w:color="auto" w:fill="ED7D31" w:themeFill="accent2"/>
          </w:tcPr>
          <w:p w14:paraId="66FA5250"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669" w:name="_Toc152974003"/>
            <w:bookmarkStart w:id="1670" w:name="_Toc152974881"/>
            <w:bookmarkStart w:id="1671" w:name="_Toc153441887"/>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669"/>
            <w:bookmarkEnd w:id="1670"/>
            <w:bookmarkEnd w:id="1671"/>
            <w:proofErr w:type="spellEnd"/>
          </w:p>
        </w:tc>
      </w:tr>
      <w:tr w:rsidR="00C16ACB" w14:paraId="3E3F509E" w14:textId="77777777" w:rsidTr="1AE4BDD7">
        <w:tc>
          <w:tcPr>
            <w:tcW w:w="809" w:type="dxa"/>
          </w:tcPr>
          <w:p w14:paraId="7B5540D8"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672" w:name="_Toc152974004"/>
            <w:bookmarkStart w:id="1673" w:name="_Toc152974882"/>
            <w:bookmarkStart w:id="1674" w:name="_Toc153441888"/>
            <w:r w:rsidRPr="10EA46D3">
              <w:rPr>
                <w:rFonts w:ascii="Times New Roman" w:eastAsia="Times New Roman" w:hAnsi="Times New Roman"/>
                <w:b/>
                <w:sz w:val="28"/>
                <w:szCs w:val="28"/>
              </w:rPr>
              <w:t>1</w:t>
            </w:r>
            <w:bookmarkEnd w:id="1672"/>
            <w:bookmarkEnd w:id="1673"/>
            <w:bookmarkEnd w:id="1674"/>
          </w:p>
        </w:tc>
        <w:tc>
          <w:tcPr>
            <w:tcW w:w="1708" w:type="dxa"/>
          </w:tcPr>
          <w:p w14:paraId="10A594C9" w14:textId="06E7DE32" w:rsidR="002214F9"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675" w:name="_Toc152974005"/>
            <w:bookmarkStart w:id="1676" w:name="_Toc152974883"/>
            <w:bookmarkStart w:id="1677" w:name="_Toc153441889"/>
            <w:proofErr w:type="spellStart"/>
            <w:r w:rsidRPr="10EA46D3">
              <w:rPr>
                <w:rFonts w:ascii="Times New Roman" w:eastAsia="Times New Roman" w:hAnsi="Times New Roman"/>
                <w:sz w:val="28"/>
                <w:szCs w:val="28"/>
              </w:rPr>
              <w:t>Id_lsgg</w:t>
            </w:r>
            <w:bookmarkEnd w:id="1675"/>
            <w:bookmarkEnd w:id="1676"/>
            <w:bookmarkEnd w:id="1677"/>
            <w:proofErr w:type="spellEnd"/>
          </w:p>
        </w:tc>
        <w:tc>
          <w:tcPr>
            <w:tcW w:w="2192" w:type="dxa"/>
          </w:tcPr>
          <w:p w14:paraId="3B498F4E" w14:textId="77777777" w:rsidR="002214F9" w:rsidRPr="00B9495D" w:rsidRDefault="002214F9" w:rsidP="10EA46D3">
            <w:pPr>
              <w:tabs>
                <w:tab w:val="left" w:pos="360"/>
              </w:tabs>
              <w:spacing w:line="360" w:lineRule="auto"/>
              <w:jc w:val="center"/>
              <w:outlineLvl w:val="2"/>
              <w:rPr>
                <w:rFonts w:ascii="Times New Roman" w:eastAsia="Times New Roman" w:hAnsi="Times New Roman"/>
                <w:sz w:val="28"/>
                <w:szCs w:val="28"/>
              </w:rPr>
            </w:pPr>
            <w:bookmarkStart w:id="1678" w:name="_Toc152974006"/>
            <w:bookmarkStart w:id="1679" w:name="_Toc152974884"/>
            <w:bookmarkStart w:id="1680" w:name="_Toc153441890"/>
            <w:r w:rsidRPr="10EA46D3">
              <w:rPr>
                <w:rFonts w:ascii="Times New Roman" w:eastAsia="Times New Roman" w:hAnsi="Times New Roman"/>
                <w:sz w:val="28"/>
                <w:szCs w:val="28"/>
              </w:rPr>
              <w:t>BIGINT</w:t>
            </w:r>
            <w:bookmarkEnd w:id="1678"/>
            <w:bookmarkEnd w:id="1679"/>
            <w:bookmarkEnd w:id="1680"/>
          </w:p>
        </w:tc>
        <w:tc>
          <w:tcPr>
            <w:tcW w:w="2131" w:type="dxa"/>
          </w:tcPr>
          <w:p w14:paraId="100B643A" w14:textId="1AC4403E" w:rsidR="002214F9" w:rsidRPr="00B9495D" w:rsidRDefault="1AE4BDD7" w:rsidP="00BD2003">
            <w:pPr>
              <w:tabs>
                <w:tab w:val="left" w:pos="360"/>
              </w:tabs>
              <w:spacing w:line="360" w:lineRule="auto"/>
              <w:outlineLvl w:val="2"/>
              <w:rPr>
                <w:rFonts w:ascii="Times New Roman" w:eastAsia="Times New Roman" w:hAnsi="Times New Roman"/>
                <w:sz w:val="28"/>
                <w:szCs w:val="28"/>
              </w:rPr>
            </w:pPr>
            <w:bookmarkStart w:id="1681" w:name="_Toc152974007"/>
            <w:bookmarkStart w:id="1682" w:name="_Toc152974885"/>
            <w:bookmarkStart w:id="1683" w:name="_Toc153441891"/>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lịch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bookmarkEnd w:id="1681"/>
            <w:bookmarkEnd w:id="1682"/>
            <w:bookmarkEnd w:id="1683"/>
            <w:proofErr w:type="spellEnd"/>
          </w:p>
        </w:tc>
        <w:tc>
          <w:tcPr>
            <w:tcW w:w="1890" w:type="dxa"/>
          </w:tcPr>
          <w:p w14:paraId="2010C416" w14:textId="77777777" w:rsidR="002214F9" w:rsidRPr="00B9495D" w:rsidRDefault="002214F9" w:rsidP="10EA46D3">
            <w:pPr>
              <w:tabs>
                <w:tab w:val="left" w:pos="360"/>
              </w:tabs>
              <w:spacing w:line="360" w:lineRule="auto"/>
              <w:jc w:val="center"/>
              <w:outlineLvl w:val="2"/>
              <w:rPr>
                <w:rFonts w:ascii="Times New Roman" w:eastAsia="Times New Roman" w:hAnsi="Times New Roman"/>
                <w:sz w:val="28"/>
                <w:szCs w:val="28"/>
              </w:rPr>
            </w:pPr>
            <w:bookmarkStart w:id="1684" w:name="_Toc152974008"/>
            <w:bookmarkStart w:id="1685" w:name="_Toc152974886"/>
            <w:bookmarkStart w:id="1686" w:name="_Toc153441892"/>
            <w:r w:rsidRPr="10EA46D3">
              <w:rPr>
                <w:rFonts w:ascii="Times New Roman" w:eastAsia="Times New Roman" w:hAnsi="Times New Roman"/>
                <w:sz w:val="28"/>
                <w:szCs w:val="28"/>
              </w:rPr>
              <w:t>PK</w:t>
            </w:r>
            <w:bookmarkEnd w:id="1684"/>
            <w:bookmarkEnd w:id="1685"/>
            <w:bookmarkEnd w:id="1686"/>
          </w:p>
        </w:tc>
      </w:tr>
      <w:tr w:rsidR="00C16ACB" w14:paraId="7DB08B0B" w14:textId="77777777" w:rsidTr="1AE4BDD7">
        <w:tc>
          <w:tcPr>
            <w:tcW w:w="809" w:type="dxa"/>
          </w:tcPr>
          <w:p w14:paraId="1E0481F6"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687" w:name="_Toc152974009"/>
            <w:bookmarkStart w:id="1688" w:name="_Toc152974887"/>
            <w:bookmarkStart w:id="1689" w:name="_Toc153441893"/>
            <w:r w:rsidRPr="10EA46D3">
              <w:rPr>
                <w:rFonts w:ascii="Times New Roman" w:eastAsia="Times New Roman" w:hAnsi="Times New Roman"/>
                <w:b/>
                <w:sz w:val="28"/>
                <w:szCs w:val="28"/>
              </w:rPr>
              <w:t>2</w:t>
            </w:r>
            <w:bookmarkEnd w:id="1687"/>
            <w:bookmarkEnd w:id="1688"/>
            <w:bookmarkEnd w:id="1689"/>
          </w:p>
        </w:tc>
        <w:tc>
          <w:tcPr>
            <w:tcW w:w="1708" w:type="dxa"/>
          </w:tcPr>
          <w:p w14:paraId="2DFA7590" w14:textId="467447C6" w:rsidR="002214F9" w:rsidRPr="00B9495D"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Id_hd</w:t>
            </w:r>
            <w:proofErr w:type="spellEnd"/>
          </w:p>
        </w:tc>
        <w:tc>
          <w:tcPr>
            <w:tcW w:w="2192" w:type="dxa"/>
          </w:tcPr>
          <w:p w14:paraId="7C7CDBD1" w14:textId="7D1B8FB9" w:rsidR="002214F9" w:rsidRPr="00B9495D"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2131" w:type="dxa"/>
          </w:tcPr>
          <w:p w14:paraId="5D09DE34" w14:textId="5409DE6B" w:rsidR="002214F9" w:rsidRPr="00B9495D" w:rsidRDefault="1AE4BDD7" w:rsidP="00BD2003">
            <w:pPr>
              <w:tabs>
                <w:tab w:val="left" w:pos="360"/>
              </w:tabs>
              <w:spacing w:line="360" w:lineRule="auto"/>
              <w:outlineLvl w:val="2"/>
              <w:rPr>
                <w:rFonts w:ascii="Times New Roman" w:eastAsia="Times New Roman" w:hAnsi="Times New Roman"/>
                <w:sz w:val="28"/>
                <w:szCs w:val="28"/>
              </w:rPr>
            </w:pPr>
            <w:bookmarkStart w:id="1690" w:name="_Toc152974010"/>
            <w:bookmarkStart w:id="1691" w:name="_Toc152974888"/>
            <w:bookmarkStart w:id="1692" w:name="_Toc153441894"/>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bookmarkEnd w:id="1690"/>
            <w:bookmarkEnd w:id="1691"/>
            <w:bookmarkEnd w:id="1692"/>
            <w:proofErr w:type="spellEnd"/>
          </w:p>
        </w:tc>
        <w:tc>
          <w:tcPr>
            <w:tcW w:w="1890" w:type="dxa"/>
          </w:tcPr>
          <w:p w14:paraId="5E9E65B4" w14:textId="47BBF020" w:rsidR="002214F9" w:rsidRPr="00B9495D"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FK</w:t>
            </w:r>
          </w:p>
        </w:tc>
      </w:tr>
      <w:tr w:rsidR="004F19CF" w14:paraId="1DF90762" w14:textId="77777777" w:rsidTr="1AE4BDD7">
        <w:tc>
          <w:tcPr>
            <w:tcW w:w="809" w:type="dxa"/>
          </w:tcPr>
          <w:p w14:paraId="7CA54279" w14:textId="7B71714C" w:rsidR="002214F9" w:rsidRDefault="00641DB5" w:rsidP="10EA46D3">
            <w:pPr>
              <w:tabs>
                <w:tab w:val="left" w:pos="360"/>
              </w:tabs>
              <w:spacing w:line="360" w:lineRule="auto"/>
              <w:jc w:val="center"/>
              <w:outlineLvl w:val="2"/>
              <w:rPr>
                <w:rFonts w:ascii="Times New Roman" w:eastAsia="Times New Roman" w:hAnsi="Times New Roman"/>
                <w:b/>
                <w:sz w:val="28"/>
                <w:szCs w:val="28"/>
              </w:rPr>
            </w:pPr>
            <w:bookmarkStart w:id="1693" w:name="_Toc152974011"/>
            <w:bookmarkStart w:id="1694" w:name="_Toc152974889"/>
            <w:bookmarkStart w:id="1695" w:name="_Toc153441895"/>
            <w:r w:rsidRPr="10EA46D3">
              <w:rPr>
                <w:rFonts w:ascii="Times New Roman" w:eastAsia="Times New Roman" w:hAnsi="Times New Roman"/>
                <w:b/>
                <w:sz w:val="28"/>
                <w:szCs w:val="28"/>
              </w:rPr>
              <w:t>3</w:t>
            </w:r>
            <w:bookmarkEnd w:id="1693"/>
            <w:bookmarkEnd w:id="1694"/>
            <w:bookmarkEnd w:id="1695"/>
          </w:p>
        </w:tc>
        <w:tc>
          <w:tcPr>
            <w:tcW w:w="1708" w:type="dxa"/>
          </w:tcPr>
          <w:p w14:paraId="6AF41DCE" w14:textId="2F58A56B" w:rsidR="002214F9"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Id_ggct</w:t>
            </w:r>
            <w:proofErr w:type="spellEnd"/>
          </w:p>
        </w:tc>
        <w:tc>
          <w:tcPr>
            <w:tcW w:w="2192" w:type="dxa"/>
          </w:tcPr>
          <w:p w14:paraId="32285FCC" w14:textId="7CE36527" w:rsidR="002214F9" w:rsidRDefault="1AE4BDD7" w:rsidP="00BD2003">
            <w:pPr>
              <w:tabs>
                <w:tab w:val="left" w:pos="360"/>
              </w:tabs>
              <w:spacing w:line="360" w:lineRule="auto"/>
              <w:jc w:val="center"/>
              <w:outlineLvl w:val="2"/>
              <w:rPr>
                <w:rFonts w:ascii="Times New Roman" w:eastAsia="Times New Roman" w:hAnsi="Times New Roman"/>
                <w:sz w:val="28"/>
                <w:szCs w:val="28"/>
              </w:rPr>
            </w:pPr>
            <w:bookmarkStart w:id="1696" w:name="_Toc152974012"/>
            <w:bookmarkStart w:id="1697" w:name="_Toc152974890"/>
            <w:bookmarkStart w:id="1698" w:name="_Toc153441896"/>
            <w:r w:rsidRPr="10EA46D3">
              <w:rPr>
                <w:rFonts w:ascii="Times New Roman" w:eastAsia="Times New Roman" w:hAnsi="Times New Roman"/>
                <w:sz w:val="28"/>
                <w:szCs w:val="28"/>
              </w:rPr>
              <w:t>INT</w:t>
            </w:r>
            <w:bookmarkEnd w:id="1696"/>
            <w:bookmarkEnd w:id="1697"/>
            <w:bookmarkEnd w:id="1698"/>
          </w:p>
        </w:tc>
        <w:tc>
          <w:tcPr>
            <w:tcW w:w="2131" w:type="dxa"/>
          </w:tcPr>
          <w:p w14:paraId="51EFE79B" w14:textId="6BDAD927" w:rsidR="002214F9" w:rsidRPr="00B9495D" w:rsidRDefault="1AE4BDD7" w:rsidP="00BD2003">
            <w:pPr>
              <w:tabs>
                <w:tab w:val="left" w:pos="360"/>
              </w:tabs>
              <w:spacing w:line="360" w:lineRule="auto"/>
              <w:outlineLvl w:val="2"/>
              <w:rPr>
                <w:rFonts w:ascii="Times New Roman" w:eastAsia="Times New Roman" w:hAnsi="Times New Roman"/>
                <w:sz w:val="28"/>
                <w:szCs w:val="28"/>
              </w:rPr>
            </w:pPr>
            <w:bookmarkStart w:id="1699" w:name="_Toc152974013"/>
            <w:bookmarkStart w:id="1700" w:name="_Toc152974891"/>
            <w:bookmarkStart w:id="1701" w:name="_Toc153441897"/>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giá</w:t>
            </w:r>
            <w:proofErr w:type="spellEnd"/>
            <w:r w:rsidRPr="10EA46D3">
              <w:rPr>
                <w:rFonts w:ascii="Times New Roman" w:eastAsia="Times New Roman" w:hAnsi="Times New Roman"/>
                <w:sz w:val="28"/>
                <w:szCs w:val="28"/>
              </w:rPr>
              <w:t xml:space="preserve"> chi </w:t>
            </w:r>
            <w:proofErr w:type="spellStart"/>
            <w:r w:rsidRPr="10EA46D3">
              <w:rPr>
                <w:rFonts w:ascii="Times New Roman" w:eastAsia="Times New Roman" w:hAnsi="Times New Roman"/>
                <w:sz w:val="28"/>
                <w:szCs w:val="28"/>
              </w:rPr>
              <w:t>tiết</w:t>
            </w:r>
            <w:bookmarkEnd w:id="1699"/>
            <w:bookmarkEnd w:id="1700"/>
            <w:bookmarkEnd w:id="1701"/>
            <w:proofErr w:type="spellEnd"/>
          </w:p>
        </w:tc>
        <w:tc>
          <w:tcPr>
            <w:tcW w:w="1890" w:type="dxa"/>
          </w:tcPr>
          <w:p w14:paraId="7B94FE9F" w14:textId="49ED5146" w:rsidR="002214F9"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FK</w:t>
            </w:r>
          </w:p>
        </w:tc>
      </w:tr>
      <w:tr w:rsidR="004F19CF" w14:paraId="6276FE5F" w14:textId="77777777" w:rsidTr="1AE4BDD7">
        <w:tc>
          <w:tcPr>
            <w:tcW w:w="809" w:type="dxa"/>
          </w:tcPr>
          <w:p w14:paraId="759D0A8C" w14:textId="0B97E024" w:rsidR="002214F9" w:rsidRDefault="00641DB5" w:rsidP="10EA46D3">
            <w:pPr>
              <w:tabs>
                <w:tab w:val="left" w:pos="360"/>
              </w:tabs>
              <w:spacing w:line="360" w:lineRule="auto"/>
              <w:jc w:val="center"/>
              <w:outlineLvl w:val="2"/>
              <w:rPr>
                <w:rFonts w:ascii="Times New Roman" w:eastAsia="Times New Roman" w:hAnsi="Times New Roman"/>
                <w:b/>
                <w:sz w:val="28"/>
                <w:szCs w:val="28"/>
              </w:rPr>
            </w:pPr>
            <w:bookmarkStart w:id="1702" w:name="_Toc152974014"/>
            <w:bookmarkStart w:id="1703" w:name="_Toc152974892"/>
            <w:bookmarkStart w:id="1704" w:name="_Toc153441898"/>
            <w:r w:rsidRPr="10EA46D3">
              <w:rPr>
                <w:rFonts w:ascii="Times New Roman" w:eastAsia="Times New Roman" w:hAnsi="Times New Roman"/>
                <w:b/>
                <w:sz w:val="28"/>
                <w:szCs w:val="28"/>
              </w:rPr>
              <w:t>4</w:t>
            </w:r>
            <w:bookmarkEnd w:id="1702"/>
            <w:bookmarkEnd w:id="1703"/>
            <w:bookmarkEnd w:id="1704"/>
          </w:p>
        </w:tc>
        <w:tc>
          <w:tcPr>
            <w:tcW w:w="1708" w:type="dxa"/>
          </w:tcPr>
          <w:p w14:paraId="24AA95CC" w14:textId="082A6A3E" w:rsidR="002214F9"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Gia_ban_dau</w:t>
            </w:r>
            <w:proofErr w:type="spellEnd"/>
          </w:p>
        </w:tc>
        <w:tc>
          <w:tcPr>
            <w:tcW w:w="2192" w:type="dxa"/>
          </w:tcPr>
          <w:p w14:paraId="3F416D2E" w14:textId="32FF2BB0" w:rsidR="002214F9"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VARCHAR</w:t>
            </w:r>
          </w:p>
        </w:tc>
        <w:tc>
          <w:tcPr>
            <w:tcW w:w="2131" w:type="dxa"/>
          </w:tcPr>
          <w:p w14:paraId="4C064EC8" w14:textId="15120A67" w:rsidR="002214F9" w:rsidRPr="00B9495D" w:rsidRDefault="1AE4BDD7" w:rsidP="00BD2003">
            <w:pPr>
              <w:tabs>
                <w:tab w:val="left" w:pos="360"/>
              </w:tabs>
              <w:spacing w:line="360" w:lineRule="auto"/>
              <w:outlineLvl w:val="2"/>
              <w:rPr>
                <w:rFonts w:ascii="Times New Roman" w:eastAsia="Times New Roman" w:hAnsi="Times New Roman"/>
                <w:sz w:val="28"/>
                <w:szCs w:val="28"/>
              </w:rPr>
            </w:pPr>
            <w:bookmarkStart w:id="1705" w:name="_Toc152974015"/>
            <w:bookmarkStart w:id="1706" w:name="_Toc152974893"/>
            <w:bookmarkStart w:id="1707" w:name="_Toc153441899"/>
            <w:proofErr w:type="spellStart"/>
            <w:r w:rsidRPr="10EA46D3">
              <w:rPr>
                <w:rFonts w:ascii="Times New Roman" w:eastAsia="Times New Roman" w:hAnsi="Times New Roman"/>
                <w:sz w:val="28"/>
                <w:szCs w:val="28"/>
              </w:rPr>
              <w:t>Giá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bán</w:t>
            </w:r>
            <w:proofErr w:type="spellEnd"/>
            <w:r w:rsidRPr="10EA46D3">
              <w:rPr>
                <w:rFonts w:ascii="Times New Roman" w:eastAsia="Times New Roman" w:hAnsi="Times New Roman"/>
                <w:sz w:val="28"/>
                <w:szCs w:val="28"/>
              </w:rPr>
              <w:t xml:space="preserve"> ban </w:t>
            </w:r>
            <w:proofErr w:type="spellStart"/>
            <w:r w:rsidRPr="10EA46D3">
              <w:rPr>
                <w:rFonts w:ascii="Times New Roman" w:eastAsia="Times New Roman" w:hAnsi="Times New Roman"/>
                <w:sz w:val="28"/>
                <w:szCs w:val="28"/>
              </w:rPr>
              <w:t>đầu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của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1705"/>
            <w:bookmarkEnd w:id="1706"/>
            <w:bookmarkEnd w:id="1707"/>
            <w:proofErr w:type="spellEnd"/>
          </w:p>
        </w:tc>
        <w:tc>
          <w:tcPr>
            <w:tcW w:w="1890" w:type="dxa"/>
          </w:tcPr>
          <w:p w14:paraId="29093D07" w14:textId="0C02F2E5" w:rsidR="002214F9" w:rsidRDefault="1AE4BDD7" w:rsidP="00BD2003">
            <w:pPr>
              <w:tabs>
                <w:tab w:val="left" w:pos="360"/>
              </w:tabs>
              <w:spacing w:line="360" w:lineRule="auto"/>
              <w:jc w:val="center"/>
              <w:outlineLvl w:val="2"/>
              <w:rPr>
                <w:rFonts w:ascii="Times New Roman" w:eastAsia="Times New Roman" w:hAnsi="Times New Roman"/>
                <w:sz w:val="28"/>
                <w:szCs w:val="28"/>
              </w:rPr>
            </w:pPr>
            <w:bookmarkStart w:id="1708" w:name="_Toc152974016"/>
            <w:bookmarkStart w:id="1709" w:name="_Toc152974894"/>
            <w:bookmarkStart w:id="1710" w:name="_Toc153441900"/>
            <w:r w:rsidRPr="10EA46D3">
              <w:rPr>
                <w:rFonts w:ascii="Times New Roman" w:eastAsia="Times New Roman" w:hAnsi="Times New Roman"/>
                <w:sz w:val="28"/>
                <w:szCs w:val="28"/>
              </w:rPr>
              <w:t>NULL</w:t>
            </w:r>
            <w:bookmarkEnd w:id="1708"/>
            <w:bookmarkEnd w:id="1709"/>
            <w:bookmarkEnd w:id="1710"/>
          </w:p>
        </w:tc>
      </w:tr>
      <w:tr w:rsidR="00C16ACB" w14:paraId="7876C5C0" w14:textId="77777777" w:rsidTr="1AE4BDD7">
        <w:tc>
          <w:tcPr>
            <w:tcW w:w="809" w:type="dxa"/>
          </w:tcPr>
          <w:p w14:paraId="0A0971A2" w14:textId="7A79560A" w:rsidR="002214F9" w:rsidRDefault="00641DB5" w:rsidP="10EA46D3">
            <w:pPr>
              <w:tabs>
                <w:tab w:val="left" w:pos="360"/>
              </w:tabs>
              <w:spacing w:line="360" w:lineRule="auto"/>
              <w:jc w:val="center"/>
              <w:outlineLvl w:val="2"/>
              <w:rPr>
                <w:rFonts w:ascii="Times New Roman" w:eastAsia="Times New Roman" w:hAnsi="Times New Roman"/>
                <w:b/>
                <w:sz w:val="28"/>
                <w:szCs w:val="28"/>
              </w:rPr>
            </w:pPr>
            <w:bookmarkStart w:id="1711" w:name="_Toc152974017"/>
            <w:bookmarkStart w:id="1712" w:name="_Toc152974895"/>
            <w:bookmarkStart w:id="1713" w:name="_Toc153441901"/>
            <w:r w:rsidRPr="10EA46D3">
              <w:rPr>
                <w:rFonts w:ascii="Times New Roman" w:eastAsia="Times New Roman" w:hAnsi="Times New Roman"/>
                <w:b/>
                <w:sz w:val="28"/>
                <w:szCs w:val="28"/>
              </w:rPr>
              <w:t>5</w:t>
            </w:r>
            <w:bookmarkEnd w:id="1711"/>
            <w:bookmarkEnd w:id="1712"/>
            <w:bookmarkEnd w:id="1713"/>
          </w:p>
        </w:tc>
        <w:tc>
          <w:tcPr>
            <w:tcW w:w="1708" w:type="dxa"/>
          </w:tcPr>
          <w:p w14:paraId="275915A4" w14:textId="319E7F72" w:rsidR="002214F9" w:rsidRDefault="1AE4BDD7" w:rsidP="00BD2003">
            <w:pPr>
              <w:tabs>
                <w:tab w:val="left" w:pos="360"/>
              </w:tabs>
              <w:spacing w:line="360" w:lineRule="auto"/>
              <w:jc w:val="center"/>
              <w:outlineLvl w:val="2"/>
              <w:rPr>
                <w:rFonts w:ascii="Times New Roman" w:eastAsia="Times New Roman" w:hAnsi="Times New Roman"/>
                <w:sz w:val="28"/>
                <w:szCs w:val="28"/>
              </w:rPr>
            </w:pPr>
            <w:bookmarkStart w:id="1714" w:name="_Toc152974018"/>
            <w:bookmarkStart w:id="1715" w:name="_Toc152974896"/>
            <w:bookmarkStart w:id="1716" w:name="_Toc153441902"/>
            <w:proofErr w:type="spellStart"/>
            <w:r w:rsidRPr="10EA46D3">
              <w:rPr>
                <w:rFonts w:ascii="Times New Roman" w:eastAsia="Times New Roman" w:hAnsi="Times New Roman"/>
                <w:sz w:val="28"/>
                <w:szCs w:val="28"/>
              </w:rPr>
              <w:t>Gia_da_giam</w:t>
            </w:r>
            <w:bookmarkEnd w:id="1714"/>
            <w:bookmarkEnd w:id="1715"/>
            <w:bookmarkEnd w:id="1716"/>
            <w:proofErr w:type="spellEnd"/>
          </w:p>
        </w:tc>
        <w:tc>
          <w:tcPr>
            <w:tcW w:w="2192" w:type="dxa"/>
          </w:tcPr>
          <w:p w14:paraId="1F9FFA7D" w14:textId="72933E3D" w:rsidR="002214F9"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VARCHAR</w:t>
            </w:r>
          </w:p>
        </w:tc>
        <w:tc>
          <w:tcPr>
            <w:tcW w:w="2131" w:type="dxa"/>
          </w:tcPr>
          <w:p w14:paraId="575952F1" w14:textId="4CCA2E40" w:rsidR="002214F9" w:rsidRPr="00B9495D" w:rsidRDefault="1AE4BDD7" w:rsidP="00BD2003">
            <w:pPr>
              <w:tabs>
                <w:tab w:val="left" w:pos="360"/>
              </w:tabs>
              <w:spacing w:line="360" w:lineRule="auto"/>
              <w:outlineLvl w:val="2"/>
              <w:rPr>
                <w:rFonts w:ascii="Times New Roman" w:eastAsia="Times New Roman" w:hAnsi="Times New Roman"/>
                <w:sz w:val="28"/>
                <w:szCs w:val="28"/>
              </w:rPr>
            </w:pPr>
            <w:bookmarkStart w:id="1717" w:name="_Toc152974019"/>
            <w:bookmarkStart w:id="1718" w:name="_Toc152974897"/>
            <w:bookmarkStart w:id="1719" w:name="_Toc153441903"/>
            <w:proofErr w:type="spellStart"/>
            <w:r w:rsidRPr="10EA46D3">
              <w:rPr>
                <w:rFonts w:ascii="Times New Roman" w:eastAsia="Times New Roman" w:hAnsi="Times New Roman"/>
                <w:sz w:val="28"/>
                <w:szCs w:val="28"/>
              </w:rPr>
              <w:t>Giá</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được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giảm</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của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1717"/>
            <w:bookmarkEnd w:id="1718"/>
            <w:bookmarkEnd w:id="1719"/>
            <w:proofErr w:type="spellEnd"/>
          </w:p>
        </w:tc>
        <w:tc>
          <w:tcPr>
            <w:tcW w:w="1890" w:type="dxa"/>
          </w:tcPr>
          <w:p w14:paraId="18CFD6F9" w14:textId="2CFF50E7" w:rsidR="002214F9"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720" w:name="_Toc152974020"/>
            <w:bookmarkStart w:id="1721" w:name="_Toc152974898"/>
            <w:bookmarkStart w:id="1722" w:name="_Toc153441904"/>
            <w:r w:rsidRPr="10EA46D3">
              <w:rPr>
                <w:rFonts w:ascii="Times New Roman" w:eastAsia="Times New Roman" w:hAnsi="Times New Roman"/>
                <w:sz w:val="28"/>
                <w:szCs w:val="28"/>
              </w:rPr>
              <w:t>NULL</w:t>
            </w:r>
            <w:bookmarkEnd w:id="1720"/>
            <w:bookmarkEnd w:id="1721"/>
            <w:bookmarkEnd w:id="1722"/>
          </w:p>
        </w:tc>
      </w:tr>
      <w:tr w:rsidR="1AE4BDD7" w14:paraId="4B76ECE6" w14:textId="77777777" w:rsidTr="1AE4BDD7">
        <w:trPr>
          <w:trHeight w:val="300"/>
        </w:trPr>
        <w:tc>
          <w:tcPr>
            <w:tcW w:w="809" w:type="dxa"/>
          </w:tcPr>
          <w:p w14:paraId="7DEBD660" w14:textId="0CD42DDD" w:rsidR="1AE4BDD7" w:rsidRDefault="1AE4BDD7"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6</w:t>
            </w:r>
          </w:p>
        </w:tc>
        <w:tc>
          <w:tcPr>
            <w:tcW w:w="1708" w:type="dxa"/>
          </w:tcPr>
          <w:p w14:paraId="3D395E83" w14:textId="50F5F2F5" w:rsidR="1AE4BDD7" w:rsidRDefault="1AE4BDD7"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Ngay_mua</w:t>
            </w:r>
            <w:proofErr w:type="spellEnd"/>
          </w:p>
        </w:tc>
        <w:tc>
          <w:tcPr>
            <w:tcW w:w="2192" w:type="dxa"/>
          </w:tcPr>
          <w:p w14:paraId="533D0A24" w14:textId="50CA1182" w:rsidR="1AE4BDD7" w:rsidRDefault="1AE4BDD7"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VARCHAR</w:t>
            </w:r>
          </w:p>
        </w:tc>
        <w:tc>
          <w:tcPr>
            <w:tcW w:w="2131" w:type="dxa"/>
          </w:tcPr>
          <w:p w14:paraId="04B01877" w14:textId="4F2C3AEF"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Mua </w:t>
            </w:r>
          </w:p>
        </w:tc>
        <w:tc>
          <w:tcPr>
            <w:tcW w:w="1890" w:type="dxa"/>
          </w:tcPr>
          <w:p w14:paraId="0D1D4618" w14:textId="007D83B5" w:rsidR="1AE4BDD7" w:rsidRDefault="1AE4BDD7" w:rsidP="00BD2003">
            <w:pPr>
              <w:spacing w:line="360" w:lineRule="auto"/>
              <w:jc w:val="center"/>
              <w:rPr>
                <w:rFonts w:ascii="Times New Roman" w:eastAsia="Times New Roman" w:hAnsi="Times New Roman"/>
                <w:sz w:val="28"/>
                <w:szCs w:val="28"/>
              </w:rPr>
            </w:pPr>
          </w:p>
        </w:tc>
      </w:tr>
      <w:tr w:rsidR="1AE4BDD7" w14:paraId="3F9EF2D0" w14:textId="77777777" w:rsidTr="1AE4BDD7">
        <w:trPr>
          <w:trHeight w:val="300"/>
        </w:trPr>
        <w:tc>
          <w:tcPr>
            <w:tcW w:w="809" w:type="dxa"/>
          </w:tcPr>
          <w:p w14:paraId="7FA5819E" w14:textId="58714EF2" w:rsidR="1AE4BDD7" w:rsidRDefault="1AE4BDD7"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7</w:t>
            </w:r>
          </w:p>
        </w:tc>
        <w:tc>
          <w:tcPr>
            <w:tcW w:w="1708" w:type="dxa"/>
          </w:tcPr>
          <w:p w14:paraId="34D2C132" w14:textId="47FC1829" w:rsidR="1AE4BDD7" w:rsidRDefault="1AE4BDD7"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Trang_thai</w:t>
            </w:r>
            <w:proofErr w:type="spellEnd"/>
          </w:p>
        </w:tc>
        <w:tc>
          <w:tcPr>
            <w:tcW w:w="2192" w:type="dxa"/>
          </w:tcPr>
          <w:p w14:paraId="152C3F3B" w14:textId="7F9669D4" w:rsidR="1AE4BDD7" w:rsidRDefault="1AE4BDD7"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2131" w:type="dxa"/>
          </w:tcPr>
          <w:p w14:paraId="6AABF66F" w14:textId="74929187"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Thái</w:t>
            </w:r>
          </w:p>
        </w:tc>
        <w:tc>
          <w:tcPr>
            <w:tcW w:w="1890" w:type="dxa"/>
          </w:tcPr>
          <w:p w14:paraId="0543AC27" w14:textId="3086AC41" w:rsidR="1AE4BDD7" w:rsidRDefault="1AE4BDD7"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w:t>
            </w:r>
          </w:p>
        </w:tc>
      </w:tr>
    </w:tbl>
    <w:p w14:paraId="7D1E7181" w14:textId="72AFFFA9" w:rsidR="002214F9" w:rsidRDefault="002214F9" w:rsidP="00BD2003">
      <w:pPr>
        <w:tabs>
          <w:tab w:val="left" w:pos="360"/>
        </w:tabs>
        <w:spacing w:after="0" w:line="360" w:lineRule="auto"/>
        <w:rPr>
          <w:rFonts w:ascii="Times New Roman" w:eastAsia="Times New Roman" w:hAnsi="Times New Roman" w:cs="Times New Roman"/>
          <w:b/>
          <w:i/>
          <w:sz w:val="28"/>
          <w:szCs w:val="28"/>
        </w:rPr>
      </w:pPr>
    </w:p>
    <w:p w14:paraId="31E436BD" w14:textId="45B37D1E" w:rsidR="1AE4BDD7" w:rsidRDefault="0A9B77CB"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bookmarkStart w:id="1723" w:name="_Toc153435910"/>
      <w:r w:rsidRPr="0A9B77CB">
        <w:rPr>
          <w:rFonts w:ascii="Times New Roman" w:eastAsia="Times New Roman" w:hAnsi="Times New Roman" w:cs="Times New Roman"/>
          <w:b/>
          <w:bCs/>
          <w:color w:val="000000" w:themeColor="text1"/>
          <w:sz w:val="28"/>
          <w:szCs w:val="28"/>
        </w:rPr>
        <w:t xml:space="preserve">H14: </w:t>
      </w:r>
      <w:proofErr w:type="spellStart"/>
      <w:r w:rsidRPr="0A9B77CB">
        <w:rPr>
          <w:rFonts w:ascii="Times New Roman" w:eastAsia="Times New Roman" w:hAnsi="Times New Roman" w:cs="Times New Roman"/>
          <w:b/>
          <w:bCs/>
          <w:color w:val="000000" w:themeColor="text1"/>
          <w:sz w:val="28"/>
          <w:szCs w:val="28"/>
        </w:rPr>
        <w:t>Bảng</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lịch</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sử</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hóa</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đơn</w:t>
      </w:r>
      <w:bookmarkEnd w:id="1723"/>
      <w:proofErr w:type="spellEnd"/>
    </w:p>
    <w:p w14:paraId="2BC5B36C" w14:textId="19F3B4F9"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6968D0AF" wp14:editId="5EB1F578">
            <wp:extent cx="2590800" cy="3143250"/>
            <wp:effectExtent l="0" t="0" r="0" b="0"/>
            <wp:docPr id="13126949" name="Picture 1312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6949"/>
                    <pic:cNvPicPr/>
                  </pic:nvPicPr>
                  <pic:blipFill>
                    <a:blip r:embed="rId48">
                      <a:extLst>
                        <a:ext uri="{28A0092B-C50C-407E-A947-70E740481C1C}">
                          <a14:useLocalDpi xmlns:a14="http://schemas.microsoft.com/office/drawing/2010/main" val="0"/>
                        </a:ext>
                      </a:extLst>
                    </a:blip>
                    <a:stretch>
                      <a:fillRect/>
                    </a:stretch>
                  </pic:blipFill>
                  <pic:spPr>
                    <a:xfrm>
                      <a:off x="0" y="0"/>
                      <a:ext cx="2590800" cy="3143250"/>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808"/>
        <w:gridCol w:w="1710"/>
        <w:gridCol w:w="2192"/>
        <w:gridCol w:w="2130"/>
        <w:gridCol w:w="1890"/>
      </w:tblGrid>
      <w:tr w:rsidR="002214F9" w14:paraId="361D2209" w14:textId="77777777" w:rsidTr="1AE4BDD7">
        <w:tc>
          <w:tcPr>
            <w:tcW w:w="8730" w:type="dxa"/>
            <w:gridSpan w:val="5"/>
            <w:shd w:val="clear" w:color="auto" w:fill="ED7D31" w:themeFill="accent2"/>
          </w:tcPr>
          <w:p w14:paraId="5A2770BE" w14:textId="164DD399" w:rsidR="002214F9"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724" w:name="_Toc152974021"/>
            <w:bookmarkStart w:id="1725" w:name="_Toc152974899"/>
            <w:bookmarkStart w:id="1726" w:name="_Toc153441905"/>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lich_su_hoa_don</w:t>
            </w:r>
            <w:bookmarkEnd w:id="1724"/>
            <w:bookmarkEnd w:id="1725"/>
            <w:bookmarkEnd w:id="1726"/>
            <w:proofErr w:type="spellEnd"/>
          </w:p>
        </w:tc>
      </w:tr>
      <w:tr w:rsidR="00C16ACB" w14:paraId="21852015" w14:textId="77777777" w:rsidTr="1AE4BDD7">
        <w:tc>
          <w:tcPr>
            <w:tcW w:w="808" w:type="dxa"/>
            <w:shd w:val="clear" w:color="auto" w:fill="ED7D31" w:themeFill="accent2"/>
          </w:tcPr>
          <w:p w14:paraId="16AF7429"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727" w:name="_Toc152974022"/>
            <w:bookmarkStart w:id="1728" w:name="_Toc152974900"/>
            <w:bookmarkStart w:id="1729" w:name="_Toc153441906"/>
            <w:r w:rsidRPr="10EA46D3">
              <w:rPr>
                <w:rFonts w:ascii="Times New Roman" w:eastAsia="Times New Roman" w:hAnsi="Times New Roman"/>
                <w:b/>
                <w:sz w:val="28"/>
                <w:szCs w:val="28"/>
              </w:rPr>
              <w:t>STT</w:t>
            </w:r>
            <w:bookmarkEnd w:id="1727"/>
            <w:bookmarkEnd w:id="1728"/>
            <w:bookmarkEnd w:id="1729"/>
          </w:p>
        </w:tc>
        <w:tc>
          <w:tcPr>
            <w:tcW w:w="1710" w:type="dxa"/>
            <w:shd w:val="clear" w:color="auto" w:fill="ED7D31" w:themeFill="accent2"/>
          </w:tcPr>
          <w:p w14:paraId="640807E8"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730" w:name="_Toc152974023"/>
            <w:bookmarkStart w:id="1731" w:name="_Toc152974901"/>
            <w:bookmarkStart w:id="1732" w:name="_Toc153441907"/>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730"/>
            <w:bookmarkEnd w:id="1731"/>
            <w:bookmarkEnd w:id="1732"/>
            <w:proofErr w:type="spellEnd"/>
          </w:p>
        </w:tc>
        <w:tc>
          <w:tcPr>
            <w:tcW w:w="2192" w:type="dxa"/>
            <w:shd w:val="clear" w:color="auto" w:fill="ED7D31" w:themeFill="accent2"/>
          </w:tcPr>
          <w:p w14:paraId="23244645"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733" w:name="_Toc152974024"/>
            <w:bookmarkStart w:id="1734" w:name="_Toc152974902"/>
            <w:bookmarkStart w:id="1735" w:name="_Toc153441908"/>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733"/>
            <w:bookmarkEnd w:id="1734"/>
            <w:bookmarkEnd w:id="1735"/>
            <w:proofErr w:type="spellEnd"/>
          </w:p>
        </w:tc>
        <w:tc>
          <w:tcPr>
            <w:tcW w:w="2130" w:type="dxa"/>
            <w:shd w:val="clear" w:color="auto" w:fill="ED7D31" w:themeFill="accent2"/>
          </w:tcPr>
          <w:p w14:paraId="41A889A0"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736" w:name="_Toc152974025"/>
            <w:bookmarkStart w:id="1737" w:name="_Toc152974903"/>
            <w:bookmarkStart w:id="1738" w:name="_Toc153441909"/>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736"/>
            <w:bookmarkEnd w:id="1737"/>
            <w:bookmarkEnd w:id="1738"/>
            <w:proofErr w:type="spellEnd"/>
          </w:p>
        </w:tc>
        <w:tc>
          <w:tcPr>
            <w:tcW w:w="1890" w:type="dxa"/>
            <w:shd w:val="clear" w:color="auto" w:fill="ED7D31" w:themeFill="accent2"/>
          </w:tcPr>
          <w:p w14:paraId="79B4A0AE"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739" w:name="_Toc152974026"/>
            <w:bookmarkStart w:id="1740" w:name="_Toc152974904"/>
            <w:bookmarkStart w:id="1741" w:name="_Toc153441910"/>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739"/>
            <w:bookmarkEnd w:id="1740"/>
            <w:bookmarkEnd w:id="1741"/>
            <w:proofErr w:type="spellEnd"/>
          </w:p>
        </w:tc>
      </w:tr>
      <w:tr w:rsidR="00C16ACB" w14:paraId="1729DFA9" w14:textId="77777777" w:rsidTr="1AE4BDD7">
        <w:tc>
          <w:tcPr>
            <w:tcW w:w="808" w:type="dxa"/>
          </w:tcPr>
          <w:p w14:paraId="0B2C9CA0" w14:textId="77777777" w:rsidR="002214F9" w:rsidRPr="00B9495D"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742" w:name="_Toc152974027"/>
            <w:bookmarkStart w:id="1743" w:name="_Toc152974905"/>
            <w:bookmarkStart w:id="1744" w:name="_Toc153441911"/>
            <w:r w:rsidRPr="10EA46D3">
              <w:rPr>
                <w:rFonts w:ascii="Times New Roman" w:eastAsia="Times New Roman" w:hAnsi="Times New Roman"/>
                <w:b/>
                <w:sz w:val="28"/>
                <w:szCs w:val="28"/>
              </w:rPr>
              <w:t>1</w:t>
            </w:r>
            <w:bookmarkEnd w:id="1742"/>
            <w:bookmarkEnd w:id="1743"/>
            <w:bookmarkEnd w:id="1744"/>
          </w:p>
        </w:tc>
        <w:tc>
          <w:tcPr>
            <w:tcW w:w="1710" w:type="dxa"/>
          </w:tcPr>
          <w:p w14:paraId="4981552E" w14:textId="062D2618" w:rsidR="002214F9"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745" w:name="_Toc152974028"/>
            <w:bookmarkStart w:id="1746" w:name="_Toc152974906"/>
            <w:bookmarkStart w:id="1747" w:name="_Toc153441912"/>
            <w:proofErr w:type="spellStart"/>
            <w:r w:rsidRPr="10EA46D3">
              <w:rPr>
                <w:rFonts w:ascii="Times New Roman" w:eastAsia="Times New Roman" w:hAnsi="Times New Roman"/>
                <w:sz w:val="28"/>
                <w:szCs w:val="28"/>
              </w:rPr>
              <w:t>Id_lshd</w:t>
            </w:r>
            <w:bookmarkEnd w:id="1745"/>
            <w:bookmarkEnd w:id="1746"/>
            <w:bookmarkEnd w:id="1747"/>
            <w:proofErr w:type="spellEnd"/>
          </w:p>
        </w:tc>
        <w:tc>
          <w:tcPr>
            <w:tcW w:w="2192" w:type="dxa"/>
          </w:tcPr>
          <w:p w14:paraId="01ADA240" w14:textId="1759AA25" w:rsidR="002214F9"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748" w:name="_Toc152974029"/>
            <w:bookmarkStart w:id="1749" w:name="_Toc152974907"/>
            <w:bookmarkStart w:id="1750" w:name="_Toc153441913"/>
            <w:r w:rsidRPr="10EA46D3">
              <w:rPr>
                <w:rFonts w:ascii="Times New Roman" w:eastAsia="Times New Roman" w:hAnsi="Times New Roman"/>
                <w:sz w:val="28"/>
                <w:szCs w:val="28"/>
              </w:rPr>
              <w:t>INT</w:t>
            </w:r>
            <w:bookmarkEnd w:id="1748"/>
            <w:bookmarkEnd w:id="1749"/>
            <w:bookmarkEnd w:id="1750"/>
          </w:p>
        </w:tc>
        <w:tc>
          <w:tcPr>
            <w:tcW w:w="2130" w:type="dxa"/>
          </w:tcPr>
          <w:p w14:paraId="7D36313C" w14:textId="55CF63F6" w:rsidR="002214F9" w:rsidRPr="00B9495D" w:rsidRDefault="1AE4BDD7" w:rsidP="00BD2003">
            <w:pPr>
              <w:tabs>
                <w:tab w:val="left" w:pos="360"/>
              </w:tabs>
              <w:spacing w:line="360" w:lineRule="auto"/>
              <w:outlineLvl w:val="2"/>
              <w:rPr>
                <w:rFonts w:ascii="Times New Roman" w:eastAsia="Times New Roman" w:hAnsi="Times New Roman"/>
                <w:sz w:val="28"/>
                <w:szCs w:val="28"/>
              </w:rPr>
            </w:pPr>
            <w:bookmarkStart w:id="1751" w:name="_Toc152974030"/>
            <w:bookmarkStart w:id="1752" w:name="_Toc152974908"/>
            <w:bookmarkStart w:id="1753" w:name="_Toc153441914"/>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lịch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sử</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bookmarkEnd w:id="1751"/>
            <w:bookmarkEnd w:id="1752"/>
            <w:bookmarkEnd w:id="1753"/>
            <w:proofErr w:type="spellEnd"/>
          </w:p>
        </w:tc>
        <w:tc>
          <w:tcPr>
            <w:tcW w:w="1890" w:type="dxa"/>
          </w:tcPr>
          <w:p w14:paraId="230BCFA6" w14:textId="77777777" w:rsidR="002214F9" w:rsidRPr="00B9495D" w:rsidRDefault="002214F9" w:rsidP="10EA46D3">
            <w:pPr>
              <w:tabs>
                <w:tab w:val="left" w:pos="360"/>
              </w:tabs>
              <w:spacing w:line="360" w:lineRule="auto"/>
              <w:jc w:val="center"/>
              <w:outlineLvl w:val="2"/>
              <w:rPr>
                <w:rFonts w:ascii="Times New Roman" w:eastAsia="Times New Roman" w:hAnsi="Times New Roman"/>
                <w:sz w:val="28"/>
                <w:szCs w:val="28"/>
              </w:rPr>
            </w:pPr>
            <w:bookmarkStart w:id="1754" w:name="_Toc152974031"/>
            <w:bookmarkStart w:id="1755" w:name="_Toc152974909"/>
            <w:bookmarkStart w:id="1756" w:name="_Toc153441915"/>
            <w:r w:rsidRPr="10EA46D3">
              <w:rPr>
                <w:rFonts w:ascii="Times New Roman" w:eastAsia="Times New Roman" w:hAnsi="Times New Roman"/>
                <w:sz w:val="28"/>
                <w:szCs w:val="28"/>
              </w:rPr>
              <w:t>PK</w:t>
            </w:r>
            <w:bookmarkEnd w:id="1754"/>
            <w:bookmarkEnd w:id="1755"/>
            <w:bookmarkEnd w:id="1756"/>
          </w:p>
        </w:tc>
      </w:tr>
      <w:tr w:rsidR="00C16ACB" w14:paraId="253E0501" w14:textId="77777777" w:rsidTr="1AE4BDD7">
        <w:tc>
          <w:tcPr>
            <w:tcW w:w="808" w:type="dxa"/>
          </w:tcPr>
          <w:p w14:paraId="3C760D64" w14:textId="77777777" w:rsidR="007D77B0" w:rsidRPr="00B9495D" w:rsidRDefault="007D77B0" w:rsidP="10EA46D3">
            <w:pPr>
              <w:tabs>
                <w:tab w:val="left" w:pos="360"/>
              </w:tabs>
              <w:spacing w:line="360" w:lineRule="auto"/>
              <w:jc w:val="center"/>
              <w:outlineLvl w:val="2"/>
              <w:rPr>
                <w:rFonts w:ascii="Times New Roman" w:eastAsia="Times New Roman" w:hAnsi="Times New Roman"/>
                <w:b/>
                <w:sz w:val="28"/>
                <w:szCs w:val="28"/>
              </w:rPr>
            </w:pPr>
            <w:bookmarkStart w:id="1757" w:name="_Toc152974032"/>
            <w:bookmarkStart w:id="1758" w:name="_Toc152974910"/>
            <w:bookmarkStart w:id="1759" w:name="_Toc153441916"/>
            <w:r w:rsidRPr="10EA46D3">
              <w:rPr>
                <w:rFonts w:ascii="Times New Roman" w:eastAsia="Times New Roman" w:hAnsi="Times New Roman"/>
                <w:b/>
                <w:sz w:val="28"/>
                <w:szCs w:val="28"/>
              </w:rPr>
              <w:t>2</w:t>
            </w:r>
            <w:bookmarkEnd w:id="1757"/>
            <w:bookmarkEnd w:id="1758"/>
            <w:bookmarkEnd w:id="1759"/>
          </w:p>
        </w:tc>
        <w:tc>
          <w:tcPr>
            <w:tcW w:w="1710" w:type="dxa"/>
          </w:tcPr>
          <w:p w14:paraId="17EC9B9C" w14:textId="087B1507" w:rsidR="007D77B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760" w:name="_Toc152974033"/>
            <w:bookmarkStart w:id="1761" w:name="_Toc152974911"/>
            <w:bookmarkStart w:id="1762" w:name="_Toc153441917"/>
            <w:proofErr w:type="spellStart"/>
            <w:r w:rsidRPr="10EA46D3">
              <w:rPr>
                <w:rFonts w:ascii="Times New Roman" w:eastAsia="Times New Roman" w:hAnsi="Times New Roman"/>
                <w:sz w:val="28"/>
                <w:szCs w:val="28"/>
              </w:rPr>
              <w:t>Id_hd</w:t>
            </w:r>
            <w:bookmarkEnd w:id="1760"/>
            <w:bookmarkEnd w:id="1761"/>
            <w:bookmarkEnd w:id="1762"/>
            <w:proofErr w:type="spellEnd"/>
          </w:p>
        </w:tc>
        <w:tc>
          <w:tcPr>
            <w:tcW w:w="2192" w:type="dxa"/>
          </w:tcPr>
          <w:p w14:paraId="6B1A60D3" w14:textId="46ADE26F" w:rsidR="007D77B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763" w:name="_Toc152974034"/>
            <w:bookmarkStart w:id="1764" w:name="_Toc152974912"/>
            <w:bookmarkStart w:id="1765" w:name="_Toc153441918"/>
            <w:r w:rsidRPr="10EA46D3">
              <w:rPr>
                <w:rFonts w:ascii="Times New Roman" w:eastAsia="Times New Roman" w:hAnsi="Times New Roman"/>
                <w:sz w:val="28"/>
                <w:szCs w:val="28"/>
              </w:rPr>
              <w:t>INT</w:t>
            </w:r>
            <w:bookmarkEnd w:id="1763"/>
            <w:bookmarkEnd w:id="1764"/>
            <w:bookmarkEnd w:id="1765"/>
          </w:p>
        </w:tc>
        <w:tc>
          <w:tcPr>
            <w:tcW w:w="2130" w:type="dxa"/>
          </w:tcPr>
          <w:p w14:paraId="6E015E7C" w14:textId="580D7CBB" w:rsidR="007D77B0" w:rsidRPr="00B9495D" w:rsidRDefault="1AE4BDD7" w:rsidP="00BD2003">
            <w:pPr>
              <w:tabs>
                <w:tab w:val="left" w:pos="360"/>
              </w:tabs>
              <w:spacing w:line="360" w:lineRule="auto"/>
              <w:outlineLvl w:val="2"/>
              <w:rPr>
                <w:rFonts w:ascii="Times New Roman" w:eastAsia="Times New Roman" w:hAnsi="Times New Roman"/>
                <w:sz w:val="28"/>
                <w:szCs w:val="28"/>
              </w:rPr>
            </w:pPr>
            <w:bookmarkStart w:id="1766" w:name="_Toc152974035"/>
            <w:bookmarkStart w:id="1767" w:name="_Toc152974913"/>
            <w:bookmarkStart w:id="1768" w:name="_Toc153441919"/>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bookmarkEnd w:id="1766"/>
            <w:bookmarkEnd w:id="1767"/>
            <w:bookmarkEnd w:id="1768"/>
            <w:proofErr w:type="spellEnd"/>
          </w:p>
        </w:tc>
        <w:tc>
          <w:tcPr>
            <w:tcW w:w="1890" w:type="dxa"/>
          </w:tcPr>
          <w:p w14:paraId="4592A12D" w14:textId="67416E8F" w:rsidR="007D77B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769" w:name="_Toc152974036"/>
            <w:bookmarkStart w:id="1770" w:name="_Toc152974914"/>
            <w:bookmarkStart w:id="1771" w:name="_Toc153441920"/>
            <w:r w:rsidRPr="10EA46D3">
              <w:rPr>
                <w:rFonts w:ascii="Times New Roman" w:eastAsia="Times New Roman" w:hAnsi="Times New Roman"/>
                <w:sz w:val="28"/>
                <w:szCs w:val="28"/>
              </w:rPr>
              <w:t>FK</w:t>
            </w:r>
            <w:bookmarkEnd w:id="1769"/>
            <w:bookmarkEnd w:id="1770"/>
            <w:bookmarkEnd w:id="1771"/>
          </w:p>
        </w:tc>
      </w:tr>
      <w:tr w:rsidR="00C16ACB" w14:paraId="288AD871" w14:textId="77777777" w:rsidTr="1AE4BDD7">
        <w:tc>
          <w:tcPr>
            <w:tcW w:w="808" w:type="dxa"/>
          </w:tcPr>
          <w:p w14:paraId="5752C00B" w14:textId="77777777" w:rsidR="007D77B0" w:rsidRPr="00B9495D" w:rsidRDefault="007D77B0" w:rsidP="10EA46D3">
            <w:pPr>
              <w:tabs>
                <w:tab w:val="left" w:pos="360"/>
              </w:tabs>
              <w:spacing w:line="360" w:lineRule="auto"/>
              <w:jc w:val="center"/>
              <w:outlineLvl w:val="2"/>
              <w:rPr>
                <w:rFonts w:ascii="Times New Roman" w:eastAsia="Times New Roman" w:hAnsi="Times New Roman"/>
                <w:b/>
                <w:sz w:val="28"/>
                <w:szCs w:val="28"/>
              </w:rPr>
            </w:pPr>
            <w:bookmarkStart w:id="1772" w:name="_Toc152974037"/>
            <w:bookmarkStart w:id="1773" w:name="_Toc152974915"/>
            <w:bookmarkStart w:id="1774" w:name="_Toc153441921"/>
            <w:r w:rsidRPr="10EA46D3">
              <w:rPr>
                <w:rFonts w:ascii="Times New Roman" w:eastAsia="Times New Roman" w:hAnsi="Times New Roman"/>
                <w:b/>
                <w:sz w:val="28"/>
                <w:szCs w:val="28"/>
              </w:rPr>
              <w:t>3</w:t>
            </w:r>
            <w:bookmarkEnd w:id="1772"/>
            <w:bookmarkEnd w:id="1773"/>
            <w:bookmarkEnd w:id="1774"/>
          </w:p>
        </w:tc>
        <w:tc>
          <w:tcPr>
            <w:tcW w:w="1710" w:type="dxa"/>
          </w:tcPr>
          <w:p w14:paraId="1C9E472E" w14:textId="27C189E3" w:rsidR="007D77B0" w:rsidRPr="00B9495D"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Id_tk</w:t>
            </w:r>
            <w:proofErr w:type="spellEnd"/>
          </w:p>
        </w:tc>
        <w:tc>
          <w:tcPr>
            <w:tcW w:w="2192" w:type="dxa"/>
          </w:tcPr>
          <w:p w14:paraId="7F1D79BD" w14:textId="7E00B980" w:rsidR="007D77B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775" w:name="_Toc152974038"/>
            <w:bookmarkStart w:id="1776" w:name="_Toc152974916"/>
            <w:bookmarkStart w:id="1777" w:name="_Toc153441922"/>
            <w:r w:rsidRPr="10EA46D3">
              <w:rPr>
                <w:rFonts w:ascii="Times New Roman" w:eastAsia="Times New Roman" w:hAnsi="Times New Roman"/>
                <w:sz w:val="28"/>
                <w:szCs w:val="28"/>
              </w:rPr>
              <w:t>INT</w:t>
            </w:r>
            <w:bookmarkEnd w:id="1775"/>
            <w:bookmarkEnd w:id="1776"/>
            <w:bookmarkEnd w:id="1777"/>
          </w:p>
        </w:tc>
        <w:tc>
          <w:tcPr>
            <w:tcW w:w="2130" w:type="dxa"/>
          </w:tcPr>
          <w:p w14:paraId="28D4332F" w14:textId="0812D2C2" w:rsidR="007D77B0" w:rsidRPr="00B9495D" w:rsidRDefault="1AE4BDD7" w:rsidP="00BD2003">
            <w:pPr>
              <w:tabs>
                <w:tab w:val="left" w:pos="360"/>
              </w:tabs>
              <w:spacing w:line="360" w:lineRule="auto"/>
              <w:outlineLvl w:val="2"/>
              <w:rPr>
                <w:rFonts w:ascii="Times New Roman" w:eastAsia="Times New Roman" w:hAnsi="Times New Roman"/>
                <w:sz w:val="28"/>
                <w:szCs w:val="28"/>
              </w:rPr>
            </w:pPr>
            <w:bookmarkStart w:id="1778" w:name="_Toc152974039"/>
            <w:bookmarkStart w:id="1779" w:name="_Toc152974917"/>
            <w:bookmarkStart w:id="1780" w:name="_Toc153441923"/>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tài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khoản</w:t>
            </w:r>
            <w:bookmarkEnd w:id="1778"/>
            <w:bookmarkEnd w:id="1779"/>
            <w:bookmarkEnd w:id="1780"/>
            <w:proofErr w:type="spellEnd"/>
          </w:p>
        </w:tc>
        <w:tc>
          <w:tcPr>
            <w:tcW w:w="1890" w:type="dxa"/>
          </w:tcPr>
          <w:p w14:paraId="6FBC5EB9" w14:textId="1734BE17" w:rsidR="007D77B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781" w:name="_Toc152974040"/>
            <w:bookmarkStart w:id="1782" w:name="_Toc152974918"/>
            <w:bookmarkStart w:id="1783" w:name="_Toc153441924"/>
            <w:r w:rsidRPr="10EA46D3">
              <w:rPr>
                <w:rFonts w:ascii="Times New Roman" w:eastAsia="Times New Roman" w:hAnsi="Times New Roman"/>
                <w:sz w:val="28"/>
                <w:szCs w:val="28"/>
              </w:rPr>
              <w:t>FK</w:t>
            </w:r>
            <w:bookmarkEnd w:id="1781"/>
            <w:bookmarkEnd w:id="1782"/>
            <w:bookmarkEnd w:id="1783"/>
          </w:p>
        </w:tc>
      </w:tr>
      <w:tr w:rsidR="00276C13" w14:paraId="1550815B" w14:textId="77777777" w:rsidTr="1AE4BDD7">
        <w:tc>
          <w:tcPr>
            <w:tcW w:w="808" w:type="dxa"/>
          </w:tcPr>
          <w:p w14:paraId="719E3CFE" w14:textId="77777777" w:rsidR="007D77B0" w:rsidRDefault="007D77B0" w:rsidP="10EA46D3">
            <w:pPr>
              <w:tabs>
                <w:tab w:val="left" w:pos="360"/>
              </w:tabs>
              <w:spacing w:line="360" w:lineRule="auto"/>
              <w:jc w:val="center"/>
              <w:outlineLvl w:val="2"/>
              <w:rPr>
                <w:rFonts w:ascii="Times New Roman" w:eastAsia="Times New Roman" w:hAnsi="Times New Roman"/>
                <w:b/>
                <w:sz w:val="28"/>
                <w:szCs w:val="28"/>
              </w:rPr>
            </w:pPr>
            <w:bookmarkStart w:id="1784" w:name="_Toc152974041"/>
            <w:bookmarkStart w:id="1785" w:name="_Toc152974919"/>
            <w:bookmarkStart w:id="1786" w:name="_Toc153441925"/>
            <w:r w:rsidRPr="10EA46D3">
              <w:rPr>
                <w:rFonts w:ascii="Times New Roman" w:eastAsia="Times New Roman" w:hAnsi="Times New Roman"/>
                <w:b/>
                <w:sz w:val="28"/>
                <w:szCs w:val="28"/>
              </w:rPr>
              <w:t>4</w:t>
            </w:r>
            <w:bookmarkEnd w:id="1784"/>
            <w:bookmarkEnd w:id="1785"/>
            <w:bookmarkEnd w:id="1786"/>
          </w:p>
        </w:tc>
        <w:tc>
          <w:tcPr>
            <w:tcW w:w="1710" w:type="dxa"/>
          </w:tcPr>
          <w:p w14:paraId="5E96C339" w14:textId="2BF6633C" w:rsidR="007D77B0" w:rsidRDefault="1AE4BDD7" w:rsidP="00BD2003">
            <w:pPr>
              <w:tabs>
                <w:tab w:val="left" w:pos="360"/>
              </w:tabs>
              <w:spacing w:line="360" w:lineRule="auto"/>
              <w:jc w:val="center"/>
              <w:outlineLvl w:val="2"/>
              <w:rPr>
                <w:rFonts w:ascii="Times New Roman" w:eastAsia="Times New Roman" w:hAnsi="Times New Roman"/>
                <w:sz w:val="28"/>
                <w:szCs w:val="28"/>
              </w:rPr>
            </w:pPr>
            <w:bookmarkStart w:id="1787" w:name="_Toc152974042"/>
            <w:bookmarkStart w:id="1788" w:name="_Toc152974920"/>
            <w:bookmarkStart w:id="1789" w:name="_Toc153441926"/>
            <w:proofErr w:type="spellStart"/>
            <w:r w:rsidRPr="10EA46D3">
              <w:rPr>
                <w:rFonts w:ascii="Times New Roman" w:eastAsia="Times New Roman" w:hAnsi="Times New Roman"/>
                <w:sz w:val="28"/>
                <w:szCs w:val="28"/>
              </w:rPr>
              <w:t>Trang_thai</w:t>
            </w:r>
            <w:bookmarkEnd w:id="1787"/>
            <w:bookmarkEnd w:id="1788"/>
            <w:bookmarkEnd w:id="1789"/>
            <w:proofErr w:type="spellEnd"/>
          </w:p>
        </w:tc>
        <w:tc>
          <w:tcPr>
            <w:tcW w:w="2192" w:type="dxa"/>
          </w:tcPr>
          <w:p w14:paraId="58CC51B9" w14:textId="2DBA151A" w:rsidR="007D77B0" w:rsidRDefault="1AE4BDD7" w:rsidP="00BD2003">
            <w:pPr>
              <w:tabs>
                <w:tab w:val="left" w:pos="360"/>
              </w:tabs>
              <w:spacing w:line="360" w:lineRule="auto"/>
              <w:jc w:val="center"/>
              <w:outlineLvl w:val="2"/>
              <w:rPr>
                <w:rFonts w:ascii="Times New Roman" w:eastAsia="Times New Roman" w:hAnsi="Times New Roman"/>
                <w:sz w:val="28"/>
                <w:szCs w:val="28"/>
              </w:rPr>
            </w:pPr>
            <w:bookmarkStart w:id="1790" w:name="_Toc152974043"/>
            <w:bookmarkStart w:id="1791" w:name="_Toc152974921"/>
            <w:bookmarkStart w:id="1792" w:name="_Toc153441927"/>
            <w:r w:rsidRPr="10EA46D3">
              <w:rPr>
                <w:rFonts w:ascii="Times New Roman" w:eastAsia="Times New Roman" w:hAnsi="Times New Roman"/>
                <w:sz w:val="28"/>
                <w:szCs w:val="28"/>
              </w:rPr>
              <w:t>INT</w:t>
            </w:r>
            <w:bookmarkEnd w:id="1790"/>
            <w:bookmarkEnd w:id="1791"/>
            <w:bookmarkEnd w:id="1792"/>
          </w:p>
        </w:tc>
        <w:tc>
          <w:tcPr>
            <w:tcW w:w="2130" w:type="dxa"/>
          </w:tcPr>
          <w:p w14:paraId="31681541" w14:textId="5B350B3B" w:rsidR="007D77B0" w:rsidRPr="00B9495D"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Thái</w:t>
            </w:r>
          </w:p>
        </w:tc>
        <w:tc>
          <w:tcPr>
            <w:tcW w:w="1890" w:type="dxa"/>
          </w:tcPr>
          <w:p w14:paraId="01041970" w14:textId="7DAF2ADE" w:rsidR="007D77B0"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793" w:name="_Toc152974044"/>
            <w:bookmarkStart w:id="1794" w:name="_Toc152974922"/>
            <w:bookmarkStart w:id="1795" w:name="_Toc153441928"/>
            <w:r w:rsidRPr="10EA46D3">
              <w:rPr>
                <w:rFonts w:ascii="Times New Roman" w:eastAsia="Times New Roman" w:hAnsi="Times New Roman"/>
                <w:sz w:val="28"/>
                <w:szCs w:val="28"/>
              </w:rPr>
              <w:t>1</w:t>
            </w:r>
            <w:bookmarkEnd w:id="1793"/>
            <w:bookmarkEnd w:id="1794"/>
            <w:bookmarkEnd w:id="1795"/>
          </w:p>
        </w:tc>
      </w:tr>
      <w:tr w:rsidR="00BA5D8D" w14:paraId="5F25EFCB" w14:textId="77777777" w:rsidTr="1AE4BDD7">
        <w:tc>
          <w:tcPr>
            <w:tcW w:w="808" w:type="dxa"/>
          </w:tcPr>
          <w:p w14:paraId="4C7F4538" w14:textId="77777777" w:rsidR="002214F9"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796" w:name="_Toc152974045"/>
            <w:bookmarkStart w:id="1797" w:name="_Toc152974923"/>
            <w:bookmarkStart w:id="1798" w:name="_Toc153441929"/>
            <w:r w:rsidRPr="10EA46D3">
              <w:rPr>
                <w:rFonts w:ascii="Times New Roman" w:eastAsia="Times New Roman" w:hAnsi="Times New Roman"/>
                <w:b/>
                <w:sz w:val="28"/>
                <w:szCs w:val="28"/>
              </w:rPr>
              <w:t>5</w:t>
            </w:r>
            <w:bookmarkEnd w:id="1796"/>
            <w:bookmarkEnd w:id="1797"/>
            <w:bookmarkEnd w:id="1798"/>
          </w:p>
        </w:tc>
        <w:tc>
          <w:tcPr>
            <w:tcW w:w="1710" w:type="dxa"/>
          </w:tcPr>
          <w:p w14:paraId="498F4D6C" w14:textId="44530328" w:rsidR="002214F9"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Mo_ta</w:t>
            </w:r>
            <w:proofErr w:type="spellEnd"/>
          </w:p>
        </w:tc>
        <w:tc>
          <w:tcPr>
            <w:tcW w:w="2192" w:type="dxa"/>
          </w:tcPr>
          <w:p w14:paraId="199A02C0" w14:textId="4886952C" w:rsidR="002214F9"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VARCHAR</w:t>
            </w:r>
          </w:p>
        </w:tc>
        <w:tc>
          <w:tcPr>
            <w:tcW w:w="2130" w:type="dxa"/>
          </w:tcPr>
          <w:p w14:paraId="44684369" w14:textId="3F39B91C" w:rsidR="002214F9" w:rsidRPr="00B9495D"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Mô</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tả</w:t>
            </w:r>
            <w:proofErr w:type="spellEnd"/>
          </w:p>
        </w:tc>
        <w:tc>
          <w:tcPr>
            <w:tcW w:w="1890" w:type="dxa"/>
          </w:tcPr>
          <w:p w14:paraId="6EEEEDCE" w14:textId="77777777" w:rsidR="002214F9" w:rsidRDefault="002214F9" w:rsidP="10EA46D3">
            <w:pPr>
              <w:tabs>
                <w:tab w:val="left" w:pos="360"/>
              </w:tabs>
              <w:spacing w:line="360" w:lineRule="auto"/>
              <w:jc w:val="center"/>
              <w:outlineLvl w:val="2"/>
              <w:rPr>
                <w:rFonts w:ascii="Times New Roman" w:eastAsia="Times New Roman" w:hAnsi="Times New Roman"/>
                <w:sz w:val="28"/>
                <w:szCs w:val="28"/>
              </w:rPr>
            </w:pPr>
            <w:bookmarkStart w:id="1799" w:name="_Toc152974046"/>
            <w:bookmarkStart w:id="1800" w:name="_Toc152974924"/>
            <w:bookmarkStart w:id="1801" w:name="_Toc153441930"/>
            <w:r w:rsidRPr="10EA46D3">
              <w:rPr>
                <w:rFonts w:ascii="Times New Roman" w:eastAsia="Times New Roman" w:hAnsi="Times New Roman"/>
                <w:sz w:val="28"/>
                <w:szCs w:val="28"/>
              </w:rPr>
              <w:t>NULL</w:t>
            </w:r>
            <w:bookmarkEnd w:id="1799"/>
            <w:bookmarkEnd w:id="1800"/>
            <w:bookmarkEnd w:id="1801"/>
          </w:p>
        </w:tc>
      </w:tr>
      <w:tr w:rsidR="00BA5D8D" w14:paraId="79047D07" w14:textId="77777777" w:rsidTr="1AE4BDD7">
        <w:tc>
          <w:tcPr>
            <w:tcW w:w="808" w:type="dxa"/>
          </w:tcPr>
          <w:p w14:paraId="4D6D379B" w14:textId="77777777" w:rsidR="002214F9" w:rsidRDefault="002214F9" w:rsidP="10EA46D3">
            <w:pPr>
              <w:tabs>
                <w:tab w:val="left" w:pos="360"/>
              </w:tabs>
              <w:spacing w:line="360" w:lineRule="auto"/>
              <w:jc w:val="center"/>
              <w:outlineLvl w:val="2"/>
              <w:rPr>
                <w:rFonts w:ascii="Times New Roman" w:eastAsia="Times New Roman" w:hAnsi="Times New Roman"/>
                <w:b/>
                <w:sz w:val="28"/>
                <w:szCs w:val="28"/>
              </w:rPr>
            </w:pPr>
            <w:bookmarkStart w:id="1802" w:name="_Toc152974047"/>
            <w:bookmarkStart w:id="1803" w:name="_Toc152974925"/>
            <w:bookmarkStart w:id="1804" w:name="_Toc153441931"/>
            <w:r w:rsidRPr="10EA46D3">
              <w:rPr>
                <w:rFonts w:ascii="Times New Roman" w:eastAsia="Times New Roman" w:hAnsi="Times New Roman"/>
                <w:b/>
                <w:sz w:val="28"/>
                <w:szCs w:val="28"/>
              </w:rPr>
              <w:t>6</w:t>
            </w:r>
            <w:bookmarkEnd w:id="1802"/>
            <w:bookmarkEnd w:id="1803"/>
            <w:bookmarkEnd w:id="1804"/>
          </w:p>
        </w:tc>
        <w:tc>
          <w:tcPr>
            <w:tcW w:w="1710" w:type="dxa"/>
          </w:tcPr>
          <w:p w14:paraId="71FB0E9F" w14:textId="404F213E" w:rsidR="002214F9"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Ngay_thay_doi</w:t>
            </w:r>
            <w:proofErr w:type="spellEnd"/>
          </w:p>
        </w:tc>
        <w:tc>
          <w:tcPr>
            <w:tcW w:w="2192" w:type="dxa"/>
          </w:tcPr>
          <w:p w14:paraId="476CD762" w14:textId="5567F03E" w:rsidR="002214F9" w:rsidRDefault="1AE4BDD7" w:rsidP="00BD2003">
            <w:pPr>
              <w:tabs>
                <w:tab w:val="left" w:pos="360"/>
              </w:tabs>
              <w:spacing w:line="360" w:lineRule="auto"/>
              <w:jc w:val="center"/>
              <w:outlineLvl w:val="2"/>
              <w:rPr>
                <w:rFonts w:ascii="Times New Roman" w:eastAsia="Times New Roman" w:hAnsi="Times New Roman"/>
                <w:sz w:val="28"/>
                <w:szCs w:val="28"/>
              </w:rPr>
            </w:pPr>
            <w:bookmarkStart w:id="1805" w:name="_Toc152974048"/>
            <w:bookmarkStart w:id="1806" w:name="_Toc152974926"/>
            <w:bookmarkStart w:id="1807" w:name="_Toc153441932"/>
            <w:r w:rsidRPr="10EA46D3">
              <w:rPr>
                <w:rFonts w:ascii="Times New Roman" w:eastAsia="Times New Roman" w:hAnsi="Times New Roman"/>
                <w:sz w:val="28"/>
                <w:szCs w:val="28"/>
              </w:rPr>
              <w:t>DATETIME</w:t>
            </w:r>
            <w:bookmarkEnd w:id="1805"/>
            <w:bookmarkEnd w:id="1806"/>
            <w:bookmarkEnd w:id="1807"/>
          </w:p>
        </w:tc>
        <w:tc>
          <w:tcPr>
            <w:tcW w:w="2130" w:type="dxa"/>
          </w:tcPr>
          <w:p w14:paraId="358F9A8D" w14:textId="627A5997" w:rsidR="002214F9" w:rsidRPr="00B9495D"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Ngày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thay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đổi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của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hóa</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đơn</w:t>
            </w:r>
            <w:proofErr w:type="spellEnd"/>
          </w:p>
        </w:tc>
        <w:tc>
          <w:tcPr>
            <w:tcW w:w="1890" w:type="dxa"/>
          </w:tcPr>
          <w:p w14:paraId="6128E5CB" w14:textId="77777777" w:rsidR="002214F9" w:rsidRDefault="002214F9" w:rsidP="10EA46D3">
            <w:pPr>
              <w:tabs>
                <w:tab w:val="left" w:pos="360"/>
              </w:tabs>
              <w:spacing w:line="360" w:lineRule="auto"/>
              <w:jc w:val="center"/>
              <w:outlineLvl w:val="2"/>
              <w:rPr>
                <w:rFonts w:ascii="Times New Roman" w:eastAsia="Times New Roman" w:hAnsi="Times New Roman"/>
                <w:sz w:val="28"/>
                <w:szCs w:val="28"/>
              </w:rPr>
            </w:pPr>
            <w:bookmarkStart w:id="1808" w:name="_Toc152974049"/>
            <w:bookmarkStart w:id="1809" w:name="_Toc152974927"/>
            <w:bookmarkStart w:id="1810" w:name="_Toc153441933"/>
            <w:r w:rsidRPr="10EA46D3">
              <w:rPr>
                <w:rFonts w:ascii="Times New Roman" w:eastAsia="Times New Roman" w:hAnsi="Times New Roman"/>
                <w:sz w:val="28"/>
                <w:szCs w:val="28"/>
              </w:rPr>
              <w:t>NULL</w:t>
            </w:r>
            <w:bookmarkEnd w:id="1808"/>
            <w:bookmarkEnd w:id="1809"/>
            <w:bookmarkEnd w:id="1810"/>
          </w:p>
        </w:tc>
      </w:tr>
    </w:tbl>
    <w:p w14:paraId="1F39ED78" w14:textId="00E526A3" w:rsidR="1AE4BDD7" w:rsidRDefault="1AE4BDD7" w:rsidP="00BD2003">
      <w:pPr>
        <w:spacing w:after="0" w:line="360" w:lineRule="auto"/>
        <w:rPr>
          <w:rFonts w:ascii="Times New Roman" w:eastAsia="Times New Roman" w:hAnsi="Times New Roman" w:cs="Times New Roman"/>
        </w:rPr>
      </w:pPr>
    </w:p>
    <w:p w14:paraId="5AEAE374" w14:textId="58ED7D80" w:rsidR="00276C13" w:rsidRDefault="00276C13" w:rsidP="10EA46D3">
      <w:pPr>
        <w:tabs>
          <w:tab w:val="left" w:pos="360"/>
        </w:tabs>
        <w:spacing w:after="0" w:line="360" w:lineRule="auto"/>
        <w:outlineLvl w:val="2"/>
        <w:rPr>
          <w:rFonts w:ascii="Times New Roman" w:eastAsia="Times New Roman" w:hAnsi="Times New Roman" w:cs="Times New Roman"/>
          <w:b/>
          <w:i/>
          <w:sz w:val="28"/>
          <w:szCs w:val="28"/>
        </w:rPr>
      </w:pPr>
    </w:p>
    <w:p w14:paraId="5DF346BC" w14:textId="7F041BB7" w:rsidR="00D4048D" w:rsidRDefault="00276C13"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r w:rsidRPr="10EA46D3">
        <w:rPr>
          <w:rFonts w:ascii="Times New Roman" w:eastAsia="Times New Roman" w:hAnsi="Times New Roman" w:cs="Times New Roman"/>
          <w:b/>
          <w:i/>
          <w:sz w:val="28"/>
          <w:szCs w:val="28"/>
        </w:rPr>
        <w:br w:type="page"/>
      </w:r>
      <w:bookmarkStart w:id="1811" w:name="_Toc153435911"/>
      <w:r w:rsidR="0A9B77CB" w:rsidRPr="0A9B77CB">
        <w:rPr>
          <w:rFonts w:ascii="Times New Roman" w:eastAsia="Times New Roman" w:hAnsi="Times New Roman" w:cs="Times New Roman"/>
          <w:b/>
          <w:bCs/>
          <w:color w:val="000000" w:themeColor="text1"/>
          <w:sz w:val="28"/>
          <w:szCs w:val="28"/>
        </w:rPr>
        <w:t xml:space="preserve">H15: </w:t>
      </w:r>
      <w:proofErr w:type="spellStart"/>
      <w:r w:rsidR="0A9B77CB" w:rsidRPr="0A9B77CB">
        <w:rPr>
          <w:rFonts w:ascii="Times New Roman" w:eastAsia="Times New Roman" w:hAnsi="Times New Roman" w:cs="Times New Roman"/>
          <w:b/>
          <w:bCs/>
          <w:color w:val="000000" w:themeColor="text1"/>
          <w:sz w:val="28"/>
          <w:szCs w:val="28"/>
        </w:rPr>
        <w:t>Bảng</w:t>
      </w:r>
      <w:proofErr w:type="spellEnd"/>
      <w:r w:rsidR="0A9B77CB" w:rsidRPr="0A9B77CB">
        <w:rPr>
          <w:rFonts w:ascii="Times New Roman" w:eastAsia="Times New Roman" w:hAnsi="Times New Roman" w:cs="Times New Roman"/>
          <w:b/>
          <w:bCs/>
          <w:color w:val="000000" w:themeColor="text1"/>
          <w:sz w:val="28"/>
          <w:szCs w:val="28"/>
        </w:rPr>
        <w:t xml:space="preserve"> </w:t>
      </w:r>
      <w:proofErr w:type="spellStart"/>
      <w:r w:rsidR="0A9B77CB" w:rsidRPr="0A9B77CB">
        <w:rPr>
          <w:rFonts w:ascii="Times New Roman" w:eastAsia="Times New Roman" w:hAnsi="Times New Roman" w:cs="Times New Roman"/>
          <w:b/>
          <w:bCs/>
          <w:color w:val="000000" w:themeColor="text1"/>
          <w:sz w:val="28"/>
          <w:szCs w:val="28"/>
        </w:rPr>
        <w:t>loại</w:t>
      </w:r>
      <w:proofErr w:type="spellEnd"/>
      <w:r w:rsidR="0A9B77CB" w:rsidRPr="0A9B77CB">
        <w:rPr>
          <w:rFonts w:ascii="Times New Roman" w:eastAsia="Times New Roman" w:hAnsi="Times New Roman" w:cs="Times New Roman"/>
          <w:b/>
          <w:bCs/>
          <w:color w:val="000000" w:themeColor="text1"/>
          <w:sz w:val="28"/>
          <w:szCs w:val="28"/>
        </w:rPr>
        <w:t xml:space="preserve"> </w:t>
      </w:r>
      <w:proofErr w:type="spellStart"/>
      <w:r w:rsidR="0A9B77CB" w:rsidRPr="0A9B77CB">
        <w:rPr>
          <w:rFonts w:ascii="Times New Roman" w:eastAsia="Times New Roman" w:hAnsi="Times New Roman" w:cs="Times New Roman"/>
          <w:b/>
          <w:bCs/>
          <w:color w:val="000000" w:themeColor="text1"/>
          <w:sz w:val="28"/>
          <w:szCs w:val="28"/>
        </w:rPr>
        <w:t>cổ</w:t>
      </w:r>
      <w:proofErr w:type="spellEnd"/>
      <w:r w:rsidR="0A9B77CB" w:rsidRPr="0A9B77CB">
        <w:rPr>
          <w:rFonts w:ascii="Times New Roman" w:eastAsia="Times New Roman" w:hAnsi="Times New Roman" w:cs="Times New Roman"/>
          <w:b/>
          <w:bCs/>
          <w:color w:val="000000" w:themeColor="text1"/>
          <w:sz w:val="28"/>
          <w:szCs w:val="28"/>
        </w:rPr>
        <w:t xml:space="preserve"> </w:t>
      </w:r>
      <w:proofErr w:type="spellStart"/>
      <w:r w:rsidR="0A9B77CB" w:rsidRPr="0A9B77CB">
        <w:rPr>
          <w:rFonts w:ascii="Times New Roman" w:eastAsia="Times New Roman" w:hAnsi="Times New Roman" w:cs="Times New Roman"/>
          <w:b/>
          <w:bCs/>
          <w:color w:val="000000" w:themeColor="text1"/>
          <w:sz w:val="28"/>
          <w:szCs w:val="28"/>
        </w:rPr>
        <w:t>áo</w:t>
      </w:r>
      <w:bookmarkEnd w:id="1811"/>
      <w:proofErr w:type="spellEnd"/>
    </w:p>
    <w:p w14:paraId="70B4ACCA" w14:textId="4422317A"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0F73BB03" wp14:editId="246D3763">
            <wp:extent cx="2562225" cy="2400300"/>
            <wp:effectExtent l="0" t="0" r="0" b="0"/>
            <wp:docPr id="879768890" name="Picture 87976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768890"/>
                    <pic:cNvPicPr/>
                  </pic:nvPicPr>
                  <pic:blipFill>
                    <a:blip r:embed="rId49">
                      <a:extLst>
                        <a:ext uri="{28A0092B-C50C-407E-A947-70E740481C1C}">
                          <a14:useLocalDpi xmlns:a14="http://schemas.microsoft.com/office/drawing/2010/main" val="0"/>
                        </a:ext>
                      </a:extLst>
                    </a:blip>
                    <a:stretch>
                      <a:fillRect/>
                    </a:stretch>
                  </pic:blipFill>
                  <pic:spPr>
                    <a:xfrm>
                      <a:off x="0" y="0"/>
                      <a:ext cx="2562225" cy="2400300"/>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810"/>
        <w:gridCol w:w="1710"/>
        <w:gridCol w:w="2340"/>
        <w:gridCol w:w="1980"/>
        <w:gridCol w:w="1890"/>
      </w:tblGrid>
      <w:tr w:rsidR="00D4048D" w14:paraId="0DC313D7" w14:textId="77777777" w:rsidTr="1AE4BDD7">
        <w:tc>
          <w:tcPr>
            <w:tcW w:w="8730" w:type="dxa"/>
            <w:gridSpan w:val="5"/>
            <w:shd w:val="clear" w:color="auto" w:fill="ED7D31" w:themeFill="accent2"/>
          </w:tcPr>
          <w:p w14:paraId="142FEDD0" w14:textId="353D7BE9" w:rsidR="00D4048D"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812" w:name="_Toc152974050"/>
            <w:bookmarkStart w:id="1813" w:name="_Toc152974928"/>
            <w:bookmarkStart w:id="1814" w:name="_Toc153441934"/>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loai_co_ao</w:t>
            </w:r>
            <w:bookmarkEnd w:id="1812"/>
            <w:bookmarkEnd w:id="1813"/>
            <w:bookmarkEnd w:id="1814"/>
            <w:proofErr w:type="spellEnd"/>
          </w:p>
        </w:tc>
      </w:tr>
      <w:tr w:rsidR="00C16ACB" w14:paraId="21A9DA87" w14:textId="77777777" w:rsidTr="1AE4BDD7">
        <w:tc>
          <w:tcPr>
            <w:tcW w:w="810" w:type="dxa"/>
            <w:shd w:val="clear" w:color="auto" w:fill="ED7D31" w:themeFill="accent2"/>
          </w:tcPr>
          <w:p w14:paraId="0FDCD954"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15" w:name="_Toc152974051"/>
            <w:bookmarkStart w:id="1816" w:name="_Toc152974929"/>
            <w:bookmarkStart w:id="1817" w:name="_Toc153441935"/>
            <w:r w:rsidRPr="10EA46D3">
              <w:rPr>
                <w:rFonts w:ascii="Times New Roman" w:eastAsia="Times New Roman" w:hAnsi="Times New Roman"/>
                <w:b/>
                <w:sz w:val="28"/>
                <w:szCs w:val="28"/>
              </w:rPr>
              <w:t>STT</w:t>
            </w:r>
            <w:bookmarkEnd w:id="1815"/>
            <w:bookmarkEnd w:id="1816"/>
            <w:bookmarkEnd w:id="1817"/>
          </w:p>
        </w:tc>
        <w:tc>
          <w:tcPr>
            <w:tcW w:w="1710" w:type="dxa"/>
            <w:shd w:val="clear" w:color="auto" w:fill="ED7D31" w:themeFill="accent2"/>
          </w:tcPr>
          <w:p w14:paraId="268A242A"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18" w:name="_Toc152974052"/>
            <w:bookmarkStart w:id="1819" w:name="_Toc152974930"/>
            <w:bookmarkStart w:id="1820" w:name="_Toc153441936"/>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818"/>
            <w:bookmarkEnd w:id="1819"/>
            <w:bookmarkEnd w:id="1820"/>
            <w:proofErr w:type="spellEnd"/>
          </w:p>
        </w:tc>
        <w:tc>
          <w:tcPr>
            <w:tcW w:w="2340" w:type="dxa"/>
            <w:shd w:val="clear" w:color="auto" w:fill="ED7D31" w:themeFill="accent2"/>
          </w:tcPr>
          <w:p w14:paraId="1C9A1F06"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21" w:name="_Toc152974053"/>
            <w:bookmarkStart w:id="1822" w:name="_Toc152974931"/>
            <w:bookmarkStart w:id="1823" w:name="_Toc153441937"/>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821"/>
            <w:bookmarkEnd w:id="1822"/>
            <w:bookmarkEnd w:id="1823"/>
            <w:proofErr w:type="spellEnd"/>
          </w:p>
        </w:tc>
        <w:tc>
          <w:tcPr>
            <w:tcW w:w="1980" w:type="dxa"/>
            <w:shd w:val="clear" w:color="auto" w:fill="ED7D31" w:themeFill="accent2"/>
          </w:tcPr>
          <w:p w14:paraId="5FA4F2C2"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24" w:name="_Toc152974054"/>
            <w:bookmarkStart w:id="1825" w:name="_Toc152974932"/>
            <w:bookmarkStart w:id="1826" w:name="_Toc153441938"/>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824"/>
            <w:bookmarkEnd w:id="1825"/>
            <w:bookmarkEnd w:id="1826"/>
            <w:proofErr w:type="spellEnd"/>
          </w:p>
        </w:tc>
        <w:tc>
          <w:tcPr>
            <w:tcW w:w="1890" w:type="dxa"/>
            <w:shd w:val="clear" w:color="auto" w:fill="ED7D31" w:themeFill="accent2"/>
          </w:tcPr>
          <w:p w14:paraId="5601E48D"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27" w:name="_Toc152974055"/>
            <w:bookmarkStart w:id="1828" w:name="_Toc152974933"/>
            <w:bookmarkStart w:id="1829" w:name="_Toc153441939"/>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827"/>
            <w:bookmarkEnd w:id="1828"/>
            <w:bookmarkEnd w:id="1829"/>
            <w:proofErr w:type="spellEnd"/>
          </w:p>
        </w:tc>
      </w:tr>
      <w:tr w:rsidR="00C16ACB" w14:paraId="505C1870" w14:textId="77777777" w:rsidTr="1AE4BDD7">
        <w:tc>
          <w:tcPr>
            <w:tcW w:w="810" w:type="dxa"/>
          </w:tcPr>
          <w:p w14:paraId="0C3136B3"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30" w:name="_Toc152974056"/>
            <w:bookmarkStart w:id="1831" w:name="_Toc152974934"/>
            <w:bookmarkStart w:id="1832" w:name="_Toc153441940"/>
            <w:r w:rsidRPr="10EA46D3">
              <w:rPr>
                <w:rFonts w:ascii="Times New Roman" w:eastAsia="Times New Roman" w:hAnsi="Times New Roman"/>
                <w:b/>
                <w:sz w:val="28"/>
                <w:szCs w:val="28"/>
              </w:rPr>
              <w:t>1</w:t>
            </w:r>
            <w:bookmarkEnd w:id="1830"/>
            <w:bookmarkEnd w:id="1831"/>
            <w:bookmarkEnd w:id="1832"/>
          </w:p>
        </w:tc>
        <w:tc>
          <w:tcPr>
            <w:tcW w:w="1710" w:type="dxa"/>
          </w:tcPr>
          <w:p w14:paraId="570C39B5" w14:textId="7582A5E9" w:rsidR="00D4048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833" w:name="_Toc152974057"/>
            <w:bookmarkStart w:id="1834" w:name="_Toc152974935"/>
            <w:bookmarkStart w:id="1835" w:name="_Toc153441941"/>
            <w:proofErr w:type="spellStart"/>
            <w:r w:rsidRPr="10EA46D3">
              <w:rPr>
                <w:rFonts w:ascii="Times New Roman" w:eastAsia="Times New Roman" w:hAnsi="Times New Roman"/>
                <w:sz w:val="28"/>
                <w:szCs w:val="28"/>
              </w:rPr>
              <w:t>Id_co_ao</w:t>
            </w:r>
            <w:bookmarkEnd w:id="1833"/>
            <w:bookmarkEnd w:id="1834"/>
            <w:bookmarkEnd w:id="1835"/>
            <w:proofErr w:type="spellEnd"/>
          </w:p>
        </w:tc>
        <w:tc>
          <w:tcPr>
            <w:tcW w:w="2340" w:type="dxa"/>
          </w:tcPr>
          <w:p w14:paraId="0B0EB5F1" w14:textId="77777777" w:rsidR="00D4048D" w:rsidRPr="00B9495D" w:rsidRDefault="00D4048D" w:rsidP="10EA46D3">
            <w:pPr>
              <w:tabs>
                <w:tab w:val="left" w:pos="360"/>
              </w:tabs>
              <w:spacing w:line="360" w:lineRule="auto"/>
              <w:jc w:val="center"/>
              <w:outlineLvl w:val="2"/>
              <w:rPr>
                <w:rFonts w:ascii="Times New Roman" w:eastAsia="Times New Roman" w:hAnsi="Times New Roman"/>
                <w:sz w:val="28"/>
                <w:szCs w:val="28"/>
              </w:rPr>
            </w:pPr>
            <w:bookmarkStart w:id="1836" w:name="_Toc152974058"/>
            <w:bookmarkStart w:id="1837" w:name="_Toc152974936"/>
            <w:bookmarkStart w:id="1838" w:name="_Toc153441942"/>
            <w:r w:rsidRPr="10EA46D3">
              <w:rPr>
                <w:rFonts w:ascii="Times New Roman" w:eastAsia="Times New Roman" w:hAnsi="Times New Roman"/>
                <w:sz w:val="28"/>
                <w:szCs w:val="28"/>
              </w:rPr>
              <w:t>BIGINT</w:t>
            </w:r>
            <w:bookmarkEnd w:id="1836"/>
            <w:bookmarkEnd w:id="1837"/>
            <w:bookmarkEnd w:id="1838"/>
          </w:p>
        </w:tc>
        <w:tc>
          <w:tcPr>
            <w:tcW w:w="1980" w:type="dxa"/>
          </w:tcPr>
          <w:p w14:paraId="4E668237" w14:textId="77777777" w:rsidR="00D4048D" w:rsidRPr="00B9495D" w:rsidRDefault="00D4048D" w:rsidP="10EA46D3">
            <w:pPr>
              <w:tabs>
                <w:tab w:val="left" w:pos="360"/>
              </w:tabs>
              <w:spacing w:line="360" w:lineRule="auto"/>
              <w:outlineLvl w:val="2"/>
              <w:rPr>
                <w:rFonts w:ascii="Times New Roman" w:eastAsia="Times New Roman" w:hAnsi="Times New Roman"/>
                <w:sz w:val="28"/>
                <w:szCs w:val="28"/>
              </w:rPr>
            </w:pPr>
          </w:p>
        </w:tc>
        <w:tc>
          <w:tcPr>
            <w:tcW w:w="1890" w:type="dxa"/>
          </w:tcPr>
          <w:p w14:paraId="4D9E6381" w14:textId="77777777" w:rsidR="00D4048D" w:rsidRPr="00B9495D" w:rsidRDefault="00D4048D" w:rsidP="10EA46D3">
            <w:pPr>
              <w:tabs>
                <w:tab w:val="left" w:pos="360"/>
              </w:tabs>
              <w:spacing w:line="360" w:lineRule="auto"/>
              <w:jc w:val="center"/>
              <w:outlineLvl w:val="2"/>
              <w:rPr>
                <w:rFonts w:ascii="Times New Roman" w:eastAsia="Times New Roman" w:hAnsi="Times New Roman"/>
                <w:sz w:val="28"/>
                <w:szCs w:val="28"/>
              </w:rPr>
            </w:pPr>
            <w:bookmarkStart w:id="1839" w:name="_Toc152974059"/>
            <w:bookmarkStart w:id="1840" w:name="_Toc152974937"/>
            <w:bookmarkStart w:id="1841" w:name="_Toc153441943"/>
            <w:r w:rsidRPr="10EA46D3">
              <w:rPr>
                <w:rFonts w:ascii="Times New Roman" w:eastAsia="Times New Roman" w:hAnsi="Times New Roman"/>
                <w:sz w:val="28"/>
                <w:szCs w:val="28"/>
              </w:rPr>
              <w:t>PK</w:t>
            </w:r>
            <w:bookmarkEnd w:id="1839"/>
            <w:bookmarkEnd w:id="1840"/>
            <w:bookmarkEnd w:id="1841"/>
          </w:p>
        </w:tc>
      </w:tr>
      <w:tr w:rsidR="00C16ACB" w14:paraId="50A01B7C" w14:textId="77777777" w:rsidTr="1AE4BDD7">
        <w:tc>
          <w:tcPr>
            <w:tcW w:w="810" w:type="dxa"/>
          </w:tcPr>
          <w:p w14:paraId="782272F3"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42" w:name="_Toc152974060"/>
            <w:bookmarkStart w:id="1843" w:name="_Toc152974938"/>
            <w:bookmarkStart w:id="1844" w:name="_Toc153441944"/>
            <w:r w:rsidRPr="10EA46D3">
              <w:rPr>
                <w:rFonts w:ascii="Times New Roman" w:eastAsia="Times New Roman" w:hAnsi="Times New Roman"/>
                <w:b/>
                <w:sz w:val="28"/>
                <w:szCs w:val="28"/>
              </w:rPr>
              <w:t>2</w:t>
            </w:r>
            <w:bookmarkEnd w:id="1842"/>
            <w:bookmarkEnd w:id="1843"/>
            <w:bookmarkEnd w:id="1844"/>
          </w:p>
        </w:tc>
        <w:tc>
          <w:tcPr>
            <w:tcW w:w="1710" w:type="dxa"/>
          </w:tcPr>
          <w:p w14:paraId="5CA0D48E" w14:textId="24EE73C1" w:rsidR="00D4048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845" w:name="_Toc152974061"/>
            <w:bookmarkStart w:id="1846" w:name="_Toc152974939"/>
            <w:bookmarkStart w:id="1847" w:name="_Toc153441945"/>
            <w:proofErr w:type="spellStart"/>
            <w:r w:rsidRPr="10EA46D3">
              <w:rPr>
                <w:rFonts w:ascii="Times New Roman" w:eastAsia="Times New Roman" w:hAnsi="Times New Roman"/>
                <w:sz w:val="28"/>
                <w:szCs w:val="28"/>
              </w:rPr>
              <w:t>ma_co_ao</w:t>
            </w:r>
            <w:bookmarkEnd w:id="1845"/>
            <w:bookmarkEnd w:id="1846"/>
            <w:bookmarkEnd w:id="1847"/>
            <w:proofErr w:type="spellEnd"/>
          </w:p>
        </w:tc>
        <w:tc>
          <w:tcPr>
            <w:tcW w:w="2340" w:type="dxa"/>
          </w:tcPr>
          <w:p w14:paraId="2107243A" w14:textId="77777777" w:rsidR="00D4048D" w:rsidRPr="00B9495D" w:rsidRDefault="00D4048D" w:rsidP="10EA46D3">
            <w:pPr>
              <w:tabs>
                <w:tab w:val="left" w:pos="360"/>
              </w:tabs>
              <w:spacing w:line="360" w:lineRule="auto"/>
              <w:jc w:val="center"/>
              <w:outlineLvl w:val="2"/>
              <w:rPr>
                <w:rFonts w:ascii="Times New Roman" w:eastAsia="Times New Roman" w:hAnsi="Times New Roman"/>
                <w:sz w:val="28"/>
                <w:szCs w:val="28"/>
              </w:rPr>
            </w:pPr>
            <w:bookmarkStart w:id="1848" w:name="_Toc152974062"/>
            <w:bookmarkStart w:id="1849" w:name="_Toc152974940"/>
            <w:bookmarkStart w:id="1850" w:name="_Toc153441946"/>
            <w:r w:rsidRPr="10EA46D3">
              <w:rPr>
                <w:rFonts w:ascii="Times New Roman" w:eastAsia="Times New Roman" w:hAnsi="Times New Roman"/>
                <w:sz w:val="28"/>
                <w:szCs w:val="28"/>
              </w:rPr>
              <w:t>BIGINT</w:t>
            </w:r>
            <w:bookmarkEnd w:id="1848"/>
            <w:bookmarkEnd w:id="1849"/>
            <w:bookmarkEnd w:id="1850"/>
          </w:p>
        </w:tc>
        <w:tc>
          <w:tcPr>
            <w:tcW w:w="1980" w:type="dxa"/>
          </w:tcPr>
          <w:p w14:paraId="2A059A57" w14:textId="79D61B82" w:rsidR="00D4048D" w:rsidRPr="00B9495D" w:rsidRDefault="1AE4BDD7" w:rsidP="00BD2003">
            <w:pPr>
              <w:tabs>
                <w:tab w:val="left" w:pos="360"/>
              </w:tabs>
              <w:spacing w:line="360" w:lineRule="auto"/>
              <w:outlineLvl w:val="2"/>
              <w:rPr>
                <w:rFonts w:ascii="Times New Roman" w:eastAsia="Times New Roman" w:hAnsi="Times New Roman"/>
                <w:sz w:val="28"/>
                <w:szCs w:val="28"/>
              </w:rPr>
            </w:pPr>
            <w:bookmarkStart w:id="1851" w:name="_Toc152974063"/>
            <w:bookmarkStart w:id="1852" w:name="_Toc152974941"/>
            <w:bookmarkStart w:id="1853" w:name="_Toc153441947"/>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cổ</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bookmarkEnd w:id="1851"/>
            <w:bookmarkEnd w:id="1852"/>
            <w:bookmarkEnd w:id="1853"/>
            <w:proofErr w:type="spellEnd"/>
          </w:p>
        </w:tc>
        <w:tc>
          <w:tcPr>
            <w:tcW w:w="1890" w:type="dxa"/>
          </w:tcPr>
          <w:p w14:paraId="33FECA35" w14:textId="66C3BA5B" w:rsidR="00D4048D" w:rsidRPr="00B9495D" w:rsidRDefault="00274511" w:rsidP="10EA46D3">
            <w:pPr>
              <w:tabs>
                <w:tab w:val="left" w:pos="360"/>
              </w:tabs>
              <w:spacing w:line="360" w:lineRule="auto"/>
              <w:jc w:val="center"/>
              <w:outlineLvl w:val="2"/>
              <w:rPr>
                <w:rFonts w:ascii="Times New Roman" w:eastAsia="Times New Roman" w:hAnsi="Times New Roman"/>
                <w:sz w:val="28"/>
                <w:szCs w:val="28"/>
              </w:rPr>
            </w:pPr>
            <w:bookmarkStart w:id="1854" w:name="_Toc152974064"/>
            <w:bookmarkStart w:id="1855" w:name="_Toc152974942"/>
            <w:bookmarkStart w:id="1856" w:name="_Toc153441948"/>
            <w:r w:rsidRPr="10EA46D3">
              <w:rPr>
                <w:rFonts w:ascii="Times New Roman" w:eastAsia="Times New Roman" w:hAnsi="Times New Roman"/>
                <w:sz w:val="28"/>
                <w:szCs w:val="28"/>
              </w:rPr>
              <w:t>-</w:t>
            </w:r>
            <w:bookmarkEnd w:id="1854"/>
            <w:bookmarkEnd w:id="1855"/>
            <w:bookmarkEnd w:id="1856"/>
          </w:p>
        </w:tc>
      </w:tr>
      <w:tr w:rsidR="00C16ACB" w14:paraId="28E89137" w14:textId="77777777" w:rsidTr="1AE4BDD7">
        <w:tc>
          <w:tcPr>
            <w:tcW w:w="810" w:type="dxa"/>
          </w:tcPr>
          <w:p w14:paraId="7AA5AFC1" w14:textId="532A3AD0" w:rsidR="00D4048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57" w:name="_Toc152974065"/>
            <w:bookmarkStart w:id="1858" w:name="_Toc152974943"/>
            <w:bookmarkStart w:id="1859" w:name="_Toc153441949"/>
            <w:r w:rsidRPr="10EA46D3">
              <w:rPr>
                <w:rFonts w:ascii="Times New Roman" w:eastAsia="Times New Roman" w:hAnsi="Times New Roman"/>
                <w:b/>
                <w:sz w:val="28"/>
                <w:szCs w:val="28"/>
              </w:rPr>
              <w:t>3</w:t>
            </w:r>
            <w:bookmarkEnd w:id="1857"/>
            <w:bookmarkEnd w:id="1858"/>
            <w:bookmarkEnd w:id="1859"/>
          </w:p>
        </w:tc>
        <w:tc>
          <w:tcPr>
            <w:tcW w:w="1710" w:type="dxa"/>
          </w:tcPr>
          <w:p w14:paraId="41548982" w14:textId="52F923B7" w:rsidR="00D4048D" w:rsidRDefault="1AE4BDD7" w:rsidP="00BD2003">
            <w:pPr>
              <w:tabs>
                <w:tab w:val="left" w:pos="360"/>
              </w:tabs>
              <w:spacing w:line="360" w:lineRule="auto"/>
              <w:jc w:val="center"/>
              <w:outlineLvl w:val="2"/>
              <w:rPr>
                <w:rFonts w:ascii="Times New Roman" w:eastAsia="Times New Roman" w:hAnsi="Times New Roman"/>
                <w:sz w:val="28"/>
                <w:szCs w:val="28"/>
              </w:rPr>
            </w:pPr>
            <w:bookmarkStart w:id="1860" w:name="_Toc152974066"/>
            <w:bookmarkStart w:id="1861" w:name="_Toc152974944"/>
            <w:bookmarkStart w:id="1862" w:name="_Toc153441950"/>
            <w:proofErr w:type="spellStart"/>
            <w:r w:rsidRPr="10EA46D3">
              <w:rPr>
                <w:rFonts w:ascii="Times New Roman" w:eastAsia="Times New Roman" w:hAnsi="Times New Roman"/>
                <w:sz w:val="28"/>
                <w:szCs w:val="28"/>
              </w:rPr>
              <w:t>Loai_co_ao</w:t>
            </w:r>
            <w:bookmarkEnd w:id="1860"/>
            <w:bookmarkEnd w:id="1861"/>
            <w:bookmarkEnd w:id="1862"/>
            <w:proofErr w:type="spellEnd"/>
          </w:p>
        </w:tc>
        <w:tc>
          <w:tcPr>
            <w:tcW w:w="2340" w:type="dxa"/>
          </w:tcPr>
          <w:p w14:paraId="632C0695" w14:textId="77777777" w:rsidR="00D4048D" w:rsidRDefault="00D4048D" w:rsidP="10EA46D3">
            <w:pPr>
              <w:tabs>
                <w:tab w:val="left" w:pos="360"/>
              </w:tabs>
              <w:spacing w:line="360" w:lineRule="auto"/>
              <w:jc w:val="center"/>
              <w:outlineLvl w:val="2"/>
              <w:rPr>
                <w:rFonts w:ascii="Times New Roman" w:eastAsia="Times New Roman" w:hAnsi="Times New Roman"/>
                <w:sz w:val="28"/>
                <w:szCs w:val="28"/>
              </w:rPr>
            </w:pPr>
            <w:bookmarkStart w:id="1863" w:name="_Toc152974067"/>
            <w:bookmarkStart w:id="1864" w:name="_Toc152974945"/>
            <w:bookmarkStart w:id="1865" w:name="_Toc153441951"/>
            <w:r w:rsidRPr="10EA46D3">
              <w:rPr>
                <w:rFonts w:ascii="Times New Roman" w:eastAsia="Times New Roman" w:hAnsi="Times New Roman"/>
                <w:sz w:val="28"/>
                <w:szCs w:val="28"/>
              </w:rPr>
              <w:t>INT</w:t>
            </w:r>
            <w:bookmarkEnd w:id="1863"/>
            <w:bookmarkEnd w:id="1864"/>
            <w:bookmarkEnd w:id="1865"/>
          </w:p>
        </w:tc>
        <w:tc>
          <w:tcPr>
            <w:tcW w:w="1980" w:type="dxa"/>
          </w:tcPr>
          <w:p w14:paraId="2B057179" w14:textId="14E6357D" w:rsidR="00D4048D" w:rsidRPr="00B9495D"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Loại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Cổ</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proofErr w:type="spellEnd"/>
          </w:p>
        </w:tc>
        <w:tc>
          <w:tcPr>
            <w:tcW w:w="1890" w:type="dxa"/>
          </w:tcPr>
          <w:p w14:paraId="0ADF05A7" w14:textId="77777777" w:rsidR="00D4048D" w:rsidRPr="00B9495D" w:rsidRDefault="00D4048D" w:rsidP="10EA46D3">
            <w:pPr>
              <w:tabs>
                <w:tab w:val="left" w:pos="360"/>
              </w:tabs>
              <w:spacing w:line="360" w:lineRule="auto"/>
              <w:jc w:val="center"/>
              <w:outlineLvl w:val="2"/>
              <w:rPr>
                <w:rFonts w:ascii="Times New Roman" w:eastAsia="Times New Roman" w:hAnsi="Times New Roman"/>
                <w:sz w:val="28"/>
                <w:szCs w:val="28"/>
              </w:rPr>
            </w:pPr>
            <w:bookmarkStart w:id="1866" w:name="_Toc152974068"/>
            <w:bookmarkStart w:id="1867" w:name="_Toc152974946"/>
            <w:bookmarkStart w:id="1868" w:name="_Toc153441952"/>
            <w:r w:rsidRPr="10EA46D3">
              <w:rPr>
                <w:rFonts w:ascii="Times New Roman" w:eastAsia="Times New Roman" w:hAnsi="Times New Roman"/>
                <w:sz w:val="28"/>
                <w:szCs w:val="28"/>
              </w:rPr>
              <w:t>1</w:t>
            </w:r>
            <w:bookmarkEnd w:id="1866"/>
            <w:bookmarkEnd w:id="1867"/>
            <w:bookmarkEnd w:id="1868"/>
          </w:p>
        </w:tc>
      </w:tr>
      <w:tr w:rsidR="1AE4BDD7" w14:paraId="4D22DD27" w14:textId="77777777" w:rsidTr="1AE4BDD7">
        <w:trPr>
          <w:trHeight w:val="300"/>
        </w:trPr>
        <w:tc>
          <w:tcPr>
            <w:tcW w:w="810" w:type="dxa"/>
          </w:tcPr>
          <w:p w14:paraId="46FC3A22" w14:textId="384914A6" w:rsidR="1AE4BDD7" w:rsidRDefault="1AE4BDD7"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w:t>
            </w:r>
          </w:p>
        </w:tc>
        <w:tc>
          <w:tcPr>
            <w:tcW w:w="1710" w:type="dxa"/>
          </w:tcPr>
          <w:p w14:paraId="10E92BE9" w14:textId="4FC7CC39" w:rsidR="1AE4BDD7" w:rsidRDefault="1AE4BDD7"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Trang_thai</w:t>
            </w:r>
            <w:proofErr w:type="spellEnd"/>
          </w:p>
        </w:tc>
        <w:tc>
          <w:tcPr>
            <w:tcW w:w="2340" w:type="dxa"/>
          </w:tcPr>
          <w:p w14:paraId="736C0041" w14:textId="1D0B7E82" w:rsidR="1AE4BDD7" w:rsidRDefault="1AE4BDD7"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1980" w:type="dxa"/>
          </w:tcPr>
          <w:p w14:paraId="7D4333F0" w14:textId="6B12A508" w:rsidR="1AE4BDD7" w:rsidRDefault="1AE4BDD7" w:rsidP="00BD2003">
            <w:pPr>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Thái</w:t>
            </w:r>
          </w:p>
        </w:tc>
        <w:tc>
          <w:tcPr>
            <w:tcW w:w="1890" w:type="dxa"/>
          </w:tcPr>
          <w:p w14:paraId="5BA70E19" w14:textId="2DD2159B" w:rsidR="1AE4BDD7" w:rsidRDefault="1AE4BDD7"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w:t>
            </w:r>
          </w:p>
        </w:tc>
      </w:tr>
    </w:tbl>
    <w:p w14:paraId="2A7E0ED5" w14:textId="7DD12A3E" w:rsidR="00D4048D" w:rsidRDefault="00D4048D" w:rsidP="00BD2003">
      <w:pPr>
        <w:tabs>
          <w:tab w:val="left" w:pos="360"/>
        </w:tabs>
        <w:spacing w:after="0" w:line="360" w:lineRule="auto"/>
        <w:rPr>
          <w:rFonts w:ascii="Times New Roman" w:eastAsia="Times New Roman" w:hAnsi="Times New Roman" w:cs="Times New Roman"/>
          <w:b/>
          <w:i/>
          <w:sz w:val="28"/>
          <w:szCs w:val="28"/>
        </w:rPr>
      </w:pPr>
    </w:p>
    <w:p w14:paraId="104D66D8" w14:textId="77777777" w:rsidR="00BD2003" w:rsidRDefault="00BD2003">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br w:type="page"/>
      </w:r>
    </w:p>
    <w:p w14:paraId="03A8F11F" w14:textId="6E85E1FC" w:rsidR="1AE4BDD7" w:rsidRDefault="0A9B77CB"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bookmarkStart w:id="1869" w:name="_Toc153435912"/>
      <w:r w:rsidRPr="0A9B77CB">
        <w:rPr>
          <w:rFonts w:ascii="Times New Roman" w:eastAsia="Times New Roman" w:hAnsi="Times New Roman" w:cs="Times New Roman"/>
          <w:b/>
          <w:bCs/>
          <w:color w:val="000000" w:themeColor="text1"/>
          <w:sz w:val="28"/>
          <w:szCs w:val="28"/>
        </w:rPr>
        <w:t xml:space="preserve">H16: </w:t>
      </w:r>
      <w:proofErr w:type="spellStart"/>
      <w:r w:rsidRPr="0A9B77CB">
        <w:rPr>
          <w:rFonts w:ascii="Times New Roman" w:eastAsia="Times New Roman" w:hAnsi="Times New Roman" w:cs="Times New Roman"/>
          <w:b/>
          <w:bCs/>
          <w:color w:val="000000" w:themeColor="text1"/>
          <w:sz w:val="28"/>
          <w:szCs w:val="28"/>
        </w:rPr>
        <w:t>Bảng</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loại</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sản</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phẩm</w:t>
      </w:r>
      <w:bookmarkEnd w:id="1869"/>
      <w:proofErr w:type="spellEnd"/>
    </w:p>
    <w:p w14:paraId="7CFC6471" w14:textId="32D87E1C"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3D43D104" wp14:editId="7FBC42F8">
            <wp:extent cx="2286000" cy="2390775"/>
            <wp:effectExtent l="0" t="0" r="0" b="0"/>
            <wp:docPr id="1888577391" name="Picture 188857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577391"/>
                    <pic:cNvPicPr/>
                  </pic:nvPicPr>
                  <pic:blipFill>
                    <a:blip r:embed="rId50">
                      <a:extLst>
                        <a:ext uri="{28A0092B-C50C-407E-A947-70E740481C1C}">
                          <a14:useLocalDpi xmlns:a14="http://schemas.microsoft.com/office/drawing/2010/main" val="0"/>
                        </a:ext>
                      </a:extLst>
                    </a:blip>
                    <a:stretch>
                      <a:fillRect/>
                    </a:stretch>
                  </pic:blipFill>
                  <pic:spPr>
                    <a:xfrm>
                      <a:off x="0" y="0"/>
                      <a:ext cx="2286000" cy="2390775"/>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810"/>
        <w:gridCol w:w="1710"/>
        <w:gridCol w:w="2340"/>
        <w:gridCol w:w="1980"/>
        <w:gridCol w:w="1890"/>
      </w:tblGrid>
      <w:tr w:rsidR="00D4048D" w14:paraId="1B973C90" w14:textId="77777777" w:rsidTr="1AE4BDD7">
        <w:tc>
          <w:tcPr>
            <w:tcW w:w="8730" w:type="dxa"/>
            <w:gridSpan w:val="5"/>
            <w:shd w:val="clear" w:color="auto" w:fill="ED7D31" w:themeFill="accent2"/>
          </w:tcPr>
          <w:p w14:paraId="1DE2A9C2" w14:textId="3CF72D2F" w:rsidR="00D4048D"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870" w:name="_Toc152974069"/>
            <w:bookmarkStart w:id="1871" w:name="_Toc152974947"/>
            <w:bookmarkStart w:id="1872" w:name="_Toc153441953"/>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loai_sp</w:t>
            </w:r>
            <w:bookmarkEnd w:id="1870"/>
            <w:bookmarkEnd w:id="1871"/>
            <w:bookmarkEnd w:id="1872"/>
            <w:proofErr w:type="spellEnd"/>
          </w:p>
        </w:tc>
      </w:tr>
      <w:tr w:rsidR="00C16ACB" w14:paraId="6D4CDE5E" w14:textId="77777777" w:rsidTr="1AE4BDD7">
        <w:tc>
          <w:tcPr>
            <w:tcW w:w="810" w:type="dxa"/>
            <w:shd w:val="clear" w:color="auto" w:fill="ED7D31" w:themeFill="accent2"/>
          </w:tcPr>
          <w:p w14:paraId="13FB25ED"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73" w:name="_Toc152974070"/>
            <w:bookmarkStart w:id="1874" w:name="_Toc152974948"/>
            <w:bookmarkStart w:id="1875" w:name="_Toc153441954"/>
            <w:r w:rsidRPr="10EA46D3">
              <w:rPr>
                <w:rFonts w:ascii="Times New Roman" w:eastAsia="Times New Roman" w:hAnsi="Times New Roman"/>
                <w:b/>
                <w:sz w:val="28"/>
                <w:szCs w:val="28"/>
              </w:rPr>
              <w:t>STT</w:t>
            </w:r>
            <w:bookmarkEnd w:id="1873"/>
            <w:bookmarkEnd w:id="1874"/>
            <w:bookmarkEnd w:id="1875"/>
          </w:p>
        </w:tc>
        <w:tc>
          <w:tcPr>
            <w:tcW w:w="1710" w:type="dxa"/>
            <w:shd w:val="clear" w:color="auto" w:fill="ED7D31" w:themeFill="accent2"/>
          </w:tcPr>
          <w:p w14:paraId="24EA9EC3"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76" w:name="_Toc152974071"/>
            <w:bookmarkStart w:id="1877" w:name="_Toc152974949"/>
            <w:bookmarkStart w:id="1878" w:name="_Toc153441955"/>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876"/>
            <w:bookmarkEnd w:id="1877"/>
            <w:bookmarkEnd w:id="1878"/>
            <w:proofErr w:type="spellEnd"/>
          </w:p>
        </w:tc>
        <w:tc>
          <w:tcPr>
            <w:tcW w:w="2340" w:type="dxa"/>
            <w:shd w:val="clear" w:color="auto" w:fill="ED7D31" w:themeFill="accent2"/>
          </w:tcPr>
          <w:p w14:paraId="57D95204"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79" w:name="_Toc152974072"/>
            <w:bookmarkStart w:id="1880" w:name="_Toc152974950"/>
            <w:bookmarkStart w:id="1881" w:name="_Toc153441956"/>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879"/>
            <w:bookmarkEnd w:id="1880"/>
            <w:bookmarkEnd w:id="1881"/>
            <w:proofErr w:type="spellEnd"/>
          </w:p>
        </w:tc>
        <w:tc>
          <w:tcPr>
            <w:tcW w:w="1980" w:type="dxa"/>
            <w:shd w:val="clear" w:color="auto" w:fill="ED7D31" w:themeFill="accent2"/>
          </w:tcPr>
          <w:p w14:paraId="472C3F9D"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82" w:name="_Toc152974073"/>
            <w:bookmarkStart w:id="1883" w:name="_Toc152974951"/>
            <w:bookmarkStart w:id="1884" w:name="_Toc153441957"/>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882"/>
            <w:bookmarkEnd w:id="1883"/>
            <w:bookmarkEnd w:id="1884"/>
            <w:proofErr w:type="spellEnd"/>
          </w:p>
        </w:tc>
        <w:tc>
          <w:tcPr>
            <w:tcW w:w="1890" w:type="dxa"/>
            <w:shd w:val="clear" w:color="auto" w:fill="ED7D31" w:themeFill="accent2"/>
          </w:tcPr>
          <w:p w14:paraId="079153EA"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85" w:name="_Toc152974074"/>
            <w:bookmarkStart w:id="1886" w:name="_Toc152974952"/>
            <w:bookmarkStart w:id="1887" w:name="_Toc153441958"/>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885"/>
            <w:bookmarkEnd w:id="1886"/>
            <w:bookmarkEnd w:id="1887"/>
            <w:proofErr w:type="spellEnd"/>
          </w:p>
        </w:tc>
      </w:tr>
      <w:tr w:rsidR="00C16ACB" w14:paraId="628843B2" w14:textId="77777777" w:rsidTr="1AE4BDD7">
        <w:tc>
          <w:tcPr>
            <w:tcW w:w="810" w:type="dxa"/>
          </w:tcPr>
          <w:p w14:paraId="38FBBC5A"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888" w:name="_Toc152974075"/>
            <w:bookmarkStart w:id="1889" w:name="_Toc152974953"/>
            <w:bookmarkStart w:id="1890" w:name="_Toc153441959"/>
            <w:r w:rsidRPr="10EA46D3">
              <w:rPr>
                <w:rFonts w:ascii="Times New Roman" w:eastAsia="Times New Roman" w:hAnsi="Times New Roman"/>
                <w:b/>
                <w:sz w:val="28"/>
                <w:szCs w:val="28"/>
              </w:rPr>
              <w:t>1</w:t>
            </w:r>
            <w:bookmarkEnd w:id="1888"/>
            <w:bookmarkEnd w:id="1889"/>
            <w:bookmarkEnd w:id="1890"/>
          </w:p>
        </w:tc>
        <w:tc>
          <w:tcPr>
            <w:tcW w:w="1710" w:type="dxa"/>
          </w:tcPr>
          <w:p w14:paraId="2C759A72" w14:textId="28CEE36A" w:rsidR="00D4048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891" w:name="_Toc152974076"/>
            <w:bookmarkStart w:id="1892" w:name="_Toc152974954"/>
            <w:bookmarkStart w:id="1893" w:name="_Toc153441960"/>
            <w:proofErr w:type="spellStart"/>
            <w:r w:rsidRPr="10EA46D3">
              <w:rPr>
                <w:rFonts w:ascii="Times New Roman" w:eastAsia="Times New Roman" w:hAnsi="Times New Roman"/>
                <w:sz w:val="28"/>
                <w:szCs w:val="28"/>
              </w:rPr>
              <w:t>Id_loaisp</w:t>
            </w:r>
            <w:bookmarkEnd w:id="1891"/>
            <w:bookmarkEnd w:id="1892"/>
            <w:bookmarkEnd w:id="1893"/>
            <w:proofErr w:type="spellEnd"/>
          </w:p>
        </w:tc>
        <w:tc>
          <w:tcPr>
            <w:tcW w:w="2340" w:type="dxa"/>
          </w:tcPr>
          <w:p w14:paraId="36B2C169" w14:textId="1CCBF2B8" w:rsidR="00D4048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894" w:name="_Toc152974077"/>
            <w:bookmarkStart w:id="1895" w:name="_Toc152974955"/>
            <w:bookmarkStart w:id="1896" w:name="_Toc153441961"/>
            <w:r w:rsidRPr="10EA46D3">
              <w:rPr>
                <w:rFonts w:ascii="Times New Roman" w:eastAsia="Times New Roman" w:hAnsi="Times New Roman"/>
                <w:sz w:val="28"/>
                <w:szCs w:val="28"/>
              </w:rPr>
              <w:t>INT</w:t>
            </w:r>
            <w:bookmarkEnd w:id="1894"/>
            <w:bookmarkEnd w:id="1895"/>
            <w:bookmarkEnd w:id="1896"/>
          </w:p>
        </w:tc>
        <w:tc>
          <w:tcPr>
            <w:tcW w:w="1980" w:type="dxa"/>
          </w:tcPr>
          <w:p w14:paraId="02B2A341" w14:textId="77777777" w:rsidR="00D4048D" w:rsidRPr="00B9495D" w:rsidRDefault="00D4048D" w:rsidP="10EA46D3">
            <w:pPr>
              <w:tabs>
                <w:tab w:val="left" w:pos="360"/>
              </w:tabs>
              <w:spacing w:line="360" w:lineRule="auto"/>
              <w:outlineLvl w:val="2"/>
              <w:rPr>
                <w:rFonts w:ascii="Times New Roman" w:eastAsia="Times New Roman" w:hAnsi="Times New Roman"/>
                <w:sz w:val="28"/>
                <w:szCs w:val="28"/>
              </w:rPr>
            </w:pPr>
          </w:p>
        </w:tc>
        <w:tc>
          <w:tcPr>
            <w:tcW w:w="1890" w:type="dxa"/>
          </w:tcPr>
          <w:p w14:paraId="1A2D9A61" w14:textId="77777777" w:rsidR="00D4048D" w:rsidRPr="00B9495D" w:rsidRDefault="00D4048D" w:rsidP="10EA46D3">
            <w:pPr>
              <w:tabs>
                <w:tab w:val="left" w:pos="360"/>
              </w:tabs>
              <w:spacing w:line="360" w:lineRule="auto"/>
              <w:jc w:val="center"/>
              <w:outlineLvl w:val="2"/>
              <w:rPr>
                <w:rFonts w:ascii="Times New Roman" w:eastAsia="Times New Roman" w:hAnsi="Times New Roman"/>
                <w:sz w:val="28"/>
                <w:szCs w:val="28"/>
              </w:rPr>
            </w:pPr>
            <w:bookmarkStart w:id="1897" w:name="_Toc152974078"/>
            <w:bookmarkStart w:id="1898" w:name="_Toc152974956"/>
            <w:bookmarkStart w:id="1899" w:name="_Toc153441962"/>
            <w:r w:rsidRPr="10EA46D3">
              <w:rPr>
                <w:rFonts w:ascii="Times New Roman" w:eastAsia="Times New Roman" w:hAnsi="Times New Roman"/>
                <w:sz w:val="28"/>
                <w:szCs w:val="28"/>
              </w:rPr>
              <w:t>PK</w:t>
            </w:r>
            <w:bookmarkEnd w:id="1897"/>
            <w:bookmarkEnd w:id="1898"/>
            <w:bookmarkEnd w:id="1899"/>
          </w:p>
        </w:tc>
      </w:tr>
      <w:tr w:rsidR="00C16ACB" w14:paraId="7B7BAFB7" w14:textId="77777777" w:rsidTr="1AE4BDD7">
        <w:tc>
          <w:tcPr>
            <w:tcW w:w="810" w:type="dxa"/>
          </w:tcPr>
          <w:p w14:paraId="2099E6F2"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900" w:name="_Toc152974079"/>
            <w:bookmarkStart w:id="1901" w:name="_Toc152974957"/>
            <w:bookmarkStart w:id="1902" w:name="_Toc153441963"/>
            <w:r w:rsidRPr="10EA46D3">
              <w:rPr>
                <w:rFonts w:ascii="Times New Roman" w:eastAsia="Times New Roman" w:hAnsi="Times New Roman"/>
                <w:b/>
                <w:sz w:val="28"/>
                <w:szCs w:val="28"/>
              </w:rPr>
              <w:t>2</w:t>
            </w:r>
            <w:bookmarkEnd w:id="1900"/>
            <w:bookmarkEnd w:id="1901"/>
            <w:bookmarkEnd w:id="1902"/>
          </w:p>
        </w:tc>
        <w:tc>
          <w:tcPr>
            <w:tcW w:w="1710" w:type="dxa"/>
          </w:tcPr>
          <w:p w14:paraId="4B3D9F3D" w14:textId="157BE615" w:rsidR="00D4048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903" w:name="_Toc152974080"/>
            <w:bookmarkStart w:id="1904" w:name="_Toc152974958"/>
            <w:bookmarkStart w:id="1905" w:name="_Toc153441964"/>
            <w:proofErr w:type="spellStart"/>
            <w:r w:rsidRPr="10EA46D3">
              <w:rPr>
                <w:rFonts w:ascii="Times New Roman" w:eastAsia="Times New Roman" w:hAnsi="Times New Roman"/>
                <w:sz w:val="28"/>
                <w:szCs w:val="28"/>
              </w:rPr>
              <w:t>Ma_lsp</w:t>
            </w:r>
            <w:bookmarkEnd w:id="1903"/>
            <w:bookmarkEnd w:id="1904"/>
            <w:bookmarkEnd w:id="1905"/>
            <w:proofErr w:type="spellEnd"/>
          </w:p>
        </w:tc>
        <w:tc>
          <w:tcPr>
            <w:tcW w:w="2340" w:type="dxa"/>
          </w:tcPr>
          <w:p w14:paraId="1612D263" w14:textId="7F51988F" w:rsidR="00D4048D" w:rsidRPr="00B9495D"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VARCHAR</w:t>
            </w:r>
          </w:p>
        </w:tc>
        <w:tc>
          <w:tcPr>
            <w:tcW w:w="1980" w:type="dxa"/>
          </w:tcPr>
          <w:p w14:paraId="6B1DD0AA" w14:textId="7816AEE1" w:rsidR="00D4048D" w:rsidRPr="00B9495D" w:rsidRDefault="1AE4BDD7" w:rsidP="00BD2003">
            <w:pPr>
              <w:tabs>
                <w:tab w:val="left" w:pos="360"/>
              </w:tabs>
              <w:spacing w:line="360" w:lineRule="auto"/>
              <w:outlineLvl w:val="2"/>
              <w:rPr>
                <w:rFonts w:ascii="Times New Roman" w:eastAsia="Times New Roman" w:hAnsi="Times New Roman"/>
                <w:sz w:val="28"/>
                <w:szCs w:val="28"/>
              </w:rPr>
            </w:pPr>
            <w:bookmarkStart w:id="1906" w:name="_Toc152974081"/>
            <w:bookmarkStart w:id="1907" w:name="_Toc152974959"/>
            <w:bookmarkStart w:id="1908" w:name="_Toc153441965"/>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loại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1906"/>
            <w:bookmarkEnd w:id="1907"/>
            <w:bookmarkEnd w:id="1908"/>
            <w:proofErr w:type="spellEnd"/>
          </w:p>
        </w:tc>
        <w:tc>
          <w:tcPr>
            <w:tcW w:w="1890" w:type="dxa"/>
          </w:tcPr>
          <w:p w14:paraId="71DB0C81" w14:textId="2FDF616E" w:rsidR="00D4048D" w:rsidRPr="00B9495D" w:rsidRDefault="006E3295" w:rsidP="10EA46D3">
            <w:pPr>
              <w:tabs>
                <w:tab w:val="left" w:pos="360"/>
              </w:tabs>
              <w:spacing w:line="360" w:lineRule="auto"/>
              <w:jc w:val="center"/>
              <w:outlineLvl w:val="2"/>
              <w:rPr>
                <w:rFonts w:ascii="Times New Roman" w:eastAsia="Times New Roman" w:hAnsi="Times New Roman"/>
                <w:sz w:val="28"/>
                <w:szCs w:val="28"/>
              </w:rPr>
            </w:pPr>
            <w:bookmarkStart w:id="1909" w:name="_Toc152974082"/>
            <w:bookmarkStart w:id="1910" w:name="_Toc152974960"/>
            <w:bookmarkStart w:id="1911" w:name="_Toc153441966"/>
            <w:r w:rsidRPr="10EA46D3">
              <w:rPr>
                <w:rFonts w:ascii="Times New Roman" w:eastAsia="Times New Roman" w:hAnsi="Times New Roman"/>
                <w:sz w:val="28"/>
                <w:szCs w:val="28"/>
              </w:rPr>
              <w:t>-</w:t>
            </w:r>
            <w:bookmarkEnd w:id="1909"/>
            <w:bookmarkEnd w:id="1910"/>
            <w:bookmarkEnd w:id="1911"/>
          </w:p>
        </w:tc>
      </w:tr>
      <w:tr w:rsidR="00C16ACB" w14:paraId="6C2BBA8C" w14:textId="77777777" w:rsidTr="1AE4BDD7">
        <w:tc>
          <w:tcPr>
            <w:tcW w:w="810" w:type="dxa"/>
          </w:tcPr>
          <w:p w14:paraId="5310ED40" w14:textId="77777777" w:rsidR="00D4048D" w:rsidRPr="00B9495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912" w:name="_Toc152974083"/>
            <w:bookmarkStart w:id="1913" w:name="_Toc152974961"/>
            <w:bookmarkStart w:id="1914" w:name="_Toc153441967"/>
            <w:r w:rsidRPr="10EA46D3">
              <w:rPr>
                <w:rFonts w:ascii="Times New Roman" w:eastAsia="Times New Roman" w:hAnsi="Times New Roman"/>
                <w:b/>
                <w:sz w:val="28"/>
                <w:szCs w:val="28"/>
              </w:rPr>
              <w:t>3</w:t>
            </w:r>
            <w:bookmarkEnd w:id="1912"/>
            <w:bookmarkEnd w:id="1913"/>
            <w:bookmarkEnd w:id="1914"/>
          </w:p>
        </w:tc>
        <w:tc>
          <w:tcPr>
            <w:tcW w:w="1710" w:type="dxa"/>
          </w:tcPr>
          <w:p w14:paraId="4B6A8E23" w14:textId="176F00F9" w:rsidR="00D4048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915" w:name="_Toc152974084"/>
            <w:bookmarkStart w:id="1916" w:name="_Toc152974962"/>
            <w:bookmarkStart w:id="1917" w:name="_Toc153441968"/>
            <w:proofErr w:type="spellStart"/>
            <w:r w:rsidRPr="10EA46D3">
              <w:rPr>
                <w:rFonts w:ascii="Times New Roman" w:eastAsia="Times New Roman" w:hAnsi="Times New Roman"/>
                <w:sz w:val="28"/>
                <w:szCs w:val="28"/>
              </w:rPr>
              <w:t>Ten_lsp</w:t>
            </w:r>
            <w:bookmarkEnd w:id="1915"/>
            <w:bookmarkEnd w:id="1916"/>
            <w:bookmarkEnd w:id="1917"/>
            <w:proofErr w:type="spellEnd"/>
          </w:p>
        </w:tc>
        <w:tc>
          <w:tcPr>
            <w:tcW w:w="2340" w:type="dxa"/>
          </w:tcPr>
          <w:p w14:paraId="51DB9F0B" w14:textId="0181CF86" w:rsidR="00D4048D" w:rsidRPr="00B9495D" w:rsidRDefault="1AE4BDD7" w:rsidP="00BD2003">
            <w:pPr>
              <w:tabs>
                <w:tab w:val="left" w:pos="360"/>
              </w:tabs>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VARCHAR</w:t>
            </w:r>
          </w:p>
        </w:tc>
        <w:tc>
          <w:tcPr>
            <w:tcW w:w="1980" w:type="dxa"/>
          </w:tcPr>
          <w:p w14:paraId="71714A07" w14:textId="5BD0EB7F" w:rsidR="00D4048D" w:rsidRPr="00B9495D"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loại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proofErr w:type="spellEnd"/>
          </w:p>
        </w:tc>
        <w:tc>
          <w:tcPr>
            <w:tcW w:w="1890" w:type="dxa"/>
          </w:tcPr>
          <w:p w14:paraId="2231D100" w14:textId="27A98637" w:rsidR="00D4048D" w:rsidRPr="00B9495D" w:rsidRDefault="006E3295" w:rsidP="10EA46D3">
            <w:pPr>
              <w:tabs>
                <w:tab w:val="left" w:pos="360"/>
              </w:tabs>
              <w:spacing w:line="360" w:lineRule="auto"/>
              <w:jc w:val="center"/>
              <w:outlineLvl w:val="2"/>
              <w:rPr>
                <w:rFonts w:ascii="Times New Roman" w:eastAsia="Times New Roman" w:hAnsi="Times New Roman"/>
                <w:sz w:val="28"/>
                <w:szCs w:val="28"/>
              </w:rPr>
            </w:pPr>
            <w:bookmarkStart w:id="1918" w:name="_Toc152974085"/>
            <w:bookmarkStart w:id="1919" w:name="_Toc152974963"/>
            <w:bookmarkStart w:id="1920" w:name="_Toc153441969"/>
            <w:r w:rsidRPr="10EA46D3">
              <w:rPr>
                <w:rFonts w:ascii="Times New Roman" w:eastAsia="Times New Roman" w:hAnsi="Times New Roman"/>
                <w:sz w:val="28"/>
                <w:szCs w:val="28"/>
              </w:rPr>
              <w:t>-</w:t>
            </w:r>
            <w:bookmarkEnd w:id="1918"/>
            <w:bookmarkEnd w:id="1919"/>
            <w:bookmarkEnd w:id="1920"/>
          </w:p>
        </w:tc>
      </w:tr>
      <w:tr w:rsidR="00F155AF" w14:paraId="7FDE97EE" w14:textId="77777777" w:rsidTr="1AE4BDD7">
        <w:tc>
          <w:tcPr>
            <w:tcW w:w="810" w:type="dxa"/>
          </w:tcPr>
          <w:p w14:paraId="64A08CFC" w14:textId="77777777" w:rsidR="00D4048D" w:rsidRDefault="00D4048D" w:rsidP="10EA46D3">
            <w:pPr>
              <w:tabs>
                <w:tab w:val="left" w:pos="360"/>
              </w:tabs>
              <w:spacing w:line="360" w:lineRule="auto"/>
              <w:jc w:val="center"/>
              <w:outlineLvl w:val="2"/>
              <w:rPr>
                <w:rFonts w:ascii="Times New Roman" w:eastAsia="Times New Roman" w:hAnsi="Times New Roman"/>
                <w:b/>
                <w:sz w:val="28"/>
                <w:szCs w:val="28"/>
              </w:rPr>
            </w:pPr>
            <w:bookmarkStart w:id="1921" w:name="_Toc152974086"/>
            <w:bookmarkStart w:id="1922" w:name="_Toc152974964"/>
            <w:bookmarkStart w:id="1923" w:name="_Toc153441970"/>
            <w:r w:rsidRPr="10EA46D3">
              <w:rPr>
                <w:rFonts w:ascii="Times New Roman" w:eastAsia="Times New Roman" w:hAnsi="Times New Roman"/>
                <w:b/>
                <w:sz w:val="28"/>
                <w:szCs w:val="28"/>
              </w:rPr>
              <w:t>4</w:t>
            </w:r>
            <w:bookmarkEnd w:id="1921"/>
            <w:bookmarkEnd w:id="1922"/>
            <w:bookmarkEnd w:id="1923"/>
          </w:p>
        </w:tc>
        <w:tc>
          <w:tcPr>
            <w:tcW w:w="1710" w:type="dxa"/>
          </w:tcPr>
          <w:p w14:paraId="7E4D90C3" w14:textId="465E2FD2" w:rsidR="00D4048D" w:rsidRDefault="1AE4BDD7" w:rsidP="00BD2003">
            <w:pPr>
              <w:tabs>
                <w:tab w:val="left" w:pos="360"/>
              </w:tabs>
              <w:spacing w:line="360" w:lineRule="auto"/>
              <w:jc w:val="center"/>
              <w:outlineLvl w:val="2"/>
              <w:rPr>
                <w:rFonts w:ascii="Times New Roman" w:eastAsia="Times New Roman" w:hAnsi="Times New Roman"/>
                <w:sz w:val="28"/>
                <w:szCs w:val="28"/>
              </w:rPr>
            </w:pPr>
            <w:bookmarkStart w:id="1924" w:name="_Toc152974087"/>
            <w:bookmarkStart w:id="1925" w:name="_Toc152974965"/>
            <w:bookmarkStart w:id="1926" w:name="_Toc153441971"/>
            <w:proofErr w:type="spellStart"/>
            <w:r w:rsidRPr="10EA46D3">
              <w:rPr>
                <w:rFonts w:ascii="Times New Roman" w:eastAsia="Times New Roman" w:hAnsi="Times New Roman"/>
                <w:sz w:val="28"/>
                <w:szCs w:val="28"/>
              </w:rPr>
              <w:t>Trang_thai</w:t>
            </w:r>
            <w:bookmarkEnd w:id="1924"/>
            <w:bookmarkEnd w:id="1925"/>
            <w:bookmarkEnd w:id="1926"/>
            <w:proofErr w:type="spellEnd"/>
          </w:p>
        </w:tc>
        <w:tc>
          <w:tcPr>
            <w:tcW w:w="2340" w:type="dxa"/>
          </w:tcPr>
          <w:p w14:paraId="00B7744B" w14:textId="69B91400" w:rsidR="00D4048D" w:rsidRDefault="00D4048D" w:rsidP="10EA46D3">
            <w:pPr>
              <w:tabs>
                <w:tab w:val="left" w:pos="360"/>
              </w:tabs>
              <w:spacing w:line="360" w:lineRule="auto"/>
              <w:jc w:val="center"/>
              <w:outlineLvl w:val="2"/>
              <w:rPr>
                <w:rFonts w:ascii="Times New Roman" w:eastAsia="Times New Roman" w:hAnsi="Times New Roman"/>
                <w:sz w:val="28"/>
                <w:szCs w:val="28"/>
              </w:rPr>
            </w:pPr>
            <w:bookmarkStart w:id="1927" w:name="_Toc152974088"/>
            <w:bookmarkStart w:id="1928" w:name="_Toc152974966"/>
            <w:bookmarkStart w:id="1929" w:name="_Toc153441972"/>
            <w:r w:rsidRPr="10EA46D3">
              <w:rPr>
                <w:rFonts w:ascii="Times New Roman" w:eastAsia="Times New Roman" w:hAnsi="Times New Roman"/>
                <w:sz w:val="28"/>
                <w:szCs w:val="28"/>
              </w:rPr>
              <w:t>INT</w:t>
            </w:r>
            <w:bookmarkEnd w:id="1927"/>
            <w:bookmarkEnd w:id="1928"/>
            <w:bookmarkEnd w:id="1929"/>
          </w:p>
        </w:tc>
        <w:tc>
          <w:tcPr>
            <w:tcW w:w="1980" w:type="dxa"/>
          </w:tcPr>
          <w:p w14:paraId="18F500A5" w14:textId="69911318" w:rsidR="00D4048D" w:rsidRPr="00B9495D" w:rsidRDefault="1AE4BDD7" w:rsidP="00BD2003">
            <w:pPr>
              <w:tabs>
                <w:tab w:val="left" w:pos="360"/>
              </w:tabs>
              <w:spacing w:line="360" w:lineRule="auto"/>
              <w:outlineLvl w:val="2"/>
              <w:rPr>
                <w:rFonts w:ascii="Times New Roman" w:eastAsia="Times New Roman" w:hAnsi="Times New Roman"/>
                <w:sz w:val="28"/>
                <w:szCs w:val="28"/>
              </w:rPr>
            </w:pPr>
            <w:bookmarkStart w:id="1930" w:name="_Toc152974089"/>
            <w:bookmarkStart w:id="1931" w:name="_Toc152974967"/>
            <w:bookmarkStart w:id="1932" w:name="_Toc153441973"/>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Thái</w:t>
            </w:r>
            <w:bookmarkEnd w:id="1930"/>
            <w:bookmarkEnd w:id="1931"/>
            <w:bookmarkEnd w:id="1932"/>
          </w:p>
        </w:tc>
        <w:tc>
          <w:tcPr>
            <w:tcW w:w="1890" w:type="dxa"/>
          </w:tcPr>
          <w:p w14:paraId="0A26718B" w14:textId="48139500" w:rsidR="00D4048D"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1933" w:name="_Toc152974090"/>
            <w:bookmarkStart w:id="1934" w:name="_Toc152974968"/>
            <w:bookmarkStart w:id="1935" w:name="_Toc153441974"/>
            <w:r w:rsidRPr="10EA46D3">
              <w:rPr>
                <w:rFonts w:ascii="Times New Roman" w:eastAsia="Times New Roman" w:hAnsi="Times New Roman"/>
                <w:sz w:val="28"/>
                <w:szCs w:val="28"/>
              </w:rPr>
              <w:t>1</w:t>
            </w:r>
            <w:bookmarkEnd w:id="1933"/>
            <w:bookmarkEnd w:id="1934"/>
            <w:bookmarkEnd w:id="1935"/>
          </w:p>
        </w:tc>
      </w:tr>
    </w:tbl>
    <w:p w14:paraId="59BDF449" w14:textId="375CA9C7" w:rsidR="1AE4BDD7" w:rsidRDefault="1AE4BDD7" w:rsidP="00BD2003">
      <w:pPr>
        <w:spacing w:after="0" w:line="360" w:lineRule="auto"/>
        <w:rPr>
          <w:rFonts w:ascii="Times New Roman" w:eastAsia="Times New Roman" w:hAnsi="Times New Roman" w:cs="Times New Roman"/>
        </w:rPr>
      </w:pPr>
    </w:p>
    <w:p w14:paraId="360C99E1" w14:textId="77777777" w:rsidR="00BD2003" w:rsidRDefault="00BD2003">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br w:type="page"/>
      </w:r>
    </w:p>
    <w:p w14:paraId="06F5B791" w14:textId="56CFD979" w:rsidR="1AE4BDD7" w:rsidRDefault="0A9B77CB"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bookmarkStart w:id="1936" w:name="_Toc153435913"/>
      <w:r w:rsidRPr="0A9B77CB">
        <w:rPr>
          <w:rFonts w:ascii="Times New Roman" w:eastAsia="Times New Roman" w:hAnsi="Times New Roman" w:cs="Times New Roman"/>
          <w:b/>
          <w:bCs/>
          <w:color w:val="000000" w:themeColor="text1"/>
          <w:sz w:val="28"/>
          <w:szCs w:val="28"/>
        </w:rPr>
        <w:t xml:space="preserve">H17: </w:t>
      </w:r>
      <w:proofErr w:type="spellStart"/>
      <w:r w:rsidRPr="0A9B77CB">
        <w:rPr>
          <w:rFonts w:ascii="Times New Roman" w:eastAsia="Times New Roman" w:hAnsi="Times New Roman" w:cs="Times New Roman"/>
          <w:b/>
          <w:bCs/>
          <w:color w:val="000000" w:themeColor="text1"/>
          <w:sz w:val="28"/>
          <w:szCs w:val="28"/>
        </w:rPr>
        <w:t>Bảng</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Màu</w:t>
      </w:r>
      <w:proofErr w:type="spellEnd"/>
      <w:r w:rsidRPr="0A9B77CB">
        <w:rPr>
          <w:rFonts w:ascii="Times New Roman" w:eastAsia="Times New Roman" w:hAnsi="Times New Roman" w:cs="Times New Roman"/>
          <w:b/>
          <w:bCs/>
          <w:color w:val="000000" w:themeColor="text1"/>
          <w:sz w:val="28"/>
          <w:szCs w:val="28"/>
        </w:rPr>
        <w:t xml:space="preserve"> </w:t>
      </w:r>
      <w:proofErr w:type="spellStart"/>
      <w:r w:rsidRPr="0A9B77CB">
        <w:rPr>
          <w:rFonts w:ascii="Times New Roman" w:eastAsia="Times New Roman" w:hAnsi="Times New Roman" w:cs="Times New Roman"/>
          <w:b/>
          <w:bCs/>
          <w:color w:val="000000" w:themeColor="text1"/>
          <w:sz w:val="28"/>
          <w:szCs w:val="28"/>
        </w:rPr>
        <w:t>sắc</w:t>
      </w:r>
      <w:bookmarkEnd w:id="1936"/>
      <w:proofErr w:type="spellEnd"/>
    </w:p>
    <w:p w14:paraId="055A6C20" w14:textId="2B44CC36"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2B04D137" wp14:editId="0BB55D03">
            <wp:extent cx="2276475" cy="2352675"/>
            <wp:effectExtent l="0" t="0" r="0" b="0"/>
            <wp:docPr id="1600860058" name="Picture 16008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860058"/>
                    <pic:cNvPicPr/>
                  </pic:nvPicPr>
                  <pic:blipFill>
                    <a:blip r:embed="rId51">
                      <a:extLst>
                        <a:ext uri="{28A0092B-C50C-407E-A947-70E740481C1C}">
                          <a14:useLocalDpi xmlns:a14="http://schemas.microsoft.com/office/drawing/2010/main" val="0"/>
                        </a:ext>
                      </a:extLst>
                    </a:blip>
                    <a:stretch>
                      <a:fillRect/>
                    </a:stretch>
                  </pic:blipFill>
                  <pic:spPr>
                    <a:xfrm>
                      <a:off x="0" y="0"/>
                      <a:ext cx="2276475" cy="2352675"/>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810"/>
        <w:gridCol w:w="1710"/>
        <w:gridCol w:w="2340"/>
        <w:gridCol w:w="1980"/>
        <w:gridCol w:w="1890"/>
      </w:tblGrid>
      <w:tr w:rsidR="00D734CF" w14:paraId="24EA2013" w14:textId="77777777" w:rsidTr="1AE4BDD7">
        <w:tc>
          <w:tcPr>
            <w:tcW w:w="8730" w:type="dxa"/>
            <w:gridSpan w:val="5"/>
            <w:shd w:val="clear" w:color="auto" w:fill="ED7D31" w:themeFill="accent2"/>
          </w:tcPr>
          <w:p w14:paraId="4D451830" w14:textId="50015FC3"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37" w:name="_Toc152974091"/>
            <w:bookmarkStart w:id="1938" w:name="_Toc152974969"/>
            <w:bookmarkStart w:id="1939" w:name="_Toc153441975"/>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mau_sac</w:t>
            </w:r>
            <w:bookmarkEnd w:id="1937"/>
            <w:bookmarkEnd w:id="1938"/>
            <w:bookmarkEnd w:id="1939"/>
            <w:proofErr w:type="spellEnd"/>
          </w:p>
        </w:tc>
      </w:tr>
      <w:tr w:rsidR="00C16ACB" w14:paraId="77C7074E" w14:textId="77777777" w:rsidTr="1AE4BDD7">
        <w:tc>
          <w:tcPr>
            <w:tcW w:w="810" w:type="dxa"/>
            <w:shd w:val="clear" w:color="auto" w:fill="ED7D31" w:themeFill="accent2"/>
          </w:tcPr>
          <w:p w14:paraId="01B93726" w14:textId="71891BF7"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40" w:name="_Toc152974092"/>
            <w:bookmarkStart w:id="1941" w:name="_Toc152974970"/>
            <w:bookmarkStart w:id="1942" w:name="_Toc153441976"/>
            <w:r w:rsidRPr="10EA46D3">
              <w:rPr>
                <w:rFonts w:ascii="Times New Roman" w:eastAsia="Times New Roman" w:hAnsi="Times New Roman"/>
                <w:b/>
                <w:sz w:val="28"/>
                <w:szCs w:val="28"/>
              </w:rPr>
              <w:t>STT</w:t>
            </w:r>
            <w:bookmarkEnd w:id="1940"/>
            <w:bookmarkEnd w:id="1941"/>
            <w:bookmarkEnd w:id="1942"/>
          </w:p>
        </w:tc>
        <w:tc>
          <w:tcPr>
            <w:tcW w:w="1710" w:type="dxa"/>
            <w:shd w:val="clear" w:color="auto" w:fill="ED7D31" w:themeFill="accent2"/>
          </w:tcPr>
          <w:p w14:paraId="5BFE9B54" w14:textId="05B49D25"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43" w:name="_Toc152974093"/>
            <w:bookmarkStart w:id="1944" w:name="_Toc152974971"/>
            <w:bookmarkStart w:id="1945" w:name="_Toc153441977"/>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1943"/>
            <w:bookmarkEnd w:id="1944"/>
            <w:bookmarkEnd w:id="1945"/>
            <w:proofErr w:type="spellEnd"/>
          </w:p>
        </w:tc>
        <w:tc>
          <w:tcPr>
            <w:tcW w:w="2340" w:type="dxa"/>
            <w:shd w:val="clear" w:color="auto" w:fill="ED7D31" w:themeFill="accent2"/>
          </w:tcPr>
          <w:p w14:paraId="40B5BF17" w14:textId="31976B96"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46" w:name="_Toc152974094"/>
            <w:bookmarkStart w:id="1947" w:name="_Toc152974972"/>
            <w:bookmarkStart w:id="1948" w:name="_Toc153441978"/>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1946"/>
            <w:bookmarkEnd w:id="1947"/>
            <w:bookmarkEnd w:id="1948"/>
            <w:proofErr w:type="spellEnd"/>
          </w:p>
        </w:tc>
        <w:tc>
          <w:tcPr>
            <w:tcW w:w="1980" w:type="dxa"/>
            <w:shd w:val="clear" w:color="auto" w:fill="ED7D31" w:themeFill="accent2"/>
          </w:tcPr>
          <w:p w14:paraId="49122510" w14:textId="0AF5A628"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49" w:name="_Toc152974095"/>
            <w:bookmarkStart w:id="1950" w:name="_Toc152974973"/>
            <w:bookmarkStart w:id="1951" w:name="_Toc153441979"/>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1949"/>
            <w:bookmarkEnd w:id="1950"/>
            <w:bookmarkEnd w:id="1951"/>
            <w:proofErr w:type="spellEnd"/>
          </w:p>
        </w:tc>
        <w:tc>
          <w:tcPr>
            <w:tcW w:w="1890" w:type="dxa"/>
            <w:shd w:val="clear" w:color="auto" w:fill="ED7D31" w:themeFill="accent2"/>
          </w:tcPr>
          <w:p w14:paraId="0BF7A98D" w14:textId="27AAB285"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52" w:name="_Toc152974096"/>
            <w:bookmarkStart w:id="1953" w:name="_Toc152974974"/>
            <w:bookmarkStart w:id="1954" w:name="_Toc153441980"/>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1952"/>
            <w:bookmarkEnd w:id="1953"/>
            <w:bookmarkEnd w:id="1954"/>
            <w:proofErr w:type="spellEnd"/>
          </w:p>
        </w:tc>
      </w:tr>
      <w:tr w:rsidR="00C16ACB" w14:paraId="55262F7C" w14:textId="77777777" w:rsidTr="1AE4BDD7">
        <w:tc>
          <w:tcPr>
            <w:tcW w:w="810" w:type="dxa"/>
          </w:tcPr>
          <w:p w14:paraId="0A2A9B6E" w14:textId="2BFCBA2A"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55" w:name="_Toc152974097"/>
            <w:bookmarkStart w:id="1956" w:name="_Toc152974975"/>
            <w:bookmarkStart w:id="1957" w:name="_Toc153441981"/>
            <w:r w:rsidRPr="10EA46D3">
              <w:rPr>
                <w:rFonts w:ascii="Times New Roman" w:eastAsia="Times New Roman" w:hAnsi="Times New Roman"/>
                <w:b/>
                <w:sz w:val="28"/>
                <w:szCs w:val="28"/>
              </w:rPr>
              <w:t>1</w:t>
            </w:r>
            <w:bookmarkEnd w:id="1955"/>
            <w:bookmarkEnd w:id="1956"/>
            <w:bookmarkEnd w:id="1957"/>
          </w:p>
        </w:tc>
        <w:tc>
          <w:tcPr>
            <w:tcW w:w="1710" w:type="dxa"/>
          </w:tcPr>
          <w:p w14:paraId="6B7F6EAD" w14:textId="63598B1D"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58" w:name="_Toc152974098"/>
            <w:bookmarkStart w:id="1959" w:name="_Toc152974976"/>
            <w:bookmarkStart w:id="1960" w:name="_Toc153441982"/>
            <w:proofErr w:type="spellStart"/>
            <w:r w:rsidRPr="10EA46D3">
              <w:rPr>
                <w:rFonts w:ascii="Times New Roman" w:eastAsia="Times New Roman" w:hAnsi="Times New Roman"/>
                <w:sz w:val="28"/>
                <w:szCs w:val="28"/>
              </w:rPr>
              <w:t>Id_ms</w:t>
            </w:r>
            <w:bookmarkEnd w:id="1958"/>
            <w:bookmarkEnd w:id="1959"/>
            <w:bookmarkEnd w:id="1960"/>
            <w:proofErr w:type="spellEnd"/>
          </w:p>
        </w:tc>
        <w:tc>
          <w:tcPr>
            <w:tcW w:w="2340" w:type="dxa"/>
          </w:tcPr>
          <w:p w14:paraId="11DF5D70" w14:textId="4E7E919C"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61" w:name="_Toc152974099"/>
            <w:bookmarkStart w:id="1962" w:name="_Toc152974977"/>
            <w:bookmarkStart w:id="1963" w:name="_Toc153441983"/>
            <w:r w:rsidRPr="10EA46D3">
              <w:rPr>
                <w:rFonts w:ascii="Times New Roman" w:eastAsia="Times New Roman" w:hAnsi="Times New Roman"/>
                <w:sz w:val="28"/>
                <w:szCs w:val="28"/>
              </w:rPr>
              <w:t>INT</w:t>
            </w:r>
            <w:bookmarkEnd w:id="1961"/>
            <w:bookmarkEnd w:id="1962"/>
            <w:bookmarkEnd w:id="1963"/>
          </w:p>
        </w:tc>
        <w:tc>
          <w:tcPr>
            <w:tcW w:w="1980" w:type="dxa"/>
          </w:tcPr>
          <w:p w14:paraId="40F2DC37" w14:textId="795B9253" w:rsidR="1AE4BDD7" w:rsidRDefault="1AE4BDD7" w:rsidP="00BD2003">
            <w:pPr>
              <w:tabs>
                <w:tab w:val="left" w:pos="360"/>
              </w:tabs>
              <w:spacing w:line="360" w:lineRule="auto"/>
              <w:outlineLvl w:val="2"/>
              <w:rPr>
                <w:rFonts w:ascii="Times New Roman" w:eastAsia="Times New Roman" w:hAnsi="Times New Roman"/>
                <w:sz w:val="28"/>
                <w:szCs w:val="28"/>
              </w:rPr>
            </w:pPr>
          </w:p>
        </w:tc>
        <w:tc>
          <w:tcPr>
            <w:tcW w:w="1890" w:type="dxa"/>
          </w:tcPr>
          <w:p w14:paraId="63BF1F4E" w14:textId="776FF5F9"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64" w:name="_Toc152974100"/>
            <w:bookmarkStart w:id="1965" w:name="_Toc152974978"/>
            <w:bookmarkStart w:id="1966" w:name="_Toc153441984"/>
            <w:r w:rsidRPr="10EA46D3">
              <w:rPr>
                <w:rFonts w:ascii="Times New Roman" w:eastAsia="Times New Roman" w:hAnsi="Times New Roman"/>
                <w:sz w:val="28"/>
                <w:szCs w:val="28"/>
              </w:rPr>
              <w:t>PK</w:t>
            </w:r>
            <w:bookmarkEnd w:id="1964"/>
            <w:bookmarkEnd w:id="1965"/>
            <w:bookmarkEnd w:id="1966"/>
          </w:p>
        </w:tc>
      </w:tr>
      <w:tr w:rsidR="00C16ACB" w14:paraId="51A4C80B" w14:textId="77777777" w:rsidTr="1AE4BDD7">
        <w:tc>
          <w:tcPr>
            <w:tcW w:w="810" w:type="dxa"/>
          </w:tcPr>
          <w:p w14:paraId="345531CF" w14:textId="0BEF95DA"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67" w:name="_Toc152974101"/>
            <w:bookmarkStart w:id="1968" w:name="_Toc152974979"/>
            <w:bookmarkStart w:id="1969" w:name="_Toc153441985"/>
            <w:r w:rsidRPr="10EA46D3">
              <w:rPr>
                <w:rFonts w:ascii="Times New Roman" w:eastAsia="Times New Roman" w:hAnsi="Times New Roman"/>
                <w:b/>
                <w:sz w:val="28"/>
                <w:szCs w:val="28"/>
              </w:rPr>
              <w:t>2</w:t>
            </w:r>
            <w:bookmarkEnd w:id="1967"/>
            <w:bookmarkEnd w:id="1968"/>
            <w:bookmarkEnd w:id="1969"/>
          </w:p>
        </w:tc>
        <w:tc>
          <w:tcPr>
            <w:tcW w:w="1710" w:type="dxa"/>
          </w:tcPr>
          <w:p w14:paraId="6F54A7BD" w14:textId="1F99AF00" w:rsidR="1AE4BDD7" w:rsidRDefault="1AE4BDD7" w:rsidP="00BD2003">
            <w:pPr>
              <w:tabs>
                <w:tab w:val="left" w:pos="360"/>
              </w:tabs>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Ma_ms</w:t>
            </w:r>
            <w:proofErr w:type="spellEnd"/>
          </w:p>
        </w:tc>
        <w:tc>
          <w:tcPr>
            <w:tcW w:w="2340" w:type="dxa"/>
          </w:tcPr>
          <w:p w14:paraId="2A52DC3D" w14:textId="0298A5D0"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70" w:name="_Toc152974102"/>
            <w:bookmarkStart w:id="1971" w:name="_Toc152974980"/>
            <w:bookmarkStart w:id="1972" w:name="_Toc153441986"/>
            <w:r w:rsidRPr="10EA46D3">
              <w:rPr>
                <w:rFonts w:ascii="Times New Roman" w:eastAsia="Times New Roman" w:hAnsi="Times New Roman"/>
                <w:sz w:val="28"/>
                <w:szCs w:val="28"/>
              </w:rPr>
              <w:t>VARCHAR</w:t>
            </w:r>
            <w:bookmarkEnd w:id="1970"/>
            <w:bookmarkEnd w:id="1971"/>
            <w:bookmarkEnd w:id="1972"/>
          </w:p>
        </w:tc>
        <w:tc>
          <w:tcPr>
            <w:tcW w:w="1980" w:type="dxa"/>
          </w:tcPr>
          <w:p w14:paraId="3F638504" w14:textId="16EA2E09" w:rsidR="1AE4BDD7" w:rsidRDefault="1AE4BDD7" w:rsidP="00BD2003">
            <w:pPr>
              <w:tabs>
                <w:tab w:val="left" w:pos="360"/>
              </w:tabs>
              <w:spacing w:line="360" w:lineRule="auto"/>
              <w:outlineLvl w:val="2"/>
              <w:rPr>
                <w:rFonts w:ascii="Times New Roman" w:eastAsia="Times New Roman" w:hAnsi="Times New Roman"/>
                <w:sz w:val="28"/>
                <w:szCs w:val="28"/>
              </w:rPr>
            </w:pPr>
            <w:bookmarkStart w:id="1973" w:name="_Toc152974103"/>
            <w:bookmarkStart w:id="1974" w:name="_Toc152974981"/>
            <w:bookmarkStart w:id="1975" w:name="_Toc153441987"/>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định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danh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tùy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chọn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thuộc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tính</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1973"/>
            <w:bookmarkEnd w:id="1974"/>
            <w:bookmarkEnd w:id="1975"/>
            <w:proofErr w:type="spellEnd"/>
          </w:p>
        </w:tc>
        <w:tc>
          <w:tcPr>
            <w:tcW w:w="1890" w:type="dxa"/>
          </w:tcPr>
          <w:p w14:paraId="086ECC48" w14:textId="4A55097F"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76" w:name="_Toc152974104"/>
            <w:bookmarkStart w:id="1977" w:name="_Toc152974982"/>
            <w:bookmarkStart w:id="1978" w:name="_Toc153441988"/>
            <w:r w:rsidRPr="10EA46D3">
              <w:rPr>
                <w:rFonts w:ascii="Times New Roman" w:eastAsia="Times New Roman" w:hAnsi="Times New Roman"/>
                <w:sz w:val="28"/>
                <w:szCs w:val="28"/>
              </w:rPr>
              <w:t>-</w:t>
            </w:r>
            <w:bookmarkEnd w:id="1976"/>
            <w:bookmarkEnd w:id="1977"/>
            <w:bookmarkEnd w:id="1978"/>
          </w:p>
        </w:tc>
      </w:tr>
      <w:tr w:rsidR="00C16ACB" w14:paraId="3299F4E1" w14:textId="77777777" w:rsidTr="1AE4BDD7">
        <w:tc>
          <w:tcPr>
            <w:tcW w:w="810" w:type="dxa"/>
          </w:tcPr>
          <w:p w14:paraId="298DFA20" w14:textId="3E51E0A9"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79" w:name="_Toc152974105"/>
            <w:bookmarkStart w:id="1980" w:name="_Toc152974983"/>
            <w:bookmarkStart w:id="1981" w:name="_Toc153441989"/>
            <w:r w:rsidRPr="10EA46D3">
              <w:rPr>
                <w:rFonts w:ascii="Times New Roman" w:eastAsia="Times New Roman" w:hAnsi="Times New Roman"/>
                <w:b/>
                <w:sz w:val="28"/>
                <w:szCs w:val="28"/>
              </w:rPr>
              <w:t>3</w:t>
            </w:r>
            <w:bookmarkEnd w:id="1979"/>
            <w:bookmarkEnd w:id="1980"/>
            <w:bookmarkEnd w:id="1981"/>
          </w:p>
        </w:tc>
        <w:tc>
          <w:tcPr>
            <w:tcW w:w="1710" w:type="dxa"/>
          </w:tcPr>
          <w:p w14:paraId="09A2E130" w14:textId="2FBCCA4F"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82" w:name="_Toc152974106"/>
            <w:bookmarkStart w:id="1983" w:name="_Toc152974984"/>
            <w:bookmarkStart w:id="1984" w:name="_Toc153441990"/>
            <w:proofErr w:type="spellStart"/>
            <w:r w:rsidRPr="10EA46D3">
              <w:rPr>
                <w:rFonts w:ascii="Times New Roman" w:eastAsia="Times New Roman" w:hAnsi="Times New Roman"/>
                <w:sz w:val="28"/>
                <w:szCs w:val="28"/>
              </w:rPr>
              <w:t>Ten_ms</w:t>
            </w:r>
            <w:bookmarkEnd w:id="1982"/>
            <w:bookmarkEnd w:id="1983"/>
            <w:bookmarkEnd w:id="1984"/>
            <w:proofErr w:type="spellEnd"/>
          </w:p>
        </w:tc>
        <w:tc>
          <w:tcPr>
            <w:tcW w:w="2340" w:type="dxa"/>
          </w:tcPr>
          <w:p w14:paraId="498DB5AB" w14:textId="4EE40769"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85" w:name="_Toc152974107"/>
            <w:bookmarkStart w:id="1986" w:name="_Toc152974985"/>
            <w:bookmarkStart w:id="1987" w:name="_Toc153441991"/>
            <w:r w:rsidRPr="10EA46D3">
              <w:rPr>
                <w:rFonts w:ascii="Times New Roman" w:eastAsia="Times New Roman" w:hAnsi="Times New Roman"/>
                <w:sz w:val="28"/>
                <w:szCs w:val="28"/>
              </w:rPr>
              <w:t>VARCHAR</w:t>
            </w:r>
            <w:bookmarkEnd w:id="1985"/>
            <w:bookmarkEnd w:id="1986"/>
            <w:bookmarkEnd w:id="1987"/>
          </w:p>
        </w:tc>
        <w:tc>
          <w:tcPr>
            <w:tcW w:w="1980" w:type="dxa"/>
          </w:tcPr>
          <w:p w14:paraId="144FAB31" w14:textId="7B200CBE" w:rsidR="1AE4BDD7" w:rsidRDefault="1AE4BDD7" w:rsidP="00BD2003">
            <w:pPr>
              <w:tabs>
                <w:tab w:val="left" w:pos="360"/>
              </w:tabs>
              <w:spacing w:line="360"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Màu</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Sắc</w:t>
            </w:r>
            <w:proofErr w:type="spellEnd"/>
          </w:p>
        </w:tc>
        <w:tc>
          <w:tcPr>
            <w:tcW w:w="1890" w:type="dxa"/>
          </w:tcPr>
          <w:p w14:paraId="006D4577" w14:textId="52EE2BD9"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88" w:name="_Toc152974108"/>
            <w:bookmarkStart w:id="1989" w:name="_Toc152974986"/>
            <w:bookmarkStart w:id="1990" w:name="_Toc153441992"/>
            <w:r w:rsidRPr="10EA46D3">
              <w:rPr>
                <w:rFonts w:ascii="Times New Roman" w:eastAsia="Times New Roman" w:hAnsi="Times New Roman"/>
                <w:sz w:val="28"/>
                <w:szCs w:val="28"/>
              </w:rPr>
              <w:t>-</w:t>
            </w:r>
            <w:bookmarkEnd w:id="1988"/>
            <w:bookmarkEnd w:id="1989"/>
            <w:bookmarkEnd w:id="1990"/>
          </w:p>
        </w:tc>
      </w:tr>
      <w:tr w:rsidR="00C16ACB" w14:paraId="2DACB5B4" w14:textId="77777777" w:rsidTr="1AE4BDD7">
        <w:tc>
          <w:tcPr>
            <w:tcW w:w="810" w:type="dxa"/>
          </w:tcPr>
          <w:p w14:paraId="07D5C5EB" w14:textId="777DFCF6"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1991" w:name="_Toc152974109"/>
            <w:bookmarkStart w:id="1992" w:name="_Toc152974987"/>
            <w:bookmarkStart w:id="1993" w:name="_Toc153441993"/>
            <w:r w:rsidRPr="10EA46D3">
              <w:rPr>
                <w:rFonts w:ascii="Times New Roman" w:eastAsia="Times New Roman" w:hAnsi="Times New Roman"/>
                <w:b/>
                <w:sz w:val="28"/>
                <w:szCs w:val="28"/>
              </w:rPr>
              <w:t>4</w:t>
            </w:r>
            <w:bookmarkEnd w:id="1991"/>
            <w:bookmarkEnd w:id="1992"/>
            <w:bookmarkEnd w:id="1993"/>
          </w:p>
        </w:tc>
        <w:tc>
          <w:tcPr>
            <w:tcW w:w="1710" w:type="dxa"/>
          </w:tcPr>
          <w:p w14:paraId="3EF1A4AA" w14:textId="47E5962A"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94" w:name="_Toc152974110"/>
            <w:bookmarkStart w:id="1995" w:name="_Toc152974988"/>
            <w:bookmarkStart w:id="1996" w:name="_Toc153441994"/>
            <w:proofErr w:type="spellStart"/>
            <w:r w:rsidRPr="10EA46D3">
              <w:rPr>
                <w:rFonts w:ascii="Times New Roman" w:eastAsia="Times New Roman" w:hAnsi="Times New Roman"/>
                <w:sz w:val="28"/>
                <w:szCs w:val="28"/>
              </w:rPr>
              <w:t>Trang_thai</w:t>
            </w:r>
            <w:bookmarkEnd w:id="1994"/>
            <w:bookmarkEnd w:id="1995"/>
            <w:bookmarkEnd w:id="1996"/>
            <w:proofErr w:type="spellEnd"/>
          </w:p>
        </w:tc>
        <w:tc>
          <w:tcPr>
            <w:tcW w:w="2340" w:type="dxa"/>
          </w:tcPr>
          <w:p w14:paraId="0135106D" w14:textId="252AF9BB"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1997" w:name="_Toc152974111"/>
            <w:bookmarkStart w:id="1998" w:name="_Toc152974989"/>
            <w:bookmarkStart w:id="1999" w:name="_Toc153441995"/>
            <w:r w:rsidRPr="10EA46D3">
              <w:rPr>
                <w:rFonts w:ascii="Times New Roman" w:eastAsia="Times New Roman" w:hAnsi="Times New Roman"/>
                <w:sz w:val="28"/>
                <w:szCs w:val="28"/>
              </w:rPr>
              <w:t>INT</w:t>
            </w:r>
            <w:bookmarkEnd w:id="1997"/>
            <w:bookmarkEnd w:id="1998"/>
            <w:bookmarkEnd w:id="1999"/>
          </w:p>
        </w:tc>
        <w:tc>
          <w:tcPr>
            <w:tcW w:w="1980" w:type="dxa"/>
          </w:tcPr>
          <w:p w14:paraId="785A3119" w14:textId="6E31A148" w:rsidR="1AE4BDD7" w:rsidRDefault="1AE4BDD7" w:rsidP="00BD2003">
            <w:pPr>
              <w:tabs>
                <w:tab w:val="left" w:pos="360"/>
              </w:tabs>
              <w:spacing w:line="360" w:lineRule="auto"/>
              <w:outlineLvl w:val="2"/>
              <w:rPr>
                <w:rFonts w:ascii="Times New Roman" w:eastAsia="Times New Roman" w:hAnsi="Times New Roman"/>
                <w:sz w:val="28"/>
                <w:szCs w:val="28"/>
              </w:rPr>
            </w:pPr>
            <w:bookmarkStart w:id="2000" w:name="_Toc152974112"/>
            <w:bookmarkStart w:id="2001" w:name="_Toc152974990"/>
            <w:bookmarkStart w:id="2002" w:name="_Toc153441996"/>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2000"/>
            <w:bookmarkEnd w:id="2001"/>
            <w:bookmarkEnd w:id="2002"/>
            <w:proofErr w:type="spellEnd"/>
          </w:p>
        </w:tc>
        <w:tc>
          <w:tcPr>
            <w:tcW w:w="1890" w:type="dxa"/>
          </w:tcPr>
          <w:p w14:paraId="705E01AF" w14:textId="485272C8"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03" w:name="_Toc152974113"/>
            <w:bookmarkStart w:id="2004" w:name="_Toc152974991"/>
            <w:bookmarkStart w:id="2005" w:name="_Toc153441997"/>
            <w:r w:rsidRPr="10EA46D3">
              <w:rPr>
                <w:rFonts w:ascii="Times New Roman" w:eastAsia="Times New Roman" w:hAnsi="Times New Roman"/>
                <w:sz w:val="28"/>
                <w:szCs w:val="28"/>
              </w:rPr>
              <w:t>1</w:t>
            </w:r>
            <w:bookmarkEnd w:id="2003"/>
            <w:bookmarkEnd w:id="2004"/>
            <w:bookmarkEnd w:id="2005"/>
          </w:p>
        </w:tc>
      </w:tr>
    </w:tbl>
    <w:p w14:paraId="5982479E" w14:textId="7602602C" w:rsidR="00C92F01" w:rsidRDefault="00C92F01" w:rsidP="00BD2003">
      <w:pPr>
        <w:tabs>
          <w:tab w:val="left" w:pos="360"/>
        </w:tabs>
        <w:spacing w:after="0" w:line="360" w:lineRule="auto"/>
        <w:outlineLvl w:val="2"/>
        <w:rPr>
          <w:rFonts w:ascii="Times New Roman" w:eastAsia="Times New Roman" w:hAnsi="Times New Roman" w:cs="Times New Roman"/>
          <w:b/>
          <w:i/>
          <w:sz w:val="28"/>
          <w:szCs w:val="28"/>
        </w:rPr>
      </w:pPr>
    </w:p>
    <w:p w14:paraId="48C8C94C" w14:textId="77777777" w:rsidR="00BD2003" w:rsidRDefault="00BD2003">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br w:type="page"/>
      </w:r>
    </w:p>
    <w:p w14:paraId="099A8127" w14:textId="5B5DB526" w:rsidR="1AE4BDD7" w:rsidRDefault="1E5B6399" w:rsidP="002A0614">
      <w:pPr>
        <w:tabs>
          <w:tab w:val="left" w:pos="360"/>
        </w:tabs>
        <w:spacing w:after="0" w:line="360" w:lineRule="auto"/>
        <w:jc w:val="center"/>
        <w:outlineLvl w:val="4"/>
        <w:rPr>
          <w:rFonts w:ascii="Times New Roman" w:eastAsia="Times New Roman" w:hAnsi="Times New Roman" w:cs="Times New Roman"/>
          <w:sz w:val="28"/>
          <w:szCs w:val="28"/>
        </w:rPr>
      </w:pPr>
      <w:bookmarkStart w:id="2006" w:name="_Toc153435914"/>
      <w:r w:rsidRPr="1E5B6399">
        <w:rPr>
          <w:rFonts w:ascii="Times New Roman" w:eastAsia="Times New Roman" w:hAnsi="Times New Roman" w:cs="Times New Roman"/>
          <w:b/>
          <w:bCs/>
          <w:color w:val="000000" w:themeColor="text1"/>
          <w:sz w:val="28"/>
          <w:szCs w:val="28"/>
        </w:rPr>
        <w:t xml:space="preserve">H18: </w:t>
      </w:r>
      <w:proofErr w:type="spellStart"/>
      <w:r w:rsidRPr="1E5B6399">
        <w:rPr>
          <w:rFonts w:ascii="Times New Roman" w:eastAsia="Times New Roman" w:hAnsi="Times New Roman" w:cs="Times New Roman"/>
          <w:b/>
          <w:bCs/>
          <w:color w:val="000000" w:themeColor="text1"/>
          <w:sz w:val="28"/>
          <w:szCs w:val="28"/>
        </w:rPr>
        <w:t>Bảng</w:t>
      </w:r>
      <w:proofErr w:type="spellEnd"/>
      <w:r w:rsidRPr="1E5B6399">
        <w:rPr>
          <w:rFonts w:ascii="Times New Roman" w:eastAsia="Times New Roman" w:hAnsi="Times New Roman" w:cs="Times New Roman"/>
          <w:b/>
          <w:bCs/>
          <w:color w:val="000000" w:themeColor="text1"/>
          <w:sz w:val="28"/>
          <w:szCs w:val="28"/>
        </w:rPr>
        <w:t xml:space="preserve"> </w:t>
      </w:r>
      <w:proofErr w:type="spellStart"/>
      <w:r w:rsidRPr="1E5B6399">
        <w:rPr>
          <w:rFonts w:ascii="Times New Roman" w:eastAsia="Times New Roman" w:hAnsi="Times New Roman" w:cs="Times New Roman"/>
          <w:b/>
          <w:bCs/>
          <w:color w:val="000000" w:themeColor="text1"/>
          <w:sz w:val="28"/>
          <w:szCs w:val="28"/>
        </w:rPr>
        <w:t>Ống</w:t>
      </w:r>
      <w:proofErr w:type="spellEnd"/>
      <w:r w:rsidRPr="1E5B6399">
        <w:rPr>
          <w:rFonts w:ascii="Times New Roman" w:eastAsia="Times New Roman" w:hAnsi="Times New Roman" w:cs="Times New Roman"/>
          <w:b/>
          <w:bCs/>
          <w:color w:val="000000" w:themeColor="text1"/>
          <w:sz w:val="28"/>
          <w:szCs w:val="28"/>
        </w:rPr>
        <w:t xml:space="preserve"> </w:t>
      </w:r>
      <w:proofErr w:type="spellStart"/>
      <w:r w:rsidRPr="1E5B6399">
        <w:rPr>
          <w:rFonts w:ascii="Times New Roman" w:eastAsia="Times New Roman" w:hAnsi="Times New Roman" w:cs="Times New Roman"/>
          <w:b/>
          <w:bCs/>
          <w:color w:val="000000" w:themeColor="text1"/>
          <w:sz w:val="28"/>
          <w:szCs w:val="28"/>
        </w:rPr>
        <w:t>tay</w:t>
      </w:r>
      <w:proofErr w:type="spellEnd"/>
      <w:r w:rsidRPr="1E5B6399">
        <w:rPr>
          <w:rFonts w:ascii="Times New Roman" w:eastAsia="Times New Roman" w:hAnsi="Times New Roman" w:cs="Times New Roman"/>
          <w:b/>
          <w:bCs/>
          <w:color w:val="000000" w:themeColor="text1"/>
          <w:sz w:val="28"/>
          <w:szCs w:val="28"/>
        </w:rPr>
        <w:t xml:space="preserve"> </w:t>
      </w:r>
      <w:proofErr w:type="spellStart"/>
      <w:r w:rsidRPr="1E5B6399">
        <w:rPr>
          <w:rFonts w:ascii="Times New Roman" w:eastAsia="Times New Roman" w:hAnsi="Times New Roman" w:cs="Times New Roman"/>
          <w:b/>
          <w:bCs/>
          <w:color w:val="000000" w:themeColor="text1"/>
          <w:sz w:val="28"/>
          <w:szCs w:val="28"/>
        </w:rPr>
        <w:t>áo</w:t>
      </w:r>
      <w:bookmarkEnd w:id="2006"/>
      <w:proofErr w:type="spellEnd"/>
    </w:p>
    <w:p w14:paraId="55C467A8" w14:textId="09D3E811"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53A16E1F" wp14:editId="5E7B17A5">
            <wp:extent cx="2590800" cy="2333625"/>
            <wp:effectExtent l="0" t="0" r="0" b="0"/>
            <wp:docPr id="8386649" name="Picture 838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6649"/>
                    <pic:cNvPicPr/>
                  </pic:nvPicPr>
                  <pic:blipFill>
                    <a:blip r:embed="rId52">
                      <a:extLst>
                        <a:ext uri="{28A0092B-C50C-407E-A947-70E740481C1C}">
                          <a14:useLocalDpi xmlns:a14="http://schemas.microsoft.com/office/drawing/2010/main" val="0"/>
                        </a:ext>
                      </a:extLst>
                    </a:blip>
                    <a:stretch>
                      <a:fillRect/>
                    </a:stretch>
                  </pic:blipFill>
                  <pic:spPr>
                    <a:xfrm>
                      <a:off x="0" y="0"/>
                      <a:ext cx="2590800" cy="233362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810"/>
        <w:gridCol w:w="1710"/>
        <w:gridCol w:w="2192"/>
        <w:gridCol w:w="2160"/>
        <w:gridCol w:w="1990"/>
      </w:tblGrid>
      <w:tr w:rsidR="00C92F01" w14:paraId="4EA98026" w14:textId="77777777" w:rsidTr="1AE4BDD7">
        <w:tc>
          <w:tcPr>
            <w:tcW w:w="8830" w:type="dxa"/>
            <w:gridSpan w:val="5"/>
            <w:shd w:val="clear" w:color="auto" w:fill="ED7D31" w:themeFill="accent2"/>
          </w:tcPr>
          <w:p w14:paraId="564C7821" w14:textId="6AA8183A" w:rsidR="00C92F01"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007" w:name="_Toc152974114"/>
            <w:bookmarkStart w:id="2008" w:name="_Toc152974992"/>
            <w:bookmarkStart w:id="2009" w:name="_Toc153441998"/>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ong_tay_ao</w:t>
            </w:r>
            <w:bookmarkEnd w:id="2007"/>
            <w:bookmarkEnd w:id="2008"/>
            <w:bookmarkEnd w:id="2009"/>
            <w:proofErr w:type="spellEnd"/>
          </w:p>
        </w:tc>
      </w:tr>
      <w:tr w:rsidR="00C16ACB" w14:paraId="0541C256" w14:textId="77777777" w:rsidTr="1AE4BDD7">
        <w:tc>
          <w:tcPr>
            <w:tcW w:w="810" w:type="dxa"/>
            <w:shd w:val="clear" w:color="auto" w:fill="ED7D31" w:themeFill="accent2"/>
          </w:tcPr>
          <w:p w14:paraId="57A61CCD" w14:textId="77777777" w:rsidR="00C92F01" w:rsidRPr="00B9495D" w:rsidRDefault="00C92F01" w:rsidP="10EA46D3">
            <w:pPr>
              <w:tabs>
                <w:tab w:val="left" w:pos="360"/>
              </w:tabs>
              <w:spacing w:line="360" w:lineRule="auto"/>
              <w:jc w:val="center"/>
              <w:outlineLvl w:val="2"/>
              <w:rPr>
                <w:rFonts w:ascii="Times New Roman" w:eastAsia="Times New Roman" w:hAnsi="Times New Roman"/>
                <w:b/>
                <w:sz w:val="28"/>
                <w:szCs w:val="28"/>
              </w:rPr>
            </w:pPr>
            <w:bookmarkStart w:id="2010" w:name="_Toc152974115"/>
            <w:bookmarkStart w:id="2011" w:name="_Toc152974993"/>
            <w:bookmarkStart w:id="2012" w:name="_Toc153441999"/>
            <w:r w:rsidRPr="10EA46D3">
              <w:rPr>
                <w:rFonts w:ascii="Times New Roman" w:eastAsia="Times New Roman" w:hAnsi="Times New Roman"/>
                <w:b/>
                <w:sz w:val="28"/>
                <w:szCs w:val="28"/>
              </w:rPr>
              <w:t>STT</w:t>
            </w:r>
            <w:bookmarkEnd w:id="2010"/>
            <w:bookmarkEnd w:id="2011"/>
            <w:bookmarkEnd w:id="2012"/>
          </w:p>
        </w:tc>
        <w:tc>
          <w:tcPr>
            <w:tcW w:w="1710" w:type="dxa"/>
            <w:shd w:val="clear" w:color="auto" w:fill="ED7D31" w:themeFill="accent2"/>
          </w:tcPr>
          <w:p w14:paraId="1AABCD00" w14:textId="77777777" w:rsidR="00C92F01" w:rsidRPr="00B9495D" w:rsidRDefault="00C92F01" w:rsidP="10EA46D3">
            <w:pPr>
              <w:tabs>
                <w:tab w:val="left" w:pos="360"/>
              </w:tabs>
              <w:spacing w:line="360" w:lineRule="auto"/>
              <w:jc w:val="center"/>
              <w:outlineLvl w:val="2"/>
              <w:rPr>
                <w:rFonts w:ascii="Times New Roman" w:eastAsia="Times New Roman" w:hAnsi="Times New Roman"/>
                <w:b/>
                <w:sz w:val="28"/>
                <w:szCs w:val="28"/>
              </w:rPr>
            </w:pPr>
            <w:bookmarkStart w:id="2013" w:name="_Toc152974116"/>
            <w:bookmarkStart w:id="2014" w:name="_Toc152974994"/>
            <w:bookmarkStart w:id="2015" w:name="_Toc153442000"/>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2013"/>
            <w:bookmarkEnd w:id="2014"/>
            <w:bookmarkEnd w:id="2015"/>
            <w:proofErr w:type="spellEnd"/>
          </w:p>
        </w:tc>
        <w:tc>
          <w:tcPr>
            <w:tcW w:w="2160" w:type="dxa"/>
            <w:shd w:val="clear" w:color="auto" w:fill="ED7D31" w:themeFill="accent2"/>
          </w:tcPr>
          <w:p w14:paraId="4BE43B63" w14:textId="77777777" w:rsidR="00C92F01" w:rsidRPr="00B9495D" w:rsidRDefault="00C92F01" w:rsidP="10EA46D3">
            <w:pPr>
              <w:tabs>
                <w:tab w:val="left" w:pos="360"/>
              </w:tabs>
              <w:spacing w:line="360" w:lineRule="auto"/>
              <w:jc w:val="center"/>
              <w:outlineLvl w:val="2"/>
              <w:rPr>
                <w:rFonts w:ascii="Times New Roman" w:eastAsia="Times New Roman" w:hAnsi="Times New Roman"/>
                <w:b/>
                <w:sz w:val="28"/>
                <w:szCs w:val="28"/>
              </w:rPr>
            </w:pPr>
            <w:bookmarkStart w:id="2016" w:name="_Toc152974117"/>
            <w:bookmarkStart w:id="2017" w:name="_Toc152974995"/>
            <w:bookmarkStart w:id="2018" w:name="_Toc153442001"/>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2016"/>
            <w:bookmarkEnd w:id="2017"/>
            <w:bookmarkEnd w:id="2018"/>
            <w:proofErr w:type="spellEnd"/>
          </w:p>
        </w:tc>
        <w:tc>
          <w:tcPr>
            <w:tcW w:w="2160" w:type="dxa"/>
            <w:shd w:val="clear" w:color="auto" w:fill="ED7D31" w:themeFill="accent2"/>
          </w:tcPr>
          <w:p w14:paraId="0DC71C42" w14:textId="77777777" w:rsidR="00C92F01" w:rsidRPr="00B9495D" w:rsidRDefault="00C92F01" w:rsidP="10EA46D3">
            <w:pPr>
              <w:tabs>
                <w:tab w:val="left" w:pos="360"/>
              </w:tabs>
              <w:spacing w:line="360" w:lineRule="auto"/>
              <w:jc w:val="center"/>
              <w:outlineLvl w:val="2"/>
              <w:rPr>
                <w:rFonts w:ascii="Times New Roman" w:eastAsia="Times New Roman" w:hAnsi="Times New Roman"/>
                <w:b/>
                <w:sz w:val="28"/>
                <w:szCs w:val="28"/>
              </w:rPr>
            </w:pPr>
            <w:bookmarkStart w:id="2019" w:name="_Toc152974118"/>
            <w:bookmarkStart w:id="2020" w:name="_Toc152974996"/>
            <w:bookmarkStart w:id="2021" w:name="_Toc153442002"/>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2019"/>
            <w:bookmarkEnd w:id="2020"/>
            <w:bookmarkEnd w:id="2021"/>
            <w:proofErr w:type="spellEnd"/>
          </w:p>
        </w:tc>
        <w:tc>
          <w:tcPr>
            <w:tcW w:w="1990" w:type="dxa"/>
            <w:shd w:val="clear" w:color="auto" w:fill="ED7D31" w:themeFill="accent2"/>
          </w:tcPr>
          <w:p w14:paraId="2A93DAE8" w14:textId="77777777" w:rsidR="00C92F01" w:rsidRPr="00B9495D" w:rsidRDefault="00C92F01" w:rsidP="10EA46D3">
            <w:pPr>
              <w:tabs>
                <w:tab w:val="left" w:pos="360"/>
              </w:tabs>
              <w:spacing w:line="360" w:lineRule="auto"/>
              <w:jc w:val="center"/>
              <w:outlineLvl w:val="2"/>
              <w:rPr>
                <w:rFonts w:ascii="Times New Roman" w:eastAsia="Times New Roman" w:hAnsi="Times New Roman"/>
                <w:b/>
                <w:sz w:val="28"/>
                <w:szCs w:val="28"/>
              </w:rPr>
            </w:pPr>
            <w:bookmarkStart w:id="2022" w:name="_Toc152974119"/>
            <w:bookmarkStart w:id="2023" w:name="_Toc152974997"/>
            <w:bookmarkStart w:id="2024" w:name="_Toc153442003"/>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2022"/>
            <w:bookmarkEnd w:id="2023"/>
            <w:bookmarkEnd w:id="2024"/>
            <w:proofErr w:type="spellEnd"/>
          </w:p>
        </w:tc>
      </w:tr>
      <w:tr w:rsidR="00C16ACB" w14:paraId="058D4EBA" w14:textId="77777777" w:rsidTr="1AE4BDD7">
        <w:tc>
          <w:tcPr>
            <w:tcW w:w="810" w:type="dxa"/>
          </w:tcPr>
          <w:p w14:paraId="3709677C" w14:textId="77777777"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025" w:name="_Toc152974120"/>
            <w:bookmarkStart w:id="2026" w:name="_Toc152974998"/>
            <w:bookmarkStart w:id="2027" w:name="_Toc153442004"/>
            <w:r w:rsidRPr="10EA46D3">
              <w:rPr>
                <w:rFonts w:ascii="Times New Roman" w:eastAsia="Times New Roman" w:hAnsi="Times New Roman"/>
                <w:b/>
                <w:sz w:val="28"/>
                <w:szCs w:val="28"/>
              </w:rPr>
              <w:t>1</w:t>
            </w:r>
            <w:bookmarkEnd w:id="2025"/>
            <w:bookmarkEnd w:id="2026"/>
            <w:bookmarkEnd w:id="2027"/>
          </w:p>
        </w:tc>
        <w:tc>
          <w:tcPr>
            <w:tcW w:w="1710" w:type="dxa"/>
          </w:tcPr>
          <w:p w14:paraId="6E425791" w14:textId="7A36BCFF"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28" w:name="_Toc152974121"/>
            <w:bookmarkStart w:id="2029" w:name="_Toc152974999"/>
            <w:bookmarkStart w:id="2030" w:name="_Toc153442005"/>
            <w:proofErr w:type="spellStart"/>
            <w:r w:rsidRPr="10EA46D3">
              <w:rPr>
                <w:rFonts w:ascii="Times New Roman" w:eastAsia="Times New Roman" w:hAnsi="Times New Roman"/>
                <w:sz w:val="28"/>
                <w:szCs w:val="28"/>
              </w:rPr>
              <w:t>Id_tay_ao</w:t>
            </w:r>
            <w:bookmarkEnd w:id="2028"/>
            <w:bookmarkEnd w:id="2029"/>
            <w:bookmarkEnd w:id="2030"/>
            <w:proofErr w:type="spellEnd"/>
          </w:p>
        </w:tc>
        <w:tc>
          <w:tcPr>
            <w:tcW w:w="2160" w:type="dxa"/>
          </w:tcPr>
          <w:p w14:paraId="29F80FED" w14:textId="2348F292"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31" w:name="_Toc152974122"/>
            <w:bookmarkStart w:id="2032" w:name="_Toc152975000"/>
            <w:bookmarkStart w:id="2033" w:name="_Toc153442006"/>
            <w:r w:rsidRPr="10EA46D3">
              <w:rPr>
                <w:rFonts w:ascii="Times New Roman" w:eastAsia="Times New Roman" w:hAnsi="Times New Roman"/>
                <w:sz w:val="28"/>
                <w:szCs w:val="28"/>
              </w:rPr>
              <w:t>INT</w:t>
            </w:r>
            <w:bookmarkEnd w:id="2031"/>
            <w:bookmarkEnd w:id="2032"/>
            <w:bookmarkEnd w:id="2033"/>
          </w:p>
        </w:tc>
        <w:tc>
          <w:tcPr>
            <w:tcW w:w="2160" w:type="dxa"/>
          </w:tcPr>
          <w:p w14:paraId="124F0C67" w14:textId="7D0FA6AE" w:rsidR="1AE4BDD7" w:rsidRDefault="1AE4BDD7" w:rsidP="00BD2003">
            <w:pPr>
              <w:tabs>
                <w:tab w:val="left" w:pos="360"/>
              </w:tabs>
              <w:spacing w:line="360" w:lineRule="auto"/>
              <w:outlineLvl w:val="2"/>
              <w:rPr>
                <w:rFonts w:ascii="Times New Roman" w:eastAsia="Times New Roman" w:hAnsi="Times New Roman"/>
                <w:sz w:val="28"/>
                <w:szCs w:val="28"/>
              </w:rPr>
            </w:pPr>
            <w:bookmarkStart w:id="2034" w:name="_Toc152974123"/>
            <w:bookmarkStart w:id="2035" w:name="_Toc152975001"/>
            <w:bookmarkStart w:id="2036" w:name="_Toc153442007"/>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tay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bookmarkEnd w:id="2034"/>
            <w:bookmarkEnd w:id="2035"/>
            <w:bookmarkEnd w:id="2036"/>
            <w:proofErr w:type="spellEnd"/>
          </w:p>
        </w:tc>
        <w:tc>
          <w:tcPr>
            <w:tcW w:w="1990" w:type="dxa"/>
          </w:tcPr>
          <w:p w14:paraId="301BCB96" w14:textId="77777777"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37" w:name="_Toc152974124"/>
            <w:bookmarkStart w:id="2038" w:name="_Toc152975002"/>
            <w:bookmarkStart w:id="2039" w:name="_Toc153442008"/>
            <w:r w:rsidRPr="10EA46D3">
              <w:rPr>
                <w:rFonts w:ascii="Times New Roman" w:eastAsia="Times New Roman" w:hAnsi="Times New Roman"/>
                <w:sz w:val="28"/>
                <w:szCs w:val="28"/>
              </w:rPr>
              <w:t>PK</w:t>
            </w:r>
            <w:bookmarkEnd w:id="2037"/>
            <w:bookmarkEnd w:id="2038"/>
            <w:bookmarkEnd w:id="2039"/>
          </w:p>
        </w:tc>
      </w:tr>
      <w:tr w:rsidR="00C16ACB" w14:paraId="26955034" w14:textId="77777777" w:rsidTr="1AE4BDD7">
        <w:tc>
          <w:tcPr>
            <w:tcW w:w="810" w:type="dxa"/>
          </w:tcPr>
          <w:p w14:paraId="0425302B" w14:textId="77777777"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040" w:name="_Toc152974125"/>
            <w:bookmarkStart w:id="2041" w:name="_Toc152975003"/>
            <w:bookmarkStart w:id="2042" w:name="_Toc153442009"/>
            <w:r w:rsidRPr="10EA46D3">
              <w:rPr>
                <w:rFonts w:ascii="Times New Roman" w:eastAsia="Times New Roman" w:hAnsi="Times New Roman"/>
                <w:b/>
                <w:sz w:val="28"/>
                <w:szCs w:val="28"/>
              </w:rPr>
              <w:t>2</w:t>
            </w:r>
            <w:bookmarkEnd w:id="2040"/>
            <w:bookmarkEnd w:id="2041"/>
            <w:bookmarkEnd w:id="2042"/>
          </w:p>
        </w:tc>
        <w:tc>
          <w:tcPr>
            <w:tcW w:w="1710" w:type="dxa"/>
          </w:tcPr>
          <w:p w14:paraId="56105B0F" w14:textId="539496AF"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43" w:name="_Toc152974126"/>
            <w:bookmarkStart w:id="2044" w:name="_Toc152975004"/>
            <w:bookmarkStart w:id="2045" w:name="_Toc153442010"/>
            <w:proofErr w:type="spellStart"/>
            <w:r w:rsidRPr="10EA46D3">
              <w:rPr>
                <w:rFonts w:ascii="Times New Roman" w:eastAsia="Times New Roman" w:hAnsi="Times New Roman"/>
                <w:sz w:val="28"/>
                <w:szCs w:val="28"/>
              </w:rPr>
              <w:t>Ma_tay_ao</w:t>
            </w:r>
            <w:bookmarkEnd w:id="2043"/>
            <w:bookmarkEnd w:id="2044"/>
            <w:bookmarkEnd w:id="2045"/>
            <w:proofErr w:type="spellEnd"/>
          </w:p>
        </w:tc>
        <w:tc>
          <w:tcPr>
            <w:tcW w:w="2160" w:type="dxa"/>
          </w:tcPr>
          <w:p w14:paraId="2A080B03" w14:textId="64F7AE19"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46" w:name="_Toc152974127"/>
            <w:bookmarkStart w:id="2047" w:name="_Toc152975005"/>
            <w:bookmarkStart w:id="2048" w:name="_Toc153442011"/>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046"/>
            <w:bookmarkEnd w:id="2047"/>
            <w:bookmarkEnd w:id="2048"/>
          </w:p>
        </w:tc>
        <w:tc>
          <w:tcPr>
            <w:tcW w:w="2160" w:type="dxa"/>
          </w:tcPr>
          <w:p w14:paraId="13C11755" w14:textId="30A73CDA" w:rsidR="1AE4BDD7" w:rsidRDefault="1AE4BDD7" w:rsidP="00BD2003">
            <w:pPr>
              <w:tabs>
                <w:tab w:val="left" w:pos="360"/>
              </w:tabs>
              <w:spacing w:line="360" w:lineRule="auto"/>
              <w:outlineLvl w:val="2"/>
              <w:rPr>
                <w:rFonts w:ascii="Times New Roman" w:eastAsia="Times New Roman" w:hAnsi="Times New Roman"/>
                <w:sz w:val="28"/>
                <w:szCs w:val="28"/>
              </w:rPr>
            </w:pPr>
            <w:bookmarkStart w:id="2049" w:name="_Toc152974128"/>
            <w:bookmarkStart w:id="2050" w:name="_Toc152975006"/>
            <w:bookmarkStart w:id="2051" w:name="_Toc153442012"/>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tay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bookmarkEnd w:id="2049"/>
            <w:bookmarkEnd w:id="2050"/>
            <w:bookmarkEnd w:id="2051"/>
            <w:proofErr w:type="spellEnd"/>
          </w:p>
        </w:tc>
        <w:tc>
          <w:tcPr>
            <w:tcW w:w="1990" w:type="dxa"/>
          </w:tcPr>
          <w:p w14:paraId="4E10B2DA" w14:textId="151B9AE5"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52" w:name="_Toc152974129"/>
            <w:bookmarkStart w:id="2053" w:name="_Toc152975007"/>
            <w:bookmarkStart w:id="2054" w:name="_Toc153442013"/>
            <w:r w:rsidRPr="10EA46D3">
              <w:rPr>
                <w:rFonts w:ascii="Times New Roman" w:eastAsia="Times New Roman" w:hAnsi="Times New Roman"/>
                <w:sz w:val="28"/>
                <w:szCs w:val="28"/>
              </w:rPr>
              <w:t>NULL</w:t>
            </w:r>
            <w:bookmarkEnd w:id="2052"/>
            <w:bookmarkEnd w:id="2053"/>
            <w:bookmarkEnd w:id="2054"/>
          </w:p>
        </w:tc>
      </w:tr>
      <w:tr w:rsidR="00C16ACB" w14:paraId="34C54123" w14:textId="77777777" w:rsidTr="1AE4BDD7">
        <w:tc>
          <w:tcPr>
            <w:tcW w:w="810" w:type="dxa"/>
          </w:tcPr>
          <w:p w14:paraId="79727B63" w14:textId="50BD7DF2"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055" w:name="_Toc152974130"/>
            <w:bookmarkStart w:id="2056" w:name="_Toc152975008"/>
            <w:bookmarkStart w:id="2057" w:name="_Toc153442014"/>
            <w:r w:rsidRPr="10EA46D3">
              <w:rPr>
                <w:rFonts w:ascii="Times New Roman" w:eastAsia="Times New Roman" w:hAnsi="Times New Roman"/>
                <w:b/>
                <w:sz w:val="28"/>
                <w:szCs w:val="28"/>
              </w:rPr>
              <w:t>3</w:t>
            </w:r>
            <w:bookmarkEnd w:id="2055"/>
            <w:bookmarkEnd w:id="2056"/>
            <w:bookmarkEnd w:id="2057"/>
          </w:p>
        </w:tc>
        <w:tc>
          <w:tcPr>
            <w:tcW w:w="1710" w:type="dxa"/>
          </w:tcPr>
          <w:p w14:paraId="1D5FE1CA" w14:textId="7014D053"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58" w:name="_Toc152974131"/>
            <w:bookmarkStart w:id="2059" w:name="_Toc152975009"/>
            <w:bookmarkStart w:id="2060" w:name="_Toc153442015"/>
            <w:proofErr w:type="spellStart"/>
            <w:r w:rsidRPr="10EA46D3">
              <w:rPr>
                <w:rFonts w:ascii="Times New Roman" w:eastAsia="Times New Roman" w:hAnsi="Times New Roman"/>
                <w:sz w:val="28"/>
                <w:szCs w:val="28"/>
              </w:rPr>
              <w:t>Loai_tay_ao</w:t>
            </w:r>
            <w:bookmarkEnd w:id="2058"/>
            <w:bookmarkEnd w:id="2059"/>
            <w:bookmarkEnd w:id="2060"/>
            <w:proofErr w:type="spellEnd"/>
          </w:p>
        </w:tc>
        <w:tc>
          <w:tcPr>
            <w:tcW w:w="2160" w:type="dxa"/>
          </w:tcPr>
          <w:p w14:paraId="6937759D" w14:textId="32DAAA1B"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61" w:name="_Toc152974132"/>
            <w:bookmarkStart w:id="2062" w:name="_Toc152975010"/>
            <w:bookmarkStart w:id="2063" w:name="_Toc153442016"/>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061"/>
            <w:bookmarkEnd w:id="2062"/>
            <w:bookmarkEnd w:id="2063"/>
          </w:p>
        </w:tc>
        <w:tc>
          <w:tcPr>
            <w:tcW w:w="2160" w:type="dxa"/>
          </w:tcPr>
          <w:p w14:paraId="21F6E09D" w14:textId="53F12351" w:rsidR="1AE4BDD7" w:rsidRDefault="1AE4BDD7" w:rsidP="00BD2003">
            <w:pPr>
              <w:tabs>
                <w:tab w:val="left" w:pos="360"/>
              </w:tabs>
              <w:spacing w:line="360" w:lineRule="auto"/>
              <w:outlineLvl w:val="2"/>
              <w:rPr>
                <w:rFonts w:ascii="Times New Roman" w:eastAsia="Times New Roman" w:hAnsi="Times New Roman"/>
                <w:sz w:val="28"/>
                <w:szCs w:val="28"/>
              </w:rPr>
            </w:pPr>
            <w:bookmarkStart w:id="2064" w:name="_Toc152974133"/>
            <w:bookmarkStart w:id="2065" w:name="_Toc152975011"/>
            <w:bookmarkStart w:id="2066" w:name="_Toc153442017"/>
            <w:proofErr w:type="spellStart"/>
            <w:r w:rsidRPr="10EA46D3">
              <w:rPr>
                <w:rFonts w:ascii="Times New Roman" w:eastAsia="Times New Roman" w:hAnsi="Times New Roman"/>
                <w:sz w:val="28"/>
                <w:szCs w:val="28"/>
              </w:rPr>
              <w:t>loại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tay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bookmarkEnd w:id="2064"/>
            <w:bookmarkEnd w:id="2065"/>
            <w:bookmarkEnd w:id="2066"/>
            <w:proofErr w:type="spellEnd"/>
          </w:p>
        </w:tc>
        <w:tc>
          <w:tcPr>
            <w:tcW w:w="1990" w:type="dxa"/>
          </w:tcPr>
          <w:p w14:paraId="5CFA9149" w14:textId="77777777"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67" w:name="_Toc152974134"/>
            <w:bookmarkStart w:id="2068" w:name="_Toc152975012"/>
            <w:bookmarkStart w:id="2069" w:name="_Toc153442018"/>
            <w:r w:rsidRPr="10EA46D3">
              <w:rPr>
                <w:rFonts w:ascii="Times New Roman" w:eastAsia="Times New Roman" w:hAnsi="Times New Roman"/>
                <w:sz w:val="28"/>
                <w:szCs w:val="28"/>
              </w:rPr>
              <w:t>NULL</w:t>
            </w:r>
            <w:bookmarkEnd w:id="2067"/>
            <w:bookmarkEnd w:id="2068"/>
            <w:bookmarkEnd w:id="2069"/>
          </w:p>
        </w:tc>
      </w:tr>
      <w:tr w:rsidR="002B0A02" w14:paraId="0CEA5D1F" w14:textId="77777777" w:rsidTr="1AE4BDD7">
        <w:tc>
          <w:tcPr>
            <w:tcW w:w="810" w:type="dxa"/>
          </w:tcPr>
          <w:p w14:paraId="66FDE041" w14:textId="2C7CF667"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070" w:name="_Toc152974135"/>
            <w:bookmarkStart w:id="2071" w:name="_Toc152975013"/>
            <w:bookmarkStart w:id="2072" w:name="_Toc153442019"/>
            <w:r w:rsidRPr="10EA46D3">
              <w:rPr>
                <w:rFonts w:ascii="Times New Roman" w:eastAsia="Times New Roman" w:hAnsi="Times New Roman"/>
                <w:b/>
                <w:sz w:val="28"/>
                <w:szCs w:val="28"/>
              </w:rPr>
              <w:t>4</w:t>
            </w:r>
            <w:bookmarkEnd w:id="2070"/>
            <w:bookmarkEnd w:id="2071"/>
            <w:bookmarkEnd w:id="2072"/>
          </w:p>
        </w:tc>
        <w:tc>
          <w:tcPr>
            <w:tcW w:w="1710" w:type="dxa"/>
          </w:tcPr>
          <w:p w14:paraId="45496EFD" w14:textId="48372D02"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73" w:name="_Toc152974136"/>
            <w:bookmarkStart w:id="2074" w:name="_Toc152975014"/>
            <w:bookmarkStart w:id="2075" w:name="_Toc153442020"/>
            <w:proofErr w:type="spellStart"/>
            <w:r w:rsidRPr="10EA46D3">
              <w:rPr>
                <w:rFonts w:ascii="Times New Roman" w:eastAsia="Times New Roman" w:hAnsi="Times New Roman"/>
                <w:sz w:val="28"/>
                <w:szCs w:val="28"/>
              </w:rPr>
              <w:t>Trang_thai</w:t>
            </w:r>
            <w:bookmarkEnd w:id="2073"/>
            <w:bookmarkEnd w:id="2074"/>
            <w:bookmarkEnd w:id="2075"/>
            <w:proofErr w:type="spellEnd"/>
          </w:p>
        </w:tc>
        <w:tc>
          <w:tcPr>
            <w:tcW w:w="2160" w:type="dxa"/>
          </w:tcPr>
          <w:p w14:paraId="697D2275" w14:textId="0A861604"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76" w:name="_Toc152974137"/>
            <w:bookmarkStart w:id="2077" w:name="_Toc152975015"/>
            <w:bookmarkStart w:id="2078" w:name="_Toc153442021"/>
            <w:r w:rsidRPr="10EA46D3">
              <w:rPr>
                <w:rFonts w:ascii="Times New Roman" w:eastAsia="Times New Roman" w:hAnsi="Times New Roman"/>
                <w:sz w:val="28"/>
                <w:szCs w:val="28"/>
              </w:rPr>
              <w:t>INT</w:t>
            </w:r>
            <w:bookmarkEnd w:id="2076"/>
            <w:bookmarkEnd w:id="2077"/>
            <w:bookmarkEnd w:id="2078"/>
          </w:p>
        </w:tc>
        <w:tc>
          <w:tcPr>
            <w:tcW w:w="2160" w:type="dxa"/>
          </w:tcPr>
          <w:p w14:paraId="2DEC91D0" w14:textId="42A9E87D" w:rsidR="1AE4BDD7" w:rsidRDefault="1AE4BDD7" w:rsidP="00BD2003">
            <w:pPr>
              <w:tabs>
                <w:tab w:val="left" w:pos="360"/>
              </w:tabs>
              <w:spacing w:line="360" w:lineRule="auto"/>
              <w:outlineLvl w:val="2"/>
              <w:rPr>
                <w:rFonts w:ascii="Times New Roman" w:eastAsia="Times New Roman" w:hAnsi="Times New Roman"/>
                <w:sz w:val="28"/>
                <w:szCs w:val="28"/>
              </w:rPr>
            </w:pPr>
            <w:bookmarkStart w:id="2079" w:name="_Toc152974138"/>
            <w:bookmarkStart w:id="2080" w:name="_Toc152975016"/>
            <w:bookmarkStart w:id="2081" w:name="_Toc153442022"/>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2079"/>
            <w:bookmarkEnd w:id="2080"/>
            <w:bookmarkEnd w:id="2081"/>
            <w:proofErr w:type="spellEnd"/>
          </w:p>
        </w:tc>
        <w:tc>
          <w:tcPr>
            <w:tcW w:w="1990" w:type="dxa"/>
          </w:tcPr>
          <w:p w14:paraId="47EFA4B2" w14:textId="77777777"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082" w:name="_Toc152974139"/>
            <w:bookmarkStart w:id="2083" w:name="_Toc152975017"/>
            <w:bookmarkStart w:id="2084" w:name="_Toc153442023"/>
            <w:r w:rsidRPr="10EA46D3">
              <w:rPr>
                <w:rFonts w:ascii="Times New Roman" w:eastAsia="Times New Roman" w:hAnsi="Times New Roman"/>
                <w:sz w:val="28"/>
                <w:szCs w:val="28"/>
              </w:rPr>
              <w:t>NULL</w:t>
            </w:r>
            <w:bookmarkEnd w:id="2082"/>
            <w:bookmarkEnd w:id="2083"/>
            <w:bookmarkEnd w:id="2084"/>
          </w:p>
        </w:tc>
      </w:tr>
    </w:tbl>
    <w:p w14:paraId="3DC49585" w14:textId="2EABF4CC" w:rsidR="00314E4C" w:rsidRDefault="00314E4C" w:rsidP="00BD2003">
      <w:pPr>
        <w:tabs>
          <w:tab w:val="left" w:pos="360"/>
        </w:tabs>
        <w:spacing w:after="0" w:line="360" w:lineRule="auto"/>
        <w:rPr>
          <w:rFonts w:ascii="Times New Roman" w:eastAsia="Times New Roman" w:hAnsi="Times New Roman" w:cs="Times New Roman"/>
          <w:b/>
          <w:i/>
          <w:sz w:val="28"/>
          <w:szCs w:val="28"/>
        </w:rPr>
      </w:pPr>
    </w:p>
    <w:p w14:paraId="7BDE72DF" w14:textId="57991DCE" w:rsidR="1AE4BDD7" w:rsidRDefault="1AE4BDD7" w:rsidP="00BD2003">
      <w:pPr>
        <w:tabs>
          <w:tab w:val="left" w:pos="360"/>
        </w:tabs>
        <w:spacing w:after="0" w:line="360" w:lineRule="auto"/>
        <w:rPr>
          <w:rFonts w:ascii="Times New Roman" w:eastAsia="Times New Roman" w:hAnsi="Times New Roman" w:cs="Times New Roman"/>
          <w:b/>
          <w:i/>
          <w:sz w:val="28"/>
          <w:szCs w:val="28"/>
        </w:rPr>
      </w:pPr>
    </w:p>
    <w:p w14:paraId="0B4A21E3" w14:textId="77777777" w:rsidR="002A0614" w:rsidRDefault="002A0614">
      <w:pPr>
        <w:rPr>
          <w:rFonts w:ascii="Times New Roman" w:eastAsia="Times New Roman" w:hAnsi="Times New Roman" w:cs="Times New Roman"/>
          <w:b/>
          <w:i/>
          <w:sz w:val="28"/>
          <w:szCs w:val="28"/>
        </w:rPr>
      </w:pPr>
      <w:r w:rsidRPr="10EA46D3">
        <w:rPr>
          <w:rFonts w:ascii="Times New Roman" w:eastAsia="Times New Roman" w:hAnsi="Times New Roman" w:cs="Times New Roman"/>
          <w:b/>
          <w:i/>
          <w:sz w:val="28"/>
          <w:szCs w:val="28"/>
        </w:rPr>
        <w:br w:type="page"/>
      </w:r>
    </w:p>
    <w:p w14:paraId="3271920A" w14:textId="4D1AF98F" w:rsidR="1AE4BDD7" w:rsidRDefault="1E5B6399" w:rsidP="1E5B6399">
      <w:pPr>
        <w:tabs>
          <w:tab w:val="left" w:pos="360"/>
        </w:tabs>
        <w:spacing w:after="0" w:line="360" w:lineRule="auto"/>
        <w:jc w:val="center"/>
        <w:outlineLvl w:val="4"/>
        <w:rPr>
          <w:rFonts w:ascii="Times New Roman" w:eastAsia="Times New Roman" w:hAnsi="Times New Roman" w:cs="Times New Roman"/>
          <w:b/>
          <w:i/>
          <w:sz w:val="28"/>
          <w:szCs w:val="28"/>
        </w:rPr>
      </w:pPr>
      <w:bookmarkStart w:id="2085" w:name="_Toc153435915"/>
      <w:r w:rsidRPr="10EA46D3">
        <w:rPr>
          <w:rFonts w:ascii="Times New Roman" w:eastAsia="Times New Roman" w:hAnsi="Times New Roman" w:cs="Times New Roman"/>
          <w:b/>
          <w:i/>
          <w:sz w:val="28"/>
          <w:szCs w:val="28"/>
        </w:rPr>
        <w:t xml:space="preserve">H19: </w:t>
      </w:r>
      <w:proofErr w:type="spellStart"/>
      <w:r w:rsidRPr="10EA46D3">
        <w:rPr>
          <w:rFonts w:ascii="Times New Roman" w:eastAsia="Times New Roman" w:hAnsi="Times New Roman" w:cs="Times New Roman"/>
          <w:b/>
          <w:i/>
          <w:sz w:val="28"/>
          <w:szCs w:val="28"/>
        </w:rPr>
        <w:t>Bảng</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sản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phẩm</w:t>
      </w:r>
      <w:bookmarkEnd w:id="2085"/>
      <w:proofErr w:type="spellEnd"/>
    </w:p>
    <w:p w14:paraId="44F7EBCA" w14:textId="37BBCAC0"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56260C7D" wp14:editId="60132345">
            <wp:extent cx="2069224" cy="4244563"/>
            <wp:effectExtent l="0" t="0" r="0" b="0"/>
            <wp:docPr id="2122483647" name="Picture 212248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483647"/>
                    <pic:cNvPicPr/>
                  </pic:nvPicPr>
                  <pic:blipFill>
                    <a:blip r:embed="rId53">
                      <a:extLst>
                        <a:ext uri="{28A0092B-C50C-407E-A947-70E740481C1C}">
                          <a14:useLocalDpi xmlns:a14="http://schemas.microsoft.com/office/drawing/2010/main" val="0"/>
                        </a:ext>
                      </a:extLst>
                    </a:blip>
                    <a:stretch>
                      <a:fillRect/>
                    </a:stretch>
                  </pic:blipFill>
                  <pic:spPr>
                    <a:xfrm>
                      <a:off x="0" y="0"/>
                      <a:ext cx="2069224" cy="4244563"/>
                    </a:xfrm>
                    <a:prstGeom prst="rect">
                      <a:avLst/>
                    </a:prstGeom>
                  </pic:spPr>
                </pic:pic>
              </a:graphicData>
            </a:graphic>
          </wp:inline>
        </w:drawing>
      </w:r>
    </w:p>
    <w:tbl>
      <w:tblPr>
        <w:tblStyle w:val="TableGrid"/>
        <w:tblW w:w="8820" w:type="dxa"/>
        <w:tblInd w:w="108" w:type="dxa"/>
        <w:tblLayout w:type="fixed"/>
        <w:tblLook w:val="04A0" w:firstRow="1" w:lastRow="0" w:firstColumn="1" w:lastColumn="0" w:noHBand="0" w:noVBand="1"/>
      </w:tblPr>
      <w:tblGrid>
        <w:gridCol w:w="810"/>
        <w:gridCol w:w="1710"/>
        <w:gridCol w:w="2250"/>
        <w:gridCol w:w="2160"/>
        <w:gridCol w:w="1890"/>
      </w:tblGrid>
      <w:tr w:rsidR="00314E4C" w14:paraId="1CAD0F88" w14:textId="77777777" w:rsidTr="1AE4BDD7">
        <w:tc>
          <w:tcPr>
            <w:tcW w:w="8820" w:type="dxa"/>
            <w:gridSpan w:val="5"/>
            <w:shd w:val="clear" w:color="auto" w:fill="ED7D31" w:themeFill="accent2"/>
          </w:tcPr>
          <w:p w14:paraId="3DE5319C" w14:textId="162108F0" w:rsidR="00314E4C"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086" w:name="_Toc152974140"/>
            <w:bookmarkStart w:id="2087" w:name="_Toc152975018"/>
            <w:bookmarkStart w:id="2088" w:name="_Toc153442024"/>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san_pham</w:t>
            </w:r>
            <w:bookmarkEnd w:id="2086"/>
            <w:bookmarkEnd w:id="2087"/>
            <w:bookmarkEnd w:id="2088"/>
            <w:proofErr w:type="spellEnd"/>
          </w:p>
        </w:tc>
      </w:tr>
      <w:tr w:rsidR="00AD7825" w14:paraId="4B8E8491" w14:textId="77777777" w:rsidTr="1AE4BDD7">
        <w:tc>
          <w:tcPr>
            <w:tcW w:w="810" w:type="dxa"/>
            <w:shd w:val="clear" w:color="auto" w:fill="ED7D31" w:themeFill="accent2"/>
          </w:tcPr>
          <w:p w14:paraId="3639906D" w14:textId="77777777" w:rsidR="00314E4C" w:rsidRPr="00B9495D" w:rsidRDefault="00314E4C" w:rsidP="10EA46D3">
            <w:pPr>
              <w:tabs>
                <w:tab w:val="left" w:pos="360"/>
              </w:tabs>
              <w:spacing w:line="360" w:lineRule="auto"/>
              <w:jc w:val="center"/>
              <w:outlineLvl w:val="2"/>
              <w:rPr>
                <w:rFonts w:ascii="Times New Roman" w:eastAsia="Times New Roman" w:hAnsi="Times New Roman"/>
                <w:b/>
                <w:sz w:val="28"/>
                <w:szCs w:val="28"/>
              </w:rPr>
            </w:pPr>
            <w:bookmarkStart w:id="2089" w:name="_Toc152974141"/>
            <w:bookmarkStart w:id="2090" w:name="_Toc152975019"/>
            <w:bookmarkStart w:id="2091" w:name="_Toc153442025"/>
            <w:r w:rsidRPr="10EA46D3">
              <w:rPr>
                <w:rFonts w:ascii="Times New Roman" w:eastAsia="Times New Roman" w:hAnsi="Times New Roman"/>
                <w:b/>
                <w:sz w:val="28"/>
                <w:szCs w:val="28"/>
              </w:rPr>
              <w:t>STT</w:t>
            </w:r>
            <w:bookmarkEnd w:id="2089"/>
            <w:bookmarkEnd w:id="2090"/>
            <w:bookmarkEnd w:id="2091"/>
          </w:p>
        </w:tc>
        <w:tc>
          <w:tcPr>
            <w:tcW w:w="1710" w:type="dxa"/>
            <w:shd w:val="clear" w:color="auto" w:fill="ED7D31" w:themeFill="accent2"/>
          </w:tcPr>
          <w:p w14:paraId="59666C07" w14:textId="77777777" w:rsidR="00314E4C" w:rsidRPr="00B9495D" w:rsidRDefault="00314E4C" w:rsidP="10EA46D3">
            <w:pPr>
              <w:tabs>
                <w:tab w:val="left" w:pos="360"/>
              </w:tabs>
              <w:spacing w:line="360" w:lineRule="auto"/>
              <w:jc w:val="center"/>
              <w:outlineLvl w:val="2"/>
              <w:rPr>
                <w:rFonts w:ascii="Times New Roman" w:eastAsia="Times New Roman" w:hAnsi="Times New Roman"/>
                <w:b/>
                <w:sz w:val="28"/>
                <w:szCs w:val="28"/>
              </w:rPr>
            </w:pPr>
            <w:bookmarkStart w:id="2092" w:name="_Toc152974142"/>
            <w:bookmarkStart w:id="2093" w:name="_Toc152975020"/>
            <w:bookmarkStart w:id="2094" w:name="_Toc153442026"/>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2092"/>
            <w:bookmarkEnd w:id="2093"/>
            <w:bookmarkEnd w:id="2094"/>
            <w:proofErr w:type="spellEnd"/>
          </w:p>
        </w:tc>
        <w:tc>
          <w:tcPr>
            <w:tcW w:w="2250" w:type="dxa"/>
            <w:shd w:val="clear" w:color="auto" w:fill="ED7D31" w:themeFill="accent2"/>
          </w:tcPr>
          <w:p w14:paraId="494B3EDB" w14:textId="77777777" w:rsidR="00314E4C" w:rsidRPr="00B9495D" w:rsidRDefault="00314E4C" w:rsidP="10EA46D3">
            <w:pPr>
              <w:tabs>
                <w:tab w:val="left" w:pos="360"/>
              </w:tabs>
              <w:spacing w:line="360" w:lineRule="auto"/>
              <w:jc w:val="center"/>
              <w:outlineLvl w:val="2"/>
              <w:rPr>
                <w:rFonts w:ascii="Times New Roman" w:eastAsia="Times New Roman" w:hAnsi="Times New Roman"/>
                <w:b/>
                <w:sz w:val="28"/>
                <w:szCs w:val="28"/>
              </w:rPr>
            </w:pPr>
            <w:bookmarkStart w:id="2095" w:name="_Toc152974143"/>
            <w:bookmarkStart w:id="2096" w:name="_Toc152975021"/>
            <w:bookmarkStart w:id="2097" w:name="_Toc153442027"/>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2095"/>
            <w:bookmarkEnd w:id="2096"/>
            <w:bookmarkEnd w:id="2097"/>
            <w:proofErr w:type="spellEnd"/>
          </w:p>
        </w:tc>
        <w:tc>
          <w:tcPr>
            <w:tcW w:w="2160" w:type="dxa"/>
            <w:shd w:val="clear" w:color="auto" w:fill="ED7D31" w:themeFill="accent2"/>
          </w:tcPr>
          <w:p w14:paraId="66B72A21" w14:textId="77777777" w:rsidR="00314E4C" w:rsidRPr="00B9495D" w:rsidRDefault="00314E4C" w:rsidP="10EA46D3">
            <w:pPr>
              <w:tabs>
                <w:tab w:val="left" w:pos="360"/>
              </w:tabs>
              <w:spacing w:line="360" w:lineRule="auto"/>
              <w:jc w:val="center"/>
              <w:outlineLvl w:val="2"/>
              <w:rPr>
                <w:rFonts w:ascii="Times New Roman" w:eastAsia="Times New Roman" w:hAnsi="Times New Roman"/>
                <w:b/>
                <w:sz w:val="28"/>
                <w:szCs w:val="28"/>
              </w:rPr>
            </w:pPr>
            <w:bookmarkStart w:id="2098" w:name="_Toc152974144"/>
            <w:bookmarkStart w:id="2099" w:name="_Toc152975022"/>
            <w:bookmarkStart w:id="2100" w:name="_Toc153442028"/>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2098"/>
            <w:bookmarkEnd w:id="2099"/>
            <w:bookmarkEnd w:id="2100"/>
            <w:proofErr w:type="spellEnd"/>
          </w:p>
        </w:tc>
        <w:tc>
          <w:tcPr>
            <w:tcW w:w="1890" w:type="dxa"/>
            <w:shd w:val="clear" w:color="auto" w:fill="ED7D31" w:themeFill="accent2"/>
          </w:tcPr>
          <w:p w14:paraId="1BD81446" w14:textId="77777777" w:rsidR="00314E4C" w:rsidRPr="00B9495D" w:rsidRDefault="00314E4C" w:rsidP="10EA46D3">
            <w:pPr>
              <w:tabs>
                <w:tab w:val="left" w:pos="360"/>
              </w:tabs>
              <w:spacing w:line="360" w:lineRule="auto"/>
              <w:jc w:val="center"/>
              <w:outlineLvl w:val="2"/>
              <w:rPr>
                <w:rFonts w:ascii="Times New Roman" w:eastAsia="Times New Roman" w:hAnsi="Times New Roman"/>
                <w:b/>
                <w:sz w:val="28"/>
                <w:szCs w:val="28"/>
              </w:rPr>
            </w:pPr>
            <w:bookmarkStart w:id="2101" w:name="_Toc152974145"/>
            <w:bookmarkStart w:id="2102" w:name="_Toc152975023"/>
            <w:bookmarkStart w:id="2103" w:name="_Toc153442029"/>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2101"/>
            <w:bookmarkEnd w:id="2102"/>
            <w:bookmarkEnd w:id="2103"/>
            <w:proofErr w:type="spellEnd"/>
          </w:p>
        </w:tc>
      </w:tr>
      <w:tr w:rsidR="00AD7825" w14:paraId="6431D32E" w14:textId="77777777" w:rsidTr="1AE4BDD7">
        <w:tc>
          <w:tcPr>
            <w:tcW w:w="810" w:type="dxa"/>
          </w:tcPr>
          <w:p w14:paraId="35807EED" w14:textId="77777777" w:rsidR="00314E4C" w:rsidRPr="00B9495D" w:rsidRDefault="00314E4C" w:rsidP="10EA46D3">
            <w:pPr>
              <w:tabs>
                <w:tab w:val="left" w:pos="360"/>
              </w:tabs>
              <w:spacing w:line="360" w:lineRule="auto"/>
              <w:jc w:val="center"/>
              <w:outlineLvl w:val="2"/>
              <w:rPr>
                <w:rFonts w:ascii="Times New Roman" w:eastAsia="Times New Roman" w:hAnsi="Times New Roman"/>
                <w:b/>
                <w:sz w:val="28"/>
                <w:szCs w:val="28"/>
              </w:rPr>
            </w:pPr>
            <w:bookmarkStart w:id="2104" w:name="_Toc152974146"/>
            <w:bookmarkStart w:id="2105" w:name="_Toc152975024"/>
            <w:bookmarkStart w:id="2106" w:name="_Toc153442030"/>
            <w:r w:rsidRPr="10EA46D3">
              <w:rPr>
                <w:rFonts w:ascii="Times New Roman" w:eastAsia="Times New Roman" w:hAnsi="Times New Roman"/>
                <w:b/>
                <w:sz w:val="28"/>
                <w:szCs w:val="28"/>
              </w:rPr>
              <w:t>1</w:t>
            </w:r>
            <w:bookmarkEnd w:id="2104"/>
            <w:bookmarkEnd w:id="2105"/>
            <w:bookmarkEnd w:id="2106"/>
          </w:p>
        </w:tc>
        <w:tc>
          <w:tcPr>
            <w:tcW w:w="1710" w:type="dxa"/>
          </w:tcPr>
          <w:p w14:paraId="1D92122E" w14:textId="00AE7295" w:rsidR="00314E4C"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2107" w:name="_Toc152974147"/>
            <w:bookmarkStart w:id="2108" w:name="_Toc152975025"/>
            <w:bookmarkStart w:id="2109" w:name="_Toc153442031"/>
            <w:proofErr w:type="spellStart"/>
            <w:r w:rsidRPr="10EA46D3">
              <w:rPr>
                <w:rFonts w:ascii="Times New Roman" w:eastAsia="Times New Roman" w:hAnsi="Times New Roman"/>
                <w:sz w:val="28"/>
                <w:szCs w:val="28"/>
              </w:rPr>
              <w:t>Id_sp</w:t>
            </w:r>
            <w:bookmarkEnd w:id="2107"/>
            <w:bookmarkEnd w:id="2108"/>
            <w:bookmarkEnd w:id="2109"/>
            <w:proofErr w:type="spellEnd"/>
          </w:p>
        </w:tc>
        <w:tc>
          <w:tcPr>
            <w:tcW w:w="2250" w:type="dxa"/>
          </w:tcPr>
          <w:p w14:paraId="07D03E83" w14:textId="7119D89C" w:rsidR="00314E4C"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2110" w:name="_Toc152974148"/>
            <w:bookmarkStart w:id="2111" w:name="_Toc152975026"/>
            <w:bookmarkStart w:id="2112" w:name="_Toc153442032"/>
            <w:r w:rsidRPr="10EA46D3">
              <w:rPr>
                <w:rFonts w:ascii="Times New Roman" w:eastAsia="Times New Roman" w:hAnsi="Times New Roman"/>
                <w:sz w:val="28"/>
                <w:szCs w:val="28"/>
              </w:rPr>
              <w:t>INT</w:t>
            </w:r>
            <w:bookmarkEnd w:id="2110"/>
            <w:bookmarkEnd w:id="2111"/>
            <w:bookmarkEnd w:id="2112"/>
          </w:p>
        </w:tc>
        <w:tc>
          <w:tcPr>
            <w:tcW w:w="2160" w:type="dxa"/>
          </w:tcPr>
          <w:p w14:paraId="5AFAEC39" w14:textId="4413D5B8" w:rsidR="00314E4C" w:rsidRPr="00B9495D" w:rsidRDefault="1AE4BDD7" w:rsidP="00BD2003">
            <w:pPr>
              <w:tabs>
                <w:tab w:val="left" w:pos="360"/>
              </w:tabs>
              <w:spacing w:line="360" w:lineRule="auto"/>
              <w:outlineLvl w:val="2"/>
              <w:rPr>
                <w:rFonts w:ascii="Times New Roman" w:eastAsia="Times New Roman" w:hAnsi="Times New Roman"/>
                <w:sz w:val="28"/>
                <w:szCs w:val="28"/>
              </w:rPr>
            </w:pPr>
            <w:bookmarkStart w:id="2113" w:name="_Toc152974149"/>
            <w:bookmarkStart w:id="2114" w:name="_Toc152975027"/>
            <w:bookmarkStart w:id="2115" w:name="_Toc153442033"/>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2113"/>
            <w:bookmarkEnd w:id="2114"/>
            <w:bookmarkEnd w:id="2115"/>
            <w:proofErr w:type="spellEnd"/>
          </w:p>
        </w:tc>
        <w:tc>
          <w:tcPr>
            <w:tcW w:w="1890" w:type="dxa"/>
          </w:tcPr>
          <w:p w14:paraId="67452F3B" w14:textId="77777777" w:rsidR="00314E4C" w:rsidRPr="00B9495D" w:rsidRDefault="00314E4C" w:rsidP="10EA46D3">
            <w:pPr>
              <w:tabs>
                <w:tab w:val="left" w:pos="360"/>
              </w:tabs>
              <w:spacing w:line="360" w:lineRule="auto"/>
              <w:jc w:val="center"/>
              <w:outlineLvl w:val="2"/>
              <w:rPr>
                <w:rFonts w:ascii="Times New Roman" w:eastAsia="Times New Roman" w:hAnsi="Times New Roman"/>
                <w:sz w:val="28"/>
                <w:szCs w:val="28"/>
              </w:rPr>
            </w:pPr>
            <w:bookmarkStart w:id="2116" w:name="_Toc152974150"/>
            <w:bookmarkStart w:id="2117" w:name="_Toc152975028"/>
            <w:bookmarkStart w:id="2118" w:name="_Toc153442034"/>
            <w:r w:rsidRPr="10EA46D3">
              <w:rPr>
                <w:rFonts w:ascii="Times New Roman" w:eastAsia="Times New Roman" w:hAnsi="Times New Roman"/>
                <w:sz w:val="28"/>
                <w:szCs w:val="28"/>
              </w:rPr>
              <w:t>PK</w:t>
            </w:r>
            <w:bookmarkEnd w:id="2116"/>
            <w:bookmarkEnd w:id="2117"/>
            <w:bookmarkEnd w:id="2118"/>
          </w:p>
        </w:tc>
      </w:tr>
      <w:tr w:rsidR="00AD7825" w14:paraId="51A771D1" w14:textId="77777777" w:rsidTr="1AE4BDD7">
        <w:tc>
          <w:tcPr>
            <w:tcW w:w="810" w:type="dxa"/>
          </w:tcPr>
          <w:p w14:paraId="667F895D" w14:textId="77777777" w:rsidR="00314E4C" w:rsidRPr="00B9495D" w:rsidRDefault="00314E4C" w:rsidP="10EA46D3">
            <w:pPr>
              <w:tabs>
                <w:tab w:val="left" w:pos="360"/>
              </w:tabs>
              <w:spacing w:line="360" w:lineRule="auto"/>
              <w:jc w:val="center"/>
              <w:outlineLvl w:val="2"/>
              <w:rPr>
                <w:rFonts w:ascii="Times New Roman" w:eastAsia="Times New Roman" w:hAnsi="Times New Roman"/>
                <w:b/>
                <w:sz w:val="28"/>
                <w:szCs w:val="28"/>
              </w:rPr>
            </w:pPr>
            <w:bookmarkStart w:id="2119" w:name="_Toc152974151"/>
            <w:bookmarkStart w:id="2120" w:name="_Toc152975029"/>
            <w:bookmarkStart w:id="2121" w:name="_Toc153442035"/>
            <w:r w:rsidRPr="10EA46D3">
              <w:rPr>
                <w:rFonts w:ascii="Times New Roman" w:eastAsia="Times New Roman" w:hAnsi="Times New Roman"/>
                <w:b/>
                <w:sz w:val="28"/>
                <w:szCs w:val="28"/>
              </w:rPr>
              <w:t>2</w:t>
            </w:r>
            <w:bookmarkEnd w:id="2119"/>
            <w:bookmarkEnd w:id="2120"/>
            <w:bookmarkEnd w:id="2121"/>
          </w:p>
        </w:tc>
        <w:tc>
          <w:tcPr>
            <w:tcW w:w="1710" w:type="dxa"/>
          </w:tcPr>
          <w:p w14:paraId="45C5A614" w14:textId="17B62072" w:rsidR="00314E4C"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2122" w:name="_Toc152974152"/>
            <w:bookmarkStart w:id="2123" w:name="_Toc152975030"/>
            <w:bookmarkStart w:id="2124" w:name="_Toc153442036"/>
            <w:proofErr w:type="spellStart"/>
            <w:r w:rsidRPr="10EA46D3">
              <w:rPr>
                <w:rFonts w:ascii="Times New Roman" w:eastAsia="Times New Roman" w:hAnsi="Times New Roman"/>
                <w:sz w:val="28"/>
                <w:szCs w:val="28"/>
              </w:rPr>
              <w:t>Ma_sp</w:t>
            </w:r>
            <w:bookmarkEnd w:id="2122"/>
            <w:bookmarkEnd w:id="2123"/>
            <w:bookmarkEnd w:id="2124"/>
            <w:proofErr w:type="spellEnd"/>
          </w:p>
        </w:tc>
        <w:tc>
          <w:tcPr>
            <w:tcW w:w="2250" w:type="dxa"/>
          </w:tcPr>
          <w:p w14:paraId="4A811951" w14:textId="602E9F6B" w:rsidR="00314E4C"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2125" w:name="_Toc152974153"/>
            <w:bookmarkStart w:id="2126" w:name="_Toc152975031"/>
            <w:bookmarkStart w:id="2127" w:name="_Toc153442037"/>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125"/>
            <w:bookmarkEnd w:id="2126"/>
            <w:bookmarkEnd w:id="2127"/>
          </w:p>
        </w:tc>
        <w:tc>
          <w:tcPr>
            <w:tcW w:w="2160" w:type="dxa"/>
          </w:tcPr>
          <w:p w14:paraId="55B52047" w14:textId="103F0273" w:rsidR="00314E4C" w:rsidRPr="00B9495D" w:rsidRDefault="1AE4BDD7" w:rsidP="00BD2003">
            <w:pPr>
              <w:tabs>
                <w:tab w:val="left" w:pos="360"/>
              </w:tabs>
              <w:spacing w:line="360" w:lineRule="auto"/>
              <w:outlineLvl w:val="2"/>
              <w:rPr>
                <w:rFonts w:ascii="Times New Roman" w:eastAsia="Times New Roman" w:hAnsi="Times New Roman"/>
                <w:sz w:val="28"/>
                <w:szCs w:val="28"/>
              </w:rPr>
            </w:pPr>
            <w:bookmarkStart w:id="2128" w:name="_Toc152974154"/>
            <w:bookmarkStart w:id="2129" w:name="_Toc152975032"/>
            <w:bookmarkStart w:id="2130" w:name="_Toc153442038"/>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2128"/>
            <w:bookmarkEnd w:id="2129"/>
            <w:bookmarkEnd w:id="2130"/>
            <w:proofErr w:type="spellEnd"/>
          </w:p>
        </w:tc>
        <w:tc>
          <w:tcPr>
            <w:tcW w:w="1890" w:type="dxa"/>
          </w:tcPr>
          <w:p w14:paraId="20A41431" w14:textId="58BDE393" w:rsidR="00314E4C"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2131" w:name="_Toc152974155"/>
            <w:bookmarkStart w:id="2132" w:name="_Toc152975033"/>
            <w:bookmarkStart w:id="2133" w:name="_Toc153442039"/>
            <w:r w:rsidRPr="10EA46D3">
              <w:rPr>
                <w:rFonts w:ascii="Times New Roman" w:eastAsia="Times New Roman" w:hAnsi="Times New Roman"/>
                <w:sz w:val="28"/>
                <w:szCs w:val="28"/>
              </w:rPr>
              <w:t>NULL</w:t>
            </w:r>
            <w:bookmarkEnd w:id="2131"/>
            <w:bookmarkEnd w:id="2132"/>
            <w:bookmarkEnd w:id="2133"/>
          </w:p>
        </w:tc>
      </w:tr>
      <w:tr w:rsidR="00AD7825" w14:paraId="7DD47D61" w14:textId="77777777" w:rsidTr="1AE4BDD7">
        <w:tc>
          <w:tcPr>
            <w:tcW w:w="810" w:type="dxa"/>
          </w:tcPr>
          <w:p w14:paraId="1FC64CD9" w14:textId="77777777" w:rsidR="00314E4C" w:rsidRPr="00B9495D" w:rsidRDefault="00314E4C" w:rsidP="10EA46D3">
            <w:pPr>
              <w:tabs>
                <w:tab w:val="left" w:pos="360"/>
              </w:tabs>
              <w:spacing w:line="360" w:lineRule="auto"/>
              <w:jc w:val="center"/>
              <w:outlineLvl w:val="2"/>
              <w:rPr>
                <w:rFonts w:ascii="Times New Roman" w:eastAsia="Times New Roman" w:hAnsi="Times New Roman"/>
                <w:b/>
                <w:sz w:val="28"/>
                <w:szCs w:val="28"/>
              </w:rPr>
            </w:pPr>
            <w:bookmarkStart w:id="2134" w:name="_Toc152974156"/>
            <w:bookmarkStart w:id="2135" w:name="_Toc152975034"/>
            <w:bookmarkStart w:id="2136" w:name="_Toc153442040"/>
            <w:r w:rsidRPr="10EA46D3">
              <w:rPr>
                <w:rFonts w:ascii="Times New Roman" w:eastAsia="Times New Roman" w:hAnsi="Times New Roman"/>
                <w:b/>
                <w:sz w:val="28"/>
                <w:szCs w:val="28"/>
              </w:rPr>
              <w:t>3</w:t>
            </w:r>
            <w:bookmarkEnd w:id="2134"/>
            <w:bookmarkEnd w:id="2135"/>
            <w:bookmarkEnd w:id="2136"/>
          </w:p>
        </w:tc>
        <w:tc>
          <w:tcPr>
            <w:tcW w:w="1710" w:type="dxa"/>
          </w:tcPr>
          <w:p w14:paraId="157EE638" w14:textId="3E853860" w:rsidR="00314E4C"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2137" w:name="_Toc152974157"/>
            <w:bookmarkStart w:id="2138" w:name="_Toc152975035"/>
            <w:bookmarkStart w:id="2139" w:name="_Toc153442041"/>
            <w:proofErr w:type="spellStart"/>
            <w:r w:rsidRPr="10EA46D3">
              <w:rPr>
                <w:rFonts w:ascii="Times New Roman" w:eastAsia="Times New Roman" w:hAnsi="Times New Roman"/>
                <w:sz w:val="28"/>
                <w:szCs w:val="28"/>
              </w:rPr>
              <w:t>Ten_sp</w:t>
            </w:r>
            <w:bookmarkEnd w:id="2137"/>
            <w:bookmarkEnd w:id="2138"/>
            <w:bookmarkEnd w:id="2139"/>
            <w:proofErr w:type="spellEnd"/>
          </w:p>
        </w:tc>
        <w:tc>
          <w:tcPr>
            <w:tcW w:w="2250" w:type="dxa"/>
          </w:tcPr>
          <w:p w14:paraId="4052AD76" w14:textId="25CFECAC" w:rsidR="00314E4C"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2140" w:name="_Toc152974158"/>
            <w:bookmarkStart w:id="2141" w:name="_Toc152975036"/>
            <w:bookmarkStart w:id="2142" w:name="_Toc153442042"/>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140"/>
            <w:bookmarkEnd w:id="2141"/>
            <w:bookmarkEnd w:id="2142"/>
          </w:p>
        </w:tc>
        <w:tc>
          <w:tcPr>
            <w:tcW w:w="2160" w:type="dxa"/>
          </w:tcPr>
          <w:p w14:paraId="3ED56DC5" w14:textId="375DDB9B" w:rsidR="00314E4C" w:rsidRPr="00B9495D" w:rsidRDefault="1AE4BDD7" w:rsidP="00BD2003">
            <w:pPr>
              <w:tabs>
                <w:tab w:val="left" w:pos="360"/>
              </w:tabs>
              <w:spacing w:line="360" w:lineRule="auto"/>
              <w:outlineLvl w:val="2"/>
              <w:rPr>
                <w:rFonts w:ascii="Times New Roman" w:eastAsia="Times New Roman" w:hAnsi="Times New Roman"/>
                <w:sz w:val="28"/>
                <w:szCs w:val="28"/>
              </w:rPr>
            </w:pPr>
            <w:bookmarkStart w:id="2143" w:name="_Toc152974159"/>
            <w:bookmarkStart w:id="2144" w:name="_Toc152975037"/>
            <w:bookmarkStart w:id="2145" w:name="_Toc153442043"/>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2143"/>
            <w:bookmarkEnd w:id="2144"/>
            <w:bookmarkEnd w:id="2145"/>
            <w:proofErr w:type="spellEnd"/>
          </w:p>
        </w:tc>
        <w:tc>
          <w:tcPr>
            <w:tcW w:w="1890" w:type="dxa"/>
          </w:tcPr>
          <w:p w14:paraId="1CE0F99B" w14:textId="06D8154E" w:rsidR="00314E4C"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2146" w:name="_Toc152974160"/>
            <w:bookmarkStart w:id="2147" w:name="_Toc152975038"/>
            <w:bookmarkStart w:id="2148" w:name="_Toc153442044"/>
            <w:r w:rsidRPr="10EA46D3">
              <w:rPr>
                <w:rFonts w:ascii="Times New Roman" w:eastAsia="Times New Roman" w:hAnsi="Times New Roman"/>
                <w:sz w:val="28"/>
                <w:szCs w:val="28"/>
              </w:rPr>
              <w:t>NULL</w:t>
            </w:r>
            <w:bookmarkEnd w:id="2146"/>
            <w:bookmarkEnd w:id="2147"/>
            <w:bookmarkEnd w:id="2148"/>
          </w:p>
        </w:tc>
      </w:tr>
      <w:tr w:rsidR="0043455F" w14:paraId="38A84C14" w14:textId="77777777" w:rsidTr="1AE4BDD7">
        <w:tc>
          <w:tcPr>
            <w:tcW w:w="810" w:type="dxa"/>
          </w:tcPr>
          <w:p w14:paraId="5BDAFCC8" w14:textId="77777777" w:rsidR="005A2A7B" w:rsidRDefault="005A2A7B" w:rsidP="10EA46D3">
            <w:pPr>
              <w:tabs>
                <w:tab w:val="left" w:pos="360"/>
              </w:tabs>
              <w:spacing w:line="360" w:lineRule="auto"/>
              <w:jc w:val="center"/>
              <w:outlineLvl w:val="2"/>
              <w:rPr>
                <w:rFonts w:ascii="Times New Roman" w:eastAsia="Times New Roman" w:hAnsi="Times New Roman"/>
                <w:b/>
                <w:sz w:val="28"/>
                <w:szCs w:val="28"/>
              </w:rPr>
            </w:pPr>
            <w:bookmarkStart w:id="2149" w:name="_Toc152974161"/>
            <w:bookmarkStart w:id="2150" w:name="_Toc152975039"/>
            <w:bookmarkStart w:id="2151" w:name="_Toc153442045"/>
            <w:r w:rsidRPr="10EA46D3">
              <w:rPr>
                <w:rFonts w:ascii="Times New Roman" w:eastAsia="Times New Roman" w:hAnsi="Times New Roman"/>
                <w:b/>
                <w:sz w:val="28"/>
                <w:szCs w:val="28"/>
              </w:rPr>
              <w:t>4</w:t>
            </w:r>
            <w:bookmarkEnd w:id="2149"/>
            <w:bookmarkEnd w:id="2150"/>
            <w:bookmarkEnd w:id="2151"/>
          </w:p>
        </w:tc>
        <w:tc>
          <w:tcPr>
            <w:tcW w:w="1710" w:type="dxa"/>
          </w:tcPr>
          <w:p w14:paraId="7B2058F3" w14:textId="028EE480" w:rsidR="005A2A7B" w:rsidRDefault="1AE4BDD7" w:rsidP="00BD2003">
            <w:pPr>
              <w:tabs>
                <w:tab w:val="left" w:pos="360"/>
              </w:tabs>
              <w:spacing w:line="360" w:lineRule="auto"/>
              <w:jc w:val="center"/>
              <w:outlineLvl w:val="2"/>
              <w:rPr>
                <w:rFonts w:ascii="Times New Roman" w:eastAsia="Times New Roman" w:hAnsi="Times New Roman"/>
                <w:sz w:val="28"/>
                <w:szCs w:val="28"/>
              </w:rPr>
            </w:pPr>
            <w:bookmarkStart w:id="2152" w:name="_Toc152974162"/>
            <w:bookmarkStart w:id="2153" w:name="_Toc152975040"/>
            <w:bookmarkStart w:id="2154" w:name="_Toc153442046"/>
            <w:proofErr w:type="spellStart"/>
            <w:r w:rsidRPr="10EA46D3">
              <w:rPr>
                <w:rFonts w:ascii="Times New Roman" w:eastAsia="Times New Roman" w:hAnsi="Times New Roman"/>
                <w:sz w:val="28"/>
                <w:szCs w:val="28"/>
              </w:rPr>
              <w:t>Id_cl</w:t>
            </w:r>
            <w:bookmarkEnd w:id="2152"/>
            <w:bookmarkEnd w:id="2153"/>
            <w:bookmarkEnd w:id="2154"/>
            <w:proofErr w:type="spellEnd"/>
          </w:p>
        </w:tc>
        <w:tc>
          <w:tcPr>
            <w:tcW w:w="2250" w:type="dxa"/>
          </w:tcPr>
          <w:p w14:paraId="73EB5C6B" w14:textId="05E45733" w:rsidR="005A2A7B" w:rsidRDefault="1AE4BDD7" w:rsidP="00BD2003">
            <w:pPr>
              <w:tabs>
                <w:tab w:val="left" w:pos="360"/>
              </w:tabs>
              <w:spacing w:line="360" w:lineRule="auto"/>
              <w:jc w:val="center"/>
              <w:outlineLvl w:val="2"/>
              <w:rPr>
                <w:rFonts w:ascii="Times New Roman" w:eastAsia="Times New Roman" w:hAnsi="Times New Roman"/>
                <w:sz w:val="28"/>
                <w:szCs w:val="28"/>
              </w:rPr>
            </w:pPr>
            <w:bookmarkStart w:id="2155" w:name="_Toc152974163"/>
            <w:bookmarkStart w:id="2156" w:name="_Toc152975041"/>
            <w:bookmarkStart w:id="2157" w:name="_Toc153442047"/>
            <w:r w:rsidRPr="10EA46D3">
              <w:rPr>
                <w:rFonts w:ascii="Times New Roman" w:eastAsia="Times New Roman" w:hAnsi="Times New Roman"/>
                <w:sz w:val="28"/>
                <w:szCs w:val="28"/>
              </w:rPr>
              <w:t>INT</w:t>
            </w:r>
            <w:bookmarkEnd w:id="2155"/>
            <w:bookmarkEnd w:id="2156"/>
            <w:bookmarkEnd w:id="2157"/>
          </w:p>
          <w:p w14:paraId="23014961" w14:textId="0B14F696" w:rsidR="005A2A7B" w:rsidRDefault="005A2A7B" w:rsidP="00BD2003">
            <w:pPr>
              <w:tabs>
                <w:tab w:val="left" w:pos="360"/>
              </w:tabs>
              <w:spacing w:line="360" w:lineRule="auto"/>
              <w:jc w:val="center"/>
              <w:outlineLvl w:val="2"/>
              <w:rPr>
                <w:rFonts w:ascii="Times New Roman" w:eastAsia="Times New Roman" w:hAnsi="Times New Roman"/>
                <w:sz w:val="28"/>
                <w:szCs w:val="28"/>
              </w:rPr>
            </w:pPr>
          </w:p>
        </w:tc>
        <w:tc>
          <w:tcPr>
            <w:tcW w:w="2160" w:type="dxa"/>
          </w:tcPr>
          <w:p w14:paraId="0368E5AF" w14:textId="5799236B" w:rsidR="005A2A7B" w:rsidRPr="00B9495D" w:rsidRDefault="1AE4BDD7" w:rsidP="00BD2003">
            <w:pPr>
              <w:tabs>
                <w:tab w:val="left" w:pos="360"/>
              </w:tabs>
              <w:spacing w:line="360" w:lineRule="auto"/>
              <w:outlineLvl w:val="2"/>
              <w:rPr>
                <w:rFonts w:ascii="Times New Roman" w:eastAsia="Times New Roman" w:hAnsi="Times New Roman"/>
                <w:sz w:val="28"/>
                <w:szCs w:val="28"/>
              </w:rPr>
            </w:pPr>
            <w:bookmarkStart w:id="2158" w:name="_Toc152974164"/>
            <w:bookmarkStart w:id="2159" w:name="_Toc152975042"/>
            <w:bookmarkStart w:id="2160" w:name="_Toc153442048"/>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chất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liệu</w:t>
            </w:r>
            <w:bookmarkEnd w:id="2158"/>
            <w:bookmarkEnd w:id="2159"/>
            <w:bookmarkEnd w:id="2160"/>
            <w:proofErr w:type="spellEnd"/>
          </w:p>
        </w:tc>
        <w:tc>
          <w:tcPr>
            <w:tcW w:w="1890" w:type="dxa"/>
          </w:tcPr>
          <w:p w14:paraId="6A401D13" w14:textId="7169E533" w:rsidR="005A2A7B" w:rsidRPr="00B9495D" w:rsidRDefault="1AE4BDD7" w:rsidP="00BD2003">
            <w:pPr>
              <w:tabs>
                <w:tab w:val="left" w:pos="360"/>
              </w:tabs>
              <w:spacing w:line="360" w:lineRule="auto"/>
              <w:jc w:val="center"/>
              <w:outlineLvl w:val="2"/>
              <w:rPr>
                <w:rFonts w:ascii="Times New Roman" w:eastAsia="Times New Roman" w:hAnsi="Times New Roman"/>
                <w:sz w:val="28"/>
                <w:szCs w:val="28"/>
              </w:rPr>
            </w:pPr>
            <w:bookmarkStart w:id="2161" w:name="_Toc152974165"/>
            <w:bookmarkStart w:id="2162" w:name="_Toc152975043"/>
            <w:bookmarkStart w:id="2163" w:name="_Toc153442049"/>
            <w:r w:rsidRPr="10EA46D3">
              <w:rPr>
                <w:rFonts w:ascii="Times New Roman" w:eastAsia="Times New Roman" w:hAnsi="Times New Roman"/>
                <w:sz w:val="28"/>
                <w:szCs w:val="28"/>
              </w:rPr>
              <w:t>FK</w:t>
            </w:r>
            <w:bookmarkEnd w:id="2161"/>
            <w:bookmarkEnd w:id="2162"/>
            <w:bookmarkEnd w:id="2163"/>
          </w:p>
        </w:tc>
      </w:tr>
      <w:tr w:rsidR="00984874" w14:paraId="262CDF79" w14:textId="77777777" w:rsidTr="1AE4BDD7">
        <w:tc>
          <w:tcPr>
            <w:tcW w:w="810" w:type="dxa"/>
          </w:tcPr>
          <w:p w14:paraId="2B7B5D81" w14:textId="77777777" w:rsidR="005A2A7B" w:rsidRDefault="005A2A7B" w:rsidP="10EA46D3">
            <w:pPr>
              <w:tabs>
                <w:tab w:val="left" w:pos="360"/>
              </w:tabs>
              <w:spacing w:line="360" w:lineRule="auto"/>
              <w:jc w:val="center"/>
              <w:outlineLvl w:val="2"/>
              <w:rPr>
                <w:rFonts w:ascii="Times New Roman" w:eastAsia="Times New Roman" w:hAnsi="Times New Roman"/>
                <w:b/>
                <w:sz w:val="28"/>
                <w:szCs w:val="28"/>
              </w:rPr>
            </w:pPr>
            <w:bookmarkStart w:id="2164" w:name="_Toc152974166"/>
            <w:bookmarkStart w:id="2165" w:name="_Toc152975044"/>
            <w:bookmarkStart w:id="2166" w:name="_Toc153442050"/>
            <w:r w:rsidRPr="10EA46D3">
              <w:rPr>
                <w:rFonts w:ascii="Times New Roman" w:eastAsia="Times New Roman" w:hAnsi="Times New Roman"/>
                <w:b/>
                <w:sz w:val="28"/>
                <w:szCs w:val="28"/>
              </w:rPr>
              <w:t>5</w:t>
            </w:r>
            <w:bookmarkEnd w:id="2164"/>
            <w:bookmarkEnd w:id="2165"/>
            <w:bookmarkEnd w:id="2166"/>
          </w:p>
        </w:tc>
        <w:tc>
          <w:tcPr>
            <w:tcW w:w="1710" w:type="dxa"/>
          </w:tcPr>
          <w:p w14:paraId="36BEE738" w14:textId="55E45DBB" w:rsidR="005A2A7B" w:rsidRDefault="1AE4BDD7" w:rsidP="00BD2003">
            <w:pPr>
              <w:tabs>
                <w:tab w:val="left" w:pos="360"/>
              </w:tabs>
              <w:spacing w:line="360" w:lineRule="auto"/>
              <w:jc w:val="center"/>
              <w:outlineLvl w:val="2"/>
              <w:rPr>
                <w:rFonts w:ascii="Times New Roman" w:eastAsia="Times New Roman" w:hAnsi="Times New Roman"/>
                <w:sz w:val="28"/>
                <w:szCs w:val="28"/>
              </w:rPr>
            </w:pPr>
            <w:bookmarkStart w:id="2167" w:name="_Toc152974167"/>
            <w:bookmarkStart w:id="2168" w:name="_Toc152975045"/>
            <w:bookmarkStart w:id="2169" w:name="_Toc153442051"/>
            <w:proofErr w:type="spellStart"/>
            <w:r w:rsidRPr="10EA46D3">
              <w:rPr>
                <w:rFonts w:ascii="Times New Roman" w:eastAsia="Times New Roman" w:hAnsi="Times New Roman"/>
                <w:sz w:val="28"/>
                <w:szCs w:val="28"/>
              </w:rPr>
              <w:t>Id_loaisp</w:t>
            </w:r>
            <w:bookmarkEnd w:id="2167"/>
            <w:bookmarkEnd w:id="2168"/>
            <w:bookmarkEnd w:id="2169"/>
            <w:proofErr w:type="spellEnd"/>
          </w:p>
        </w:tc>
        <w:tc>
          <w:tcPr>
            <w:tcW w:w="2250" w:type="dxa"/>
          </w:tcPr>
          <w:p w14:paraId="54B92283" w14:textId="6D934E58" w:rsidR="005A2A7B" w:rsidRDefault="1AE4BDD7" w:rsidP="00BD2003">
            <w:pPr>
              <w:tabs>
                <w:tab w:val="left" w:pos="360"/>
              </w:tabs>
              <w:spacing w:line="360" w:lineRule="auto"/>
              <w:jc w:val="center"/>
              <w:outlineLvl w:val="2"/>
              <w:rPr>
                <w:rFonts w:ascii="Times New Roman" w:eastAsia="Times New Roman" w:hAnsi="Times New Roman"/>
                <w:sz w:val="28"/>
                <w:szCs w:val="28"/>
              </w:rPr>
            </w:pPr>
            <w:bookmarkStart w:id="2170" w:name="_Toc152974168"/>
            <w:bookmarkStart w:id="2171" w:name="_Toc152975046"/>
            <w:bookmarkStart w:id="2172" w:name="_Toc153442052"/>
            <w:r w:rsidRPr="10EA46D3">
              <w:rPr>
                <w:rFonts w:ascii="Times New Roman" w:eastAsia="Times New Roman" w:hAnsi="Times New Roman"/>
                <w:sz w:val="28"/>
                <w:szCs w:val="28"/>
              </w:rPr>
              <w:t>INT</w:t>
            </w:r>
            <w:bookmarkEnd w:id="2170"/>
            <w:bookmarkEnd w:id="2171"/>
            <w:bookmarkEnd w:id="2172"/>
          </w:p>
        </w:tc>
        <w:tc>
          <w:tcPr>
            <w:tcW w:w="2160" w:type="dxa"/>
          </w:tcPr>
          <w:p w14:paraId="5D6DED41" w14:textId="2AADB82A" w:rsidR="005A2A7B" w:rsidRPr="00B9495D" w:rsidRDefault="1AE4BDD7" w:rsidP="00BD2003">
            <w:pPr>
              <w:tabs>
                <w:tab w:val="left" w:pos="360"/>
              </w:tabs>
              <w:spacing w:line="360" w:lineRule="auto"/>
              <w:outlineLvl w:val="2"/>
              <w:rPr>
                <w:rFonts w:ascii="Times New Roman" w:eastAsia="Times New Roman" w:hAnsi="Times New Roman"/>
                <w:sz w:val="28"/>
                <w:szCs w:val="28"/>
              </w:rPr>
            </w:pPr>
            <w:bookmarkStart w:id="2173" w:name="_Toc152974169"/>
            <w:bookmarkStart w:id="2174" w:name="_Toc152975047"/>
            <w:bookmarkStart w:id="2175" w:name="_Toc153442053"/>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loại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sản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phẩm</w:t>
            </w:r>
            <w:bookmarkEnd w:id="2173"/>
            <w:bookmarkEnd w:id="2174"/>
            <w:bookmarkEnd w:id="2175"/>
            <w:proofErr w:type="spellEnd"/>
          </w:p>
        </w:tc>
        <w:tc>
          <w:tcPr>
            <w:tcW w:w="1890" w:type="dxa"/>
          </w:tcPr>
          <w:p w14:paraId="5D33C581" w14:textId="5DBE21AE" w:rsidR="005A2A7B" w:rsidRDefault="1AE4BDD7" w:rsidP="00BD2003">
            <w:pPr>
              <w:tabs>
                <w:tab w:val="left" w:pos="360"/>
              </w:tabs>
              <w:spacing w:line="360" w:lineRule="auto"/>
              <w:jc w:val="center"/>
              <w:outlineLvl w:val="2"/>
              <w:rPr>
                <w:rFonts w:ascii="Times New Roman" w:eastAsia="Times New Roman" w:hAnsi="Times New Roman"/>
                <w:sz w:val="28"/>
                <w:szCs w:val="28"/>
              </w:rPr>
            </w:pPr>
            <w:bookmarkStart w:id="2176" w:name="_Toc152974170"/>
            <w:bookmarkStart w:id="2177" w:name="_Toc152975048"/>
            <w:bookmarkStart w:id="2178" w:name="_Toc153442054"/>
            <w:r w:rsidRPr="10EA46D3">
              <w:rPr>
                <w:rFonts w:ascii="Times New Roman" w:eastAsia="Times New Roman" w:hAnsi="Times New Roman"/>
                <w:sz w:val="28"/>
                <w:szCs w:val="28"/>
              </w:rPr>
              <w:t>FK</w:t>
            </w:r>
            <w:bookmarkEnd w:id="2176"/>
            <w:bookmarkEnd w:id="2177"/>
            <w:bookmarkEnd w:id="2178"/>
          </w:p>
        </w:tc>
      </w:tr>
      <w:tr w:rsidR="00984874" w14:paraId="24D92243" w14:textId="77777777" w:rsidTr="1AE4BDD7">
        <w:tc>
          <w:tcPr>
            <w:tcW w:w="810" w:type="dxa"/>
          </w:tcPr>
          <w:p w14:paraId="2285F73B" w14:textId="77777777" w:rsidR="00314E4C" w:rsidRDefault="00314E4C" w:rsidP="10EA46D3">
            <w:pPr>
              <w:tabs>
                <w:tab w:val="left" w:pos="360"/>
              </w:tabs>
              <w:spacing w:line="360" w:lineRule="auto"/>
              <w:jc w:val="center"/>
              <w:outlineLvl w:val="2"/>
              <w:rPr>
                <w:rFonts w:ascii="Times New Roman" w:eastAsia="Times New Roman" w:hAnsi="Times New Roman"/>
                <w:b/>
                <w:sz w:val="28"/>
                <w:szCs w:val="28"/>
              </w:rPr>
            </w:pPr>
            <w:bookmarkStart w:id="2179" w:name="_Toc152974171"/>
            <w:bookmarkStart w:id="2180" w:name="_Toc152975049"/>
            <w:bookmarkStart w:id="2181" w:name="_Toc153442055"/>
            <w:r w:rsidRPr="10EA46D3">
              <w:rPr>
                <w:rFonts w:ascii="Times New Roman" w:eastAsia="Times New Roman" w:hAnsi="Times New Roman"/>
                <w:b/>
                <w:sz w:val="28"/>
                <w:szCs w:val="28"/>
              </w:rPr>
              <w:t>6</w:t>
            </w:r>
            <w:bookmarkEnd w:id="2179"/>
            <w:bookmarkEnd w:id="2180"/>
            <w:bookmarkEnd w:id="2181"/>
          </w:p>
        </w:tc>
        <w:tc>
          <w:tcPr>
            <w:tcW w:w="1710" w:type="dxa"/>
          </w:tcPr>
          <w:p w14:paraId="086A56D9" w14:textId="43D69D9D" w:rsidR="00314E4C" w:rsidRDefault="1AE4BDD7" w:rsidP="00BD2003">
            <w:pPr>
              <w:tabs>
                <w:tab w:val="left" w:pos="360"/>
              </w:tabs>
              <w:spacing w:line="360" w:lineRule="auto"/>
              <w:jc w:val="center"/>
              <w:outlineLvl w:val="2"/>
              <w:rPr>
                <w:rFonts w:ascii="Times New Roman" w:eastAsia="Times New Roman" w:hAnsi="Times New Roman"/>
                <w:sz w:val="28"/>
                <w:szCs w:val="28"/>
              </w:rPr>
            </w:pPr>
            <w:bookmarkStart w:id="2182" w:name="_Toc152974172"/>
            <w:bookmarkStart w:id="2183" w:name="_Toc152975050"/>
            <w:bookmarkStart w:id="2184" w:name="_Toc153442056"/>
            <w:proofErr w:type="spellStart"/>
            <w:r w:rsidRPr="10EA46D3">
              <w:rPr>
                <w:rFonts w:ascii="Times New Roman" w:eastAsia="Times New Roman" w:hAnsi="Times New Roman"/>
                <w:sz w:val="28"/>
                <w:szCs w:val="28"/>
              </w:rPr>
              <w:t>Id_xx</w:t>
            </w:r>
            <w:bookmarkEnd w:id="2182"/>
            <w:bookmarkEnd w:id="2183"/>
            <w:bookmarkEnd w:id="2184"/>
            <w:proofErr w:type="spellEnd"/>
          </w:p>
        </w:tc>
        <w:tc>
          <w:tcPr>
            <w:tcW w:w="2250" w:type="dxa"/>
          </w:tcPr>
          <w:p w14:paraId="72927016" w14:textId="2A7917B6" w:rsidR="00314E4C" w:rsidRDefault="1AE4BDD7" w:rsidP="00BD2003">
            <w:pPr>
              <w:tabs>
                <w:tab w:val="left" w:pos="360"/>
              </w:tabs>
              <w:spacing w:line="360" w:lineRule="auto"/>
              <w:jc w:val="center"/>
              <w:outlineLvl w:val="2"/>
              <w:rPr>
                <w:rFonts w:ascii="Times New Roman" w:eastAsia="Times New Roman" w:hAnsi="Times New Roman"/>
                <w:sz w:val="28"/>
                <w:szCs w:val="28"/>
              </w:rPr>
            </w:pPr>
            <w:bookmarkStart w:id="2185" w:name="_Toc152974173"/>
            <w:bookmarkStart w:id="2186" w:name="_Toc152975051"/>
            <w:bookmarkStart w:id="2187" w:name="_Toc153442057"/>
            <w:r w:rsidRPr="10EA46D3">
              <w:rPr>
                <w:rFonts w:ascii="Times New Roman" w:eastAsia="Times New Roman" w:hAnsi="Times New Roman"/>
                <w:sz w:val="28"/>
                <w:szCs w:val="28"/>
              </w:rPr>
              <w:t>INT</w:t>
            </w:r>
            <w:bookmarkEnd w:id="2185"/>
            <w:bookmarkEnd w:id="2186"/>
            <w:bookmarkEnd w:id="2187"/>
          </w:p>
        </w:tc>
        <w:tc>
          <w:tcPr>
            <w:tcW w:w="2160" w:type="dxa"/>
          </w:tcPr>
          <w:p w14:paraId="76E2F11A" w14:textId="66843395" w:rsidR="00314E4C" w:rsidRPr="00B9495D" w:rsidRDefault="1AE4BDD7" w:rsidP="00BD2003">
            <w:pPr>
              <w:tabs>
                <w:tab w:val="left" w:pos="360"/>
              </w:tabs>
              <w:spacing w:line="360" w:lineRule="auto"/>
              <w:outlineLvl w:val="2"/>
              <w:rPr>
                <w:rFonts w:ascii="Times New Roman" w:eastAsia="Times New Roman" w:hAnsi="Times New Roman"/>
                <w:sz w:val="28"/>
                <w:szCs w:val="28"/>
              </w:rPr>
            </w:pPr>
            <w:bookmarkStart w:id="2188" w:name="_Toc152974174"/>
            <w:bookmarkStart w:id="2189" w:name="_Toc152975052"/>
            <w:bookmarkStart w:id="2190" w:name="_Toc153442058"/>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xuất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xứ</w:t>
            </w:r>
            <w:bookmarkEnd w:id="2188"/>
            <w:bookmarkEnd w:id="2189"/>
            <w:bookmarkEnd w:id="2190"/>
            <w:proofErr w:type="spellEnd"/>
          </w:p>
        </w:tc>
        <w:tc>
          <w:tcPr>
            <w:tcW w:w="1890" w:type="dxa"/>
          </w:tcPr>
          <w:p w14:paraId="7B486F0C" w14:textId="2AD6811A" w:rsidR="00314E4C" w:rsidRDefault="1AE4BDD7" w:rsidP="00BD2003">
            <w:pPr>
              <w:tabs>
                <w:tab w:val="left" w:pos="360"/>
              </w:tabs>
              <w:spacing w:line="360" w:lineRule="auto"/>
              <w:jc w:val="center"/>
              <w:outlineLvl w:val="2"/>
              <w:rPr>
                <w:rFonts w:ascii="Times New Roman" w:eastAsia="Times New Roman" w:hAnsi="Times New Roman"/>
                <w:sz w:val="28"/>
                <w:szCs w:val="28"/>
              </w:rPr>
            </w:pPr>
            <w:bookmarkStart w:id="2191" w:name="_Toc152974175"/>
            <w:bookmarkStart w:id="2192" w:name="_Toc152975053"/>
            <w:bookmarkStart w:id="2193" w:name="_Toc153442059"/>
            <w:r w:rsidRPr="10EA46D3">
              <w:rPr>
                <w:rFonts w:ascii="Times New Roman" w:eastAsia="Times New Roman" w:hAnsi="Times New Roman"/>
                <w:sz w:val="28"/>
                <w:szCs w:val="28"/>
              </w:rPr>
              <w:t>FK</w:t>
            </w:r>
            <w:bookmarkEnd w:id="2191"/>
            <w:bookmarkEnd w:id="2192"/>
            <w:bookmarkEnd w:id="2193"/>
          </w:p>
        </w:tc>
      </w:tr>
      <w:tr w:rsidR="00984874" w14:paraId="5A13CFAA" w14:textId="77777777" w:rsidTr="1AE4BDD7">
        <w:tc>
          <w:tcPr>
            <w:tcW w:w="810" w:type="dxa"/>
          </w:tcPr>
          <w:p w14:paraId="39042467" w14:textId="77777777" w:rsidR="00F4501B" w:rsidRDefault="00F4501B" w:rsidP="10EA46D3">
            <w:pPr>
              <w:tabs>
                <w:tab w:val="left" w:pos="360"/>
              </w:tabs>
              <w:spacing w:line="360" w:lineRule="auto"/>
              <w:jc w:val="center"/>
              <w:outlineLvl w:val="2"/>
              <w:rPr>
                <w:rFonts w:ascii="Times New Roman" w:eastAsia="Times New Roman" w:hAnsi="Times New Roman"/>
                <w:b/>
                <w:sz w:val="28"/>
                <w:szCs w:val="28"/>
              </w:rPr>
            </w:pPr>
            <w:bookmarkStart w:id="2194" w:name="_Toc152974176"/>
            <w:bookmarkStart w:id="2195" w:name="_Toc152975054"/>
            <w:bookmarkStart w:id="2196" w:name="_Toc153442060"/>
            <w:r w:rsidRPr="10EA46D3">
              <w:rPr>
                <w:rFonts w:ascii="Times New Roman" w:eastAsia="Times New Roman" w:hAnsi="Times New Roman"/>
                <w:b/>
                <w:sz w:val="28"/>
                <w:szCs w:val="28"/>
              </w:rPr>
              <w:t>7</w:t>
            </w:r>
            <w:bookmarkEnd w:id="2194"/>
            <w:bookmarkEnd w:id="2195"/>
            <w:bookmarkEnd w:id="2196"/>
          </w:p>
        </w:tc>
        <w:tc>
          <w:tcPr>
            <w:tcW w:w="1710" w:type="dxa"/>
          </w:tcPr>
          <w:p w14:paraId="6EF568DE" w14:textId="124995E1" w:rsidR="00F4501B" w:rsidRDefault="1AE4BDD7" w:rsidP="00BD2003">
            <w:pPr>
              <w:tabs>
                <w:tab w:val="left" w:pos="360"/>
              </w:tabs>
              <w:spacing w:line="360" w:lineRule="auto"/>
              <w:jc w:val="center"/>
              <w:outlineLvl w:val="2"/>
              <w:rPr>
                <w:rFonts w:ascii="Times New Roman" w:eastAsia="Times New Roman" w:hAnsi="Times New Roman"/>
                <w:sz w:val="28"/>
                <w:szCs w:val="28"/>
              </w:rPr>
            </w:pPr>
            <w:bookmarkStart w:id="2197" w:name="_Toc152974177"/>
            <w:bookmarkStart w:id="2198" w:name="_Toc152975055"/>
            <w:bookmarkStart w:id="2199" w:name="_Toc153442061"/>
            <w:proofErr w:type="spellStart"/>
            <w:r w:rsidRPr="10EA46D3">
              <w:rPr>
                <w:rFonts w:ascii="Times New Roman" w:eastAsia="Times New Roman" w:hAnsi="Times New Roman"/>
                <w:sz w:val="28"/>
                <w:szCs w:val="28"/>
              </w:rPr>
              <w:t>Id_tay_ao</w:t>
            </w:r>
            <w:bookmarkEnd w:id="2197"/>
            <w:bookmarkEnd w:id="2198"/>
            <w:bookmarkEnd w:id="2199"/>
            <w:proofErr w:type="spellEnd"/>
          </w:p>
        </w:tc>
        <w:tc>
          <w:tcPr>
            <w:tcW w:w="2250" w:type="dxa"/>
          </w:tcPr>
          <w:p w14:paraId="57C50A9A" w14:textId="51E20263" w:rsidR="00F4501B" w:rsidRDefault="1AE4BDD7" w:rsidP="00BD2003">
            <w:pPr>
              <w:tabs>
                <w:tab w:val="left" w:pos="360"/>
              </w:tabs>
              <w:spacing w:line="360" w:lineRule="auto"/>
              <w:jc w:val="center"/>
              <w:outlineLvl w:val="2"/>
              <w:rPr>
                <w:rFonts w:ascii="Times New Roman" w:eastAsia="Times New Roman" w:hAnsi="Times New Roman"/>
                <w:sz w:val="28"/>
                <w:szCs w:val="28"/>
              </w:rPr>
            </w:pPr>
            <w:bookmarkStart w:id="2200" w:name="_Toc152974178"/>
            <w:bookmarkStart w:id="2201" w:name="_Toc152975056"/>
            <w:bookmarkStart w:id="2202" w:name="_Toc153442062"/>
            <w:r w:rsidRPr="10EA46D3">
              <w:rPr>
                <w:rFonts w:ascii="Times New Roman" w:eastAsia="Times New Roman" w:hAnsi="Times New Roman"/>
                <w:sz w:val="28"/>
                <w:szCs w:val="28"/>
              </w:rPr>
              <w:t>INT</w:t>
            </w:r>
            <w:bookmarkEnd w:id="2200"/>
            <w:bookmarkEnd w:id="2201"/>
            <w:bookmarkEnd w:id="2202"/>
          </w:p>
        </w:tc>
        <w:tc>
          <w:tcPr>
            <w:tcW w:w="2160" w:type="dxa"/>
          </w:tcPr>
          <w:p w14:paraId="3D349CD3" w14:textId="654C100B" w:rsidR="00F4501B" w:rsidRPr="00B9495D" w:rsidRDefault="1AE4BDD7" w:rsidP="00BD2003">
            <w:pPr>
              <w:tabs>
                <w:tab w:val="left" w:pos="360"/>
              </w:tabs>
              <w:spacing w:line="360" w:lineRule="auto"/>
              <w:outlineLvl w:val="2"/>
              <w:rPr>
                <w:rFonts w:ascii="Times New Roman" w:eastAsia="Times New Roman" w:hAnsi="Times New Roman"/>
                <w:sz w:val="28"/>
                <w:szCs w:val="28"/>
              </w:rPr>
            </w:pPr>
            <w:bookmarkStart w:id="2203" w:name="_Toc152974179"/>
            <w:bookmarkStart w:id="2204" w:name="_Toc152975057"/>
            <w:bookmarkStart w:id="2205" w:name="_Toc153442063"/>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tay</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bookmarkEnd w:id="2203"/>
            <w:bookmarkEnd w:id="2204"/>
            <w:bookmarkEnd w:id="2205"/>
            <w:proofErr w:type="spellEnd"/>
          </w:p>
        </w:tc>
        <w:tc>
          <w:tcPr>
            <w:tcW w:w="1890" w:type="dxa"/>
          </w:tcPr>
          <w:p w14:paraId="26710D31" w14:textId="73D4E48C" w:rsidR="00F4501B" w:rsidRDefault="1AE4BDD7" w:rsidP="00BD2003">
            <w:pPr>
              <w:tabs>
                <w:tab w:val="left" w:pos="360"/>
              </w:tabs>
              <w:spacing w:line="360" w:lineRule="auto"/>
              <w:jc w:val="center"/>
              <w:outlineLvl w:val="2"/>
              <w:rPr>
                <w:rFonts w:ascii="Times New Roman" w:eastAsia="Times New Roman" w:hAnsi="Times New Roman"/>
                <w:sz w:val="28"/>
                <w:szCs w:val="28"/>
              </w:rPr>
            </w:pPr>
            <w:bookmarkStart w:id="2206" w:name="_Toc152974180"/>
            <w:bookmarkStart w:id="2207" w:name="_Toc152975058"/>
            <w:bookmarkStart w:id="2208" w:name="_Toc153442064"/>
            <w:r w:rsidRPr="10EA46D3">
              <w:rPr>
                <w:rFonts w:ascii="Times New Roman" w:eastAsia="Times New Roman" w:hAnsi="Times New Roman"/>
                <w:sz w:val="28"/>
                <w:szCs w:val="28"/>
              </w:rPr>
              <w:t>FK</w:t>
            </w:r>
            <w:bookmarkEnd w:id="2206"/>
            <w:bookmarkEnd w:id="2207"/>
            <w:bookmarkEnd w:id="2208"/>
          </w:p>
        </w:tc>
      </w:tr>
      <w:tr w:rsidR="00953C77" w14:paraId="15882E83" w14:textId="77777777" w:rsidTr="1AE4BDD7">
        <w:tc>
          <w:tcPr>
            <w:tcW w:w="810" w:type="dxa"/>
          </w:tcPr>
          <w:p w14:paraId="7D62CDC2" w14:textId="3BF14AB8" w:rsidR="00953C77" w:rsidRDefault="003A0258" w:rsidP="10EA46D3">
            <w:pPr>
              <w:tabs>
                <w:tab w:val="left" w:pos="360"/>
              </w:tabs>
              <w:spacing w:line="360" w:lineRule="auto"/>
              <w:jc w:val="center"/>
              <w:outlineLvl w:val="2"/>
              <w:rPr>
                <w:rFonts w:ascii="Times New Roman" w:eastAsia="Times New Roman" w:hAnsi="Times New Roman"/>
                <w:b/>
                <w:sz w:val="28"/>
                <w:szCs w:val="28"/>
              </w:rPr>
            </w:pPr>
            <w:bookmarkStart w:id="2209" w:name="_Toc152974181"/>
            <w:bookmarkStart w:id="2210" w:name="_Toc152975059"/>
            <w:bookmarkStart w:id="2211" w:name="_Toc153442065"/>
            <w:r w:rsidRPr="10EA46D3">
              <w:rPr>
                <w:rFonts w:ascii="Times New Roman" w:eastAsia="Times New Roman" w:hAnsi="Times New Roman"/>
                <w:b/>
                <w:sz w:val="28"/>
                <w:szCs w:val="28"/>
              </w:rPr>
              <w:t>8</w:t>
            </w:r>
            <w:bookmarkEnd w:id="2209"/>
            <w:bookmarkEnd w:id="2210"/>
            <w:bookmarkEnd w:id="2211"/>
          </w:p>
        </w:tc>
        <w:tc>
          <w:tcPr>
            <w:tcW w:w="1710" w:type="dxa"/>
          </w:tcPr>
          <w:p w14:paraId="527C829D" w14:textId="0854F972" w:rsidR="00953C77" w:rsidRDefault="1AE4BDD7" w:rsidP="00BD2003">
            <w:pPr>
              <w:tabs>
                <w:tab w:val="left" w:pos="360"/>
              </w:tabs>
              <w:spacing w:line="360" w:lineRule="auto"/>
              <w:jc w:val="center"/>
              <w:outlineLvl w:val="2"/>
              <w:rPr>
                <w:rFonts w:ascii="Times New Roman" w:eastAsia="Times New Roman" w:hAnsi="Times New Roman"/>
                <w:sz w:val="28"/>
                <w:szCs w:val="28"/>
              </w:rPr>
            </w:pPr>
            <w:bookmarkStart w:id="2212" w:name="_Toc152974182"/>
            <w:bookmarkStart w:id="2213" w:name="_Toc152975060"/>
            <w:bookmarkStart w:id="2214" w:name="_Toc153442066"/>
            <w:proofErr w:type="spellStart"/>
            <w:r w:rsidRPr="10EA46D3">
              <w:rPr>
                <w:rFonts w:ascii="Times New Roman" w:eastAsia="Times New Roman" w:hAnsi="Times New Roman"/>
                <w:sz w:val="28"/>
                <w:szCs w:val="28"/>
              </w:rPr>
              <w:t>Id_co_ao</w:t>
            </w:r>
            <w:bookmarkEnd w:id="2212"/>
            <w:bookmarkEnd w:id="2213"/>
            <w:bookmarkEnd w:id="2214"/>
            <w:proofErr w:type="spellEnd"/>
          </w:p>
        </w:tc>
        <w:tc>
          <w:tcPr>
            <w:tcW w:w="2250" w:type="dxa"/>
          </w:tcPr>
          <w:p w14:paraId="0DAB93AF" w14:textId="74FD8D7C" w:rsidR="00953C77" w:rsidRDefault="00953C77" w:rsidP="10EA46D3">
            <w:pPr>
              <w:tabs>
                <w:tab w:val="left" w:pos="360"/>
              </w:tabs>
              <w:spacing w:line="360" w:lineRule="auto"/>
              <w:jc w:val="center"/>
              <w:outlineLvl w:val="2"/>
              <w:rPr>
                <w:rFonts w:ascii="Times New Roman" w:eastAsia="Times New Roman" w:hAnsi="Times New Roman"/>
                <w:sz w:val="28"/>
                <w:szCs w:val="28"/>
              </w:rPr>
            </w:pPr>
            <w:bookmarkStart w:id="2215" w:name="_Toc152974183"/>
            <w:bookmarkStart w:id="2216" w:name="_Toc152975061"/>
            <w:bookmarkStart w:id="2217" w:name="_Toc153442067"/>
            <w:r w:rsidRPr="10EA46D3">
              <w:rPr>
                <w:rFonts w:ascii="Times New Roman" w:eastAsia="Times New Roman" w:hAnsi="Times New Roman"/>
                <w:sz w:val="28"/>
                <w:szCs w:val="28"/>
              </w:rPr>
              <w:t>INT</w:t>
            </w:r>
            <w:bookmarkEnd w:id="2215"/>
            <w:bookmarkEnd w:id="2216"/>
            <w:bookmarkEnd w:id="2217"/>
          </w:p>
        </w:tc>
        <w:tc>
          <w:tcPr>
            <w:tcW w:w="2160" w:type="dxa"/>
          </w:tcPr>
          <w:p w14:paraId="0A4D6177" w14:textId="73C04259" w:rsidR="00953C77" w:rsidRPr="00B9495D" w:rsidRDefault="1AE4BDD7" w:rsidP="00BD2003">
            <w:pPr>
              <w:tabs>
                <w:tab w:val="left" w:pos="360"/>
              </w:tabs>
              <w:spacing w:line="360" w:lineRule="auto"/>
              <w:outlineLvl w:val="2"/>
              <w:rPr>
                <w:rFonts w:ascii="Times New Roman" w:eastAsia="Times New Roman" w:hAnsi="Times New Roman"/>
                <w:sz w:val="28"/>
                <w:szCs w:val="28"/>
              </w:rPr>
            </w:pPr>
            <w:bookmarkStart w:id="2218" w:name="_Toc152974184"/>
            <w:bookmarkStart w:id="2219" w:name="_Toc152975062"/>
            <w:bookmarkStart w:id="2220" w:name="_Toc153442068"/>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cổ</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áo</w:t>
            </w:r>
            <w:bookmarkEnd w:id="2218"/>
            <w:bookmarkEnd w:id="2219"/>
            <w:bookmarkEnd w:id="2220"/>
            <w:proofErr w:type="spellEnd"/>
          </w:p>
        </w:tc>
        <w:tc>
          <w:tcPr>
            <w:tcW w:w="1890" w:type="dxa"/>
          </w:tcPr>
          <w:p w14:paraId="55A0D13F" w14:textId="1D4E4EBE" w:rsidR="00953C77" w:rsidRDefault="1AE4BDD7" w:rsidP="00BD2003">
            <w:pPr>
              <w:tabs>
                <w:tab w:val="left" w:pos="360"/>
              </w:tabs>
              <w:spacing w:line="360" w:lineRule="auto"/>
              <w:jc w:val="center"/>
              <w:outlineLvl w:val="2"/>
              <w:rPr>
                <w:rFonts w:ascii="Times New Roman" w:eastAsia="Times New Roman" w:hAnsi="Times New Roman"/>
                <w:sz w:val="28"/>
                <w:szCs w:val="28"/>
              </w:rPr>
            </w:pPr>
            <w:bookmarkStart w:id="2221" w:name="_Toc152974185"/>
            <w:bookmarkStart w:id="2222" w:name="_Toc152975063"/>
            <w:bookmarkStart w:id="2223" w:name="_Toc153442069"/>
            <w:r w:rsidRPr="10EA46D3">
              <w:rPr>
                <w:rFonts w:ascii="Times New Roman" w:eastAsia="Times New Roman" w:hAnsi="Times New Roman"/>
                <w:sz w:val="28"/>
                <w:szCs w:val="28"/>
              </w:rPr>
              <w:t>FK</w:t>
            </w:r>
            <w:bookmarkEnd w:id="2221"/>
            <w:bookmarkEnd w:id="2222"/>
            <w:bookmarkEnd w:id="2223"/>
          </w:p>
        </w:tc>
      </w:tr>
      <w:tr w:rsidR="00953C77" w14:paraId="7601446E" w14:textId="77777777" w:rsidTr="1AE4BDD7">
        <w:tc>
          <w:tcPr>
            <w:tcW w:w="810" w:type="dxa"/>
          </w:tcPr>
          <w:p w14:paraId="08F90497" w14:textId="32CC4551" w:rsidR="00953C77" w:rsidRDefault="003A0258" w:rsidP="10EA46D3">
            <w:pPr>
              <w:tabs>
                <w:tab w:val="left" w:pos="360"/>
              </w:tabs>
              <w:spacing w:line="360" w:lineRule="auto"/>
              <w:jc w:val="center"/>
              <w:outlineLvl w:val="2"/>
              <w:rPr>
                <w:rFonts w:ascii="Times New Roman" w:eastAsia="Times New Roman" w:hAnsi="Times New Roman"/>
                <w:b/>
                <w:sz w:val="28"/>
                <w:szCs w:val="28"/>
              </w:rPr>
            </w:pPr>
            <w:bookmarkStart w:id="2224" w:name="_Toc152974186"/>
            <w:bookmarkStart w:id="2225" w:name="_Toc152975064"/>
            <w:bookmarkStart w:id="2226" w:name="_Toc153442070"/>
            <w:r w:rsidRPr="10EA46D3">
              <w:rPr>
                <w:rFonts w:ascii="Times New Roman" w:eastAsia="Times New Roman" w:hAnsi="Times New Roman"/>
                <w:b/>
                <w:sz w:val="28"/>
                <w:szCs w:val="28"/>
              </w:rPr>
              <w:t>9</w:t>
            </w:r>
            <w:bookmarkEnd w:id="2224"/>
            <w:bookmarkEnd w:id="2225"/>
            <w:bookmarkEnd w:id="2226"/>
          </w:p>
        </w:tc>
        <w:tc>
          <w:tcPr>
            <w:tcW w:w="1710" w:type="dxa"/>
          </w:tcPr>
          <w:p w14:paraId="5431D225" w14:textId="338D978C" w:rsidR="00953C77" w:rsidRDefault="1AE4BDD7" w:rsidP="00BD2003">
            <w:pPr>
              <w:tabs>
                <w:tab w:val="left" w:pos="360"/>
              </w:tabs>
              <w:spacing w:line="360" w:lineRule="auto"/>
              <w:jc w:val="center"/>
              <w:outlineLvl w:val="2"/>
              <w:rPr>
                <w:rFonts w:ascii="Times New Roman" w:eastAsia="Times New Roman" w:hAnsi="Times New Roman"/>
                <w:sz w:val="28"/>
                <w:szCs w:val="28"/>
              </w:rPr>
            </w:pPr>
            <w:bookmarkStart w:id="2227" w:name="_Toc152974187"/>
            <w:bookmarkStart w:id="2228" w:name="_Toc152975065"/>
            <w:bookmarkStart w:id="2229" w:name="_Toc153442071"/>
            <w:proofErr w:type="spellStart"/>
            <w:r w:rsidRPr="10EA46D3">
              <w:rPr>
                <w:rFonts w:ascii="Times New Roman" w:eastAsia="Times New Roman" w:hAnsi="Times New Roman"/>
                <w:sz w:val="28"/>
                <w:szCs w:val="28"/>
              </w:rPr>
              <w:t>Mo_ta</w:t>
            </w:r>
            <w:bookmarkEnd w:id="2227"/>
            <w:bookmarkEnd w:id="2228"/>
            <w:bookmarkEnd w:id="2229"/>
            <w:proofErr w:type="spellEnd"/>
          </w:p>
        </w:tc>
        <w:tc>
          <w:tcPr>
            <w:tcW w:w="2250" w:type="dxa"/>
          </w:tcPr>
          <w:p w14:paraId="1657C59D" w14:textId="4690C589" w:rsidR="00953C77" w:rsidRDefault="1AE4BDD7" w:rsidP="00BD2003">
            <w:pPr>
              <w:tabs>
                <w:tab w:val="left" w:pos="360"/>
              </w:tabs>
              <w:spacing w:line="360" w:lineRule="auto"/>
              <w:jc w:val="center"/>
              <w:outlineLvl w:val="2"/>
              <w:rPr>
                <w:rFonts w:ascii="Times New Roman" w:eastAsia="Times New Roman" w:hAnsi="Times New Roman"/>
                <w:sz w:val="28"/>
                <w:szCs w:val="28"/>
              </w:rPr>
            </w:pPr>
            <w:bookmarkStart w:id="2230" w:name="_Toc152974188"/>
            <w:bookmarkStart w:id="2231" w:name="_Toc152975066"/>
            <w:bookmarkStart w:id="2232" w:name="_Toc153442072"/>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230"/>
            <w:bookmarkEnd w:id="2231"/>
            <w:bookmarkEnd w:id="2232"/>
          </w:p>
        </w:tc>
        <w:tc>
          <w:tcPr>
            <w:tcW w:w="2160" w:type="dxa"/>
          </w:tcPr>
          <w:p w14:paraId="4044C84A" w14:textId="66D8441F" w:rsidR="00953C77" w:rsidRPr="00B9495D" w:rsidRDefault="1AE4BDD7" w:rsidP="00BD2003">
            <w:pPr>
              <w:tabs>
                <w:tab w:val="left" w:pos="360"/>
              </w:tabs>
              <w:spacing w:line="360" w:lineRule="auto"/>
              <w:outlineLvl w:val="2"/>
              <w:rPr>
                <w:rFonts w:ascii="Times New Roman" w:eastAsia="Times New Roman" w:hAnsi="Times New Roman"/>
                <w:sz w:val="28"/>
                <w:szCs w:val="28"/>
              </w:rPr>
            </w:pPr>
            <w:bookmarkStart w:id="2233" w:name="_Toc152974189"/>
            <w:bookmarkStart w:id="2234" w:name="_Toc152975067"/>
            <w:bookmarkStart w:id="2235" w:name="_Toc153442073"/>
            <w:proofErr w:type="spellStart"/>
            <w:r w:rsidRPr="10EA46D3">
              <w:rPr>
                <w:rFonts w:ascii="Times New Roman" w:eastAsia="Times New Roman" w:hAnsi="Times New Roman"/>
                <w:sz w:val="28"/>
                <w:szCs w:val="28"/>
              </w:rPr>
              <w:t>Mô</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tả</w:t>
            </w:r>
            <w:bookmarkEnd w:id="2233"/>
            <w:bookmarkEnd w:id="2234"/>
            <w:bookmarkEnd w:id="2235"/>
            <w:proofErr w:type="spellEnd"/>
          </w:p>
        </w:tc>
        <w:tc>
          <w:tcPr>
            <w:tcW w:w="1890" w:type="dxa"/>
          </w:tcPr>
          <w:p w14:paraId="29C497D3" w14:textId="419B5BA0" w:rsidR="00953C77" w:rsidRDefault="1AE4BDD7" w:rsidP="00BD2003">
            <w:pPr>
              <w:tabs>
                <w:tab w:val="left" w:pos="360"/>
              </w:tabs>
              <w:spacing w:line="360" w:lineRule="auto"/>
              <w:jc w:val="center"/>
              <w:outlineLvl w:val="2"/>
              <w:rPr>
                <w:rFonts w:ascii="Times New Roman" w:eastAsia="Times New Roman" w:hAnsi="Times New Roman"/>
                <w:sz w:val="28"/>
                <w:szCs w:val="28"/>
              </w:rPr>
            </w:pPr>
            <w:bookmarkStart w:id="2236" w:name="_Toc152974190"/>
            <w:bookmarkStart w:id="2237" w:name="_Toc152975068"/>
            <w:bookmarkStart w:id="2238" w:name="_Toc153442074"/>
            <w:r w:rsidRPr="10EA46D3">
              <w:rPr>
                <w:rFonts w:ascii="Times New Roman" w:eastAsia="Times New Roman" w:hAnsi="Times New Roman"/>
                <w:sz w:val="28"/>
                <w:szCs w:val="28"/>
              </w:rPr>
              <w:t>NULL</w:t>
            </w:r>
            <w:bookmarkEnd w:id="2236"/>
            <w:bookmarkEnd w:id="2237"/>
            <w:bookmarkEnd w:id="2238"/>
          </w:p>
        </w:tc>
      </w:tr>
      <w:tr w:rsidR="00953C77" w14:paraId="2D70B5D5" w14:textId="77777777" w:rsidTr="1AE4BDD7">
        <w:tc>
          <w:tcPr>
            <w:tcW w:w="810" w:type="dxa"/>
          </w:tcPr>
          <w:p w14:paraId="6074C5C5" w14:textId="5584D2F1" w:rsidR="00953C77" w:rsidRDefault="003A0258" w:rsidP="10EA46D3">
            <w:pPr>
              <w:tabs>
                <w:tab w:val="left" w:pos="360"/>
              </w:tabs>
              <w:spacing w:line="360" w:lineRule="auto"/>
              <w:jc w:val="center"/>
              <w:outlineLvl w:val="2"/>
              <w:rPr>
                <w:rFonts w:ascii="Times New Roman" w:eastAsia="Times New Roman" w:hAnsi="Times New Roman"/>
                <w:b/>
                <w:sz w:val="28"/>
                <w:szCs w:val="28"/>
              </w:rPr>
            </w:pPr>
            <w:bookmarkStart w:id="2239" w:name="_Toc152974191"/>
            <w:bookmarkStart w:id="2240" w:name="_Toc152975069"/>
            <w:bookmarkStart w:id="2241" w:name="_Toc153442075"/>
            <w:r w:rsidRPr="10EA46D3">
              <w:rPr>
                <w:rFonts w:ascii="Times New Roman" w:eastAsia="Times New Roman" w:hAnsi="Times New Roman"/>
                <w:b/>
                <w:sz w:val="28"/>
                <w:szCs w:val="28"/>
              </w:rPr>
              <w:t>10</w:t>
            </w:r>
            <w:bookmarkEnd w:id="2239"/>
            <w:bookmarkEnd w:id="2240"/>
            <w:bookmarkEnd w:id="2241"/>
          </w:p>
        </w:tc>
        <w:tc>
          <w:tcPr>
            <w:tcW w:w="1710" w:type="dxa"/>
          </w:tcPr>
          <w:p w14:paraId="7AD40083" w14:textId="162FDF39" w:rsidR="00953C77" w:rsidRDefault="1AE4BDD7" w:rsidP="00BD2003">
            <w:pPr>
              <w:tabs>
                <w:tab w:val="left" w:pos="360"/>
              </w:tabs>
              <w:spacing w:line="360" w:lineRule="auto"/>
              <w:jc w:val="center"/>
              <w:outlineLvl w:val="2"/>
              <w:rPr>
                <w:rFonts w:ascii="Times New Roman" w:eastAsia="Times New Roman" w:hAnsi="Times New Roman"/>
                <w:sz w:val="28"/>
                <w:szCs w:val="28"/>
              </w:rPr>
            </w:pPr>
            <w:bookmarkStart w:id="2242" w:name="_Toc152974192"/>
            <w:bookmarkStart w:id="2243" w:name="_Toc152975070"/>
            <w:bookmarkStart w:id="2244" w:name="_Toc153442076"/>
            <w:proofErr w:type="spellStart"/>
            <w:r w:rsidRPr="10EA46D3">
              <w:rPr>
                <w:rFonts w:ascii="Times New Roman" w:eastAsia="Times New Roman" w:hAnsi="Times New Roman"/>
                <w:sz w:val="28"/>
                <w:szCs w:val="28"/>
              </w:rPr>
              <w:t>Trang_thai</w:t>
            </w:r>
            <w:bookmarkEnd w:id="2242"/>
            <w:bookmarkEnd w:id="2243"/>
            <w:bookmarkEnd w:id="2244"/>
            <w:proofErr w:type="spellEnd"/>
          </w:p>
        </w:tc>
        <w:tc>
          <w:tcPr>
            <w:tcW w:w="2250" w:type="dxa"/>
          </w:tcPr>
          <w:p w14:paraId="32249BA6" w14:textId="64429108" w:rsidR="00953C77" w:rsidRDefault="1AE4BDD7" w:rsidP="00BD2003">
            <w:pPr>
              <w:tabs>
                <w:tab w:val="left" w:pos="360"/>
              </w:tabs>
              <w:spacing w:line="360" w:lineRule="auto"/>
              <w:jc w:val="center"/>
              <w:outlineLvl w:val="2"/>
              <w:rPr>
                <w:rFonts w:ascii="Times New Roman" w:eastAsia="Times New Roman" w:hAnsi="Times New Roman"/>
                <w:sz w:val="28"/>
                <w:szCs w:val="28"/>
              </w:rPr>
            </w:pPr>
            <w:bookmarkStart w:id="2245" w:name="_Toc152974193"/>
            <w:bookmarkStart w:id="2246" w:name="_Toc152975071"/>
            <w:bookmarkStart w:id="2247" w:name="_Toc153442077"/>
            <w:r w:rsidRPr="10EA46D3">
              <w:rPr>
                <w:rFonts w:ascii="Times New Roman" w:eastAsia="Times New Roman" w:hAnsi="Times New Roman"/>
                <w:sz w:val="28"/>
                <w:szCs w:val="28"/>
              </w:rPr>
              <w:t>INT</w:t>
            </w:r>
            <w:bookmarkEnd w:id="2245"/>
            <w:bookmarkEnd w:id="2246"/>
            <w:bookmarkEnd w:id="2247"/>
          </w:p>
        </w:tc>
        <w:tc>
          <w:tcPr>
            <w:tcW w:w="2160" w:type="dxa"/>
          </w:tcPr>
          <w:p w14:paraId="41740519" w14:textId="67042764" w:rsidR="00953C77" w:rsidRPr="00B9495D" w:rsidRDefault="1AE4BDD7" w:rsidP="00BD2003">
            <w:pPr>
              <w:tabs>
                <w:tab w:val="left" w:pos="360"/>
              </w:tabs>
              <w:spacing w:line="360" w:lineRule="auto"/>
              <w:outlineLvl w:val="2"/>
              <w:rPr>
                <w:rFonts w:ascii="Times New Roman" w:eastAsia="Times New Roman" w:hAnsi="Times New Roman"/>
                <w:sz w:val="28"/>
                <w:szCs w:val="28"/>
              </w:rPr>
            </w:pPr>
            <w:bookmarkStart w:id="2248" w:name="_Toc152974194"/>
            <w:bookmarkStart w:id="2249" w:name="_Toc152975072"/>
            <w:bookmarkStart w:id="2250" w:name="_Toc153442078"/>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2248"/>
            <w:bookmarkEnd w:id="2249"/>
            <w:bookmarkEnd w:id="2250"/>
            <w:proofErr w:type="spellEnd"/>
          </w:p>
        </w:tc>
        <w:tc>
          <w:tcPr>
            <w:tcW w:w="1890" w:type="dxa"/>
          </w:tcPr>
          <w:p w14:paraId="1AF46919" w14:textId="64FF8A67" w:rsidR="00953C77" w:rsidRDefault="00953C77" w:rsidP="10EA46D3">
            <w:pPr>
              <w:tabs>
                <w:tab w:val="left" w:pos="360"/>
              </w:tabs>
              <w:spacing w:line="360" w:lineRule="auto"/>
              <w:jc w:val="center"/>
              <w:outlineLvl w:val="2"/>
              <w:rPr>
                <w:rFonts w:ascii="Times New Roman" w:eastAsia="Times New Roman" w:hAnsi="Times New Roman"/>
                <w:sz w:val="28"/>
                <w:szCs w:val="28"/>
              </w:rPr>
            </w:pPr>
            <w:bookmarkStart w:id="2251" w:name="_Toc152974195"/>
            <w:bookmarkStart w:id="2252" w:name="_Toc152975073"/>
            <w:bookmarkStart w:id="2253" w:name="_Toc153442079"/>
            <w:r w:rsidRPr="10EA46D3">
              <w:rPr>
                <w:rFonts w:ascii="Times New Roman" w:eastAsia="Times New Roman" w:hAnsi="Times New Roman"/>
                <w:sz w:val="28"/>
                <w:szCs w:val="28"/>
              </w:rPr>
              <w:t>NULL</w:t>
            </w:r>
            <w:bookmarkEnd w:id="2251"/>
            <w:bookmarkEnd w:id="2252"/>
            <w:bookmarkEnd w:id="2253"/>
          </w:p>
        </w:tc>
      </w:tr>
    </w:tbl>
    <w:p w14:paraId="1A12B2E8" w14:textId="3549E7F3" w:rsidR="003A0258" w:rsidRDefault="1E5B6399"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bookmarkStart w:id="2254" w:name="_Toc153435916"/>
      <w:r w:rsidRPr="1E5B6399">
        <w:rPr>
          <w:rFonts w:ascii="Times New Roman" w:eastAsia="Times New Roman" w:hAnsi="Times New Roman" w:cs="Times New Roman"/>
          <w:b/>
          <w:bCs/>
          <w:color w:val="000000" w:themeColor="text1"/>
          <w:sz w:val="28"/>
          <w:szCs w:val="28"/>
        </w:rPr>
        <w:t xml:space="preserve">H20: </w:t>
      </w:r>
      <w:proofErr w:type="spellStart"/>
      <w:r w:rsidRPr="1E5B6399">
        <w:rPr>
          <w:rFonts w:ascii="Times New Roman" w:eastAsia="Times New Roman" w:hAnsi="Times New Roman" w:cs="Times New Roman"/>
          <w:b/>
          <w:bCs/>
          <w:color w:val="000000" w:themeColor="text1"/>
          <w:sz w:val="28"/>
          <w:szCs w:val="28"/>
        </w:rPr>
        <w:t>Bảng</w:t>
      </w:r>
      <w:proofErr w:type="spellEnd"/>
      <w:r w:rsidRPr="1E5B6399">
        <w:rPr>
          <w:rFonts w:ascii="Times New Roman" w:eastAsia="Times New Roman" w:hAnsi="Times New Roman" w:cs="Times New Roman"/>
          <w:b/>
          <w:bCs/>
          <w:color w:val="000000" w:themeColor="text1"/>
          <w:sz w:val="28"/>
          <w:szCs w:val="28"/>
        </w:rPr>
        <w:t xml:space="preserve"> size</w:t>
      </w:r>
      <w:bookmarkEnd w:id="2254"/>
    </w:p>
    <w:p w14:paraId="0366E67D" w14:textId="75C571E7"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36E08BA7" wp14:editId="342D4462">
            <wp:extent cx="2371725" cy="2362200"/>
            <wp:effectExtent l="0" t="0" r="0" b="0"/>
            <wp:docPr id="829474090" name="Picture 82947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474090"/>
                    <pic:cNvPicPr/>
                  </pic:nvPicPr>
                  <pic:blipFill>
                    <a:blip r:embed="rId54">
                      <a:extLst>
                        <a:ext uri="{28A0092B-C50C-407E-A947-70E740481C1C}">
                          <a14:useLocalDpi xmlns:a14="http://schemas.microsoft.com/office/drawing/2010/main" val="0"/>
                        </a:ext>
                      </a:extLst>
                    </a:blip>
                    <a:stretch>
                      <a:fillRect/>
                    </a:stretch>
                  </pic:blipFill>
                  <pic:spPr>
                    <a:xfrm>
                      <a:off x="0" y="0"/>
                      <a:ext cx="2371725" cy="2362200"/>
                    </a:xfrm>
                    <a:prstGeom prst="rect">
                      <a:avLst/>
                    </a:prstGeom>
                  </pic:spPr>
                </pic:pic>
              </a:graphicData>
            </a:graphic>
          </wp:inline>
        </w:drawing>
      </w:r>
    </w:p>
    <w:tbl>
      <w:tblPr>
        <w:tblStyle w:val="TableGrid"/>
        <w:tblW w:w="8820" w:type="dxa"/>
        <w:tblInd w:w="108" w:type="dxa"/>
        <w:tblLayout w:type="fixed"/>
        <w:tblLook w:val="04A0" w:firstRow="1" w:lastRow="0" w:firstColumn="1" w:lastColumn="0" w:noHBand="0" w:noVBand="1"/>
      </w:tblPr>
      <w:tblGrid>
        <w:gridCol w:w="810"/>
        <w:gridCol w:w="1710"/>
        <w:gridCol w:w="2250"/>
        <w:gridCol w:w="2160"/>
        <w:gridCol w:w="1890"/>
      </w:tblGrid>
      <w:tr w:rsidR="003A0258" w14:paraId="301F04AF" w14:textId="77777777" w:rsidTr="1AE4BDD7">
        <w:tc>
          <w:tcPr>
            <w:tcW w:w="8820" w:type="dxa"/>
            <w:gridSpan w:val="5"/>
            <w:shd w:val="clear" w:color="auto" w:fill="ED7D31" w:themeFill="accent2"/>
          </w:tcPr>
          <w:p w14:paraId="39092D63" w14:textId="64133E23" w:rsidR="003A0258" w:rsidRPr="00B9495D"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255" w:name="_Toc152974196"/>
            <w:bookmarkStart w:id="2256" w:name="_Toc152975074"/>
            <w:bookmarkStart w:id="2257" w:name="_Toc153442080"/>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size</w:t>
            </w:r>
            <w:bookmarkEnd w:id="2255"/>
            <w:bookmarkEnd w:id="2256"/>
            <w:bookmarkEnd w:id="2257"/>
          </w:p>
        </w:tc>
      </w:tr>
      <w:tr w:rsidR="00EF7ADC" w14:paraId="4DD965C2" w14:textId="77777777" w:rsidTr="1AE4BDD7">
        <w:tc>
          <w:tcPr>
            <w:tcW w:w="810" w:type="dxa"/>
            <w:shd w:val="clear" w:color="auto" w:fill="ED7D31" w:themeFill="accent2"/>
          </w:tcPr>
          <w:p w14:paraId="31037F9F" w14:textId="77777777" w:rsidR="003A0258" w:rsidRPr="00B9495D" w:rsidRDefault="003A0258" w:rsidP="10EA46D3">
            <w:pPr>
              <w:tabs>
                <w:tab w:val="left" w:pos="360"/>
              </w:tabs>
              <w:spacing w:line="360" w:lineRule="auto"/>
              <w:jc w:val="center"/>
              <w:outlineLvl w:val="2"/>
              <w:rPr>
                <w:rFonts w:ascii="Times New Roman" w:eastAsia="Times New Roman" w:hAnsi="Times New Roman"/>
                <w:b/>
                <w:sz w:val="28"/>
                <w:szCs w:val="28"/>
              </w:rPr>
            </w:pPr>
            <w:bookmarkStart w:id="2258" w:name="_Toc152974197"/>
            <w:bookmarkStart w:id="2259" w:name="_Toc152975075"/>
            <w:bookmarkStart w:id="2260" w:name="_Toc153442081"/>
            <w:r w:rsidRPr="10EA46D3">
              <w:rPr>
                <w:rFonts w:ascii="Times New Roman" w:eastAsia="Times New Roman" w:hAnsi="Times New Roman"/>
                <w:b/>
                <w:sz w:val="28"/>
                <w:szCs w:val="28"/>
              </w:rPr>
              <w:t>STT</w:t>
            </w:r>
            <w:bookmarkEnd w:id="2258"/>
            <w:bookmarkEnd w:id="2259"/>
            <w:bookmarkEnd w:id="2260"/>
          </w:p>
        </w:tc>
        <w:tc>
          <w:tcPr>
            <w:tcW w:w="1710" w:type="dxa"/>
            <w:shd w:val="clear" w:color="auto" w:fill="ED7D31" w:themeFill="accent2"/>
          </w:tcPr>
          <w:p w14:paraId="6E43CCA1" w14:textId="77777777" w:rsidR="003A0258" w:rsidRPr="00B9495D" w:rsidRDefault="003A0258" w:rsidP="10EA46D3">
            <w:pPr>
              <w:tabs>
                <w:tab w:val="left" w:pos="360"/>
              </w:tabs>
              <w:spacing w:line="360" w:lineRule="auto"/>
              <w:jc w:val="center"/>
              <w:outlineLvl w:val="2"/>
              <w:rPr>
                <w:rFonts w:ascii="Times New Roman" w:eastAsia="Times New Roman" w:hAnsi="Times New Roman"/>
                <w:b/>
                <w:sz w:val="28"/>
                <w:szCs w:val="28"/>
              </w:rPr>
            </w:pPr>
            <w:bookmarkStart w:id="2261" w:name="_Toc152974198"/>
            <w:bookmarkStart w:id="2262" w:name="_Toc152975076"/>
            <w:bookmarkStart w:id="2263" w:name="_Toc153442082"/>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2261"/>
            <w:bookmarkEnd w:id="2262"/>
            <w:bookmarkEnd w:id="2263"/>
            <w:proofErr w:type="spellEnd"/>
          </w:p>
        </w:tc>
        <w:tc>
          <w:tcPr>
            <w:tcW w:w="2250" w:type="dxa"/>
            <w:shd w:val="clear" w:color="auto" w:fill="ED7D31" w:themeFill="accent2"/>
          </w:tcPr>
          <w:p w14:paraId="3A0E1C79" w14:textId="77777777" w:rsidR="003A0258" w:rsidRPr="00B9495D" w:rsidRDefault="003A0258" w:rsidP="10EA46D3">
            <w:pPr>
              <w:tabs>
                <w:tab w:val="left" w:pos="360"/>
              </w:tabs>
              <w:spacing w:line="360" w:lineRule="auto"/>
              <w:jc w:val="center"/>
              <w:outlineLvl w:val="2"/>
              <w:rPr>
                <w:rFonts w:ascii="Times New Roman" w:eastAsia="Times New Roman" w:hAnsi="Times New Roman"/>
                <w:b/>
                <w:sz w:val="28"/>
                <w:szCs w:val="28"/>
              </w:rPr>
            </w:pPr>
            <w:bookmarkStart w:id="2264" w:name="_Toc152974199"/>
            <w:bookmarkStart w:id="2265" w:name="_Toc152975077"/>
            <w:bookmarkStart w:id="2266" w:name="_Toc153442083"/>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2264"/>
            <w:bookmarkEnd w:id="2265"/>
            <w:bookmarkEnd w:id="2266"/>
            <w:proofErr w:type="spellEnd"/>
          </w:p>
        </w:tc>
        <w:tc>
          <w:tcPr>
            <w:tcW w:w="2160" w:type="dxa"/>
            <w:shd w:val="clear" w:color="auto" w:fill="ED7D31" w:themeFill="accent2"/>
          </w:tcPr>
          <w:p w14:paraId="4A671BA8" w14:textId="77777777" w:rsidR="003A0258" w:rsidRPr="00B9495D" w:rsidRDefault="003A0258" w:rsidP="10EA46D3">
            <w:pPr>
              <w:tabs>
                <w:tab w:val="left" w:pos="360"/>
              </w:tabs>
              <w:spacing w:line="360" w:lineRule="auto"/>
              <w:jc w:val="center"/>
              <w:outlineLvl w:val="2"/>
              <w:rPr>
                <w:rFonts w:ascii="Times New Roman" w:eastAsia="Times New Roman" w:hAnsi="Times New Roman"/>
                <w:b/>
                <w:sz w:val="28"/>
                <w:szCs w:val="28"/>
              </w:rPr>
            </w:pPr>
            <w:bookmarkStart w:id="2267" w:name="_Toc152974200"/>
            <w:bookmarkStart w:id="2268" w:name="_Toc152975078"/>
            <w:bookmarkStart w:id="2269" w:name="_Toc153442084"/>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2267"/>
            <w:bookmarkEnd w:id="2268"/>
            <w:bookmarkEnd w:id="2269"/>
            <w:proofErr w:type="spellEnd"/>
          </w:p>
        </w:tc>
        <w:tc>
          <w:tcPr>
            <w:tcW w:w="1890" w:type="dxa"/>
            <w:shd w:val="clear" w:color="auto" w:fill="ED7D31" w:themeFill="accent2"/>
          </w:tcPr>
          <w:p w14:paraId="709CE3BB" w14:textId="77777777" w:rsidR="003A0258" w:rsidRPr="00B9495D" w:rsidRDefault="003A0258" w:rsidP="10EA46D3">
            <w:pPr>
              <w:tabs>
                <w:tab w:val="left" w:pos="360"/>
              </w:tabs>
              <w:spacing w:line="360" w:lineRule="auto"/>
              <w:jc w:val="center"/>
              <w:outlineLvl w:val="2"/>
              <w:rPr>
                <w:rFonts w:ascii="Times New Roman" w:eastAsia="Times New Roman" w:hAnsi="Times New Roman"/>
                <w:b/>
                <w:sz w:val="28"/>
                <w:szCs w:val="28"/>
              </w:rPr>
            </w:pPr>
            <w:bookmarkStart w:id="2270" w:name="_Toc152974201"/>
            <w:bookmarkStart w:id="2271" w:name="_Toc152975079"/>
            <w:bookmarkStart w:id="2272" w:name="_Toc153442085"/>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2270"/>
            <w:bookmarkEnd w:id="2271"/>
            <w:bookmarkEnd w:id="2272"/>
            <w:proofErr w:type="spellEnd"/>
          </w:p>
        </w:tc>
      </w:tr>
      <w:tr w:rsidR="00EF7ADC" w14:paraId="2A07C362" w14:textId="77777777" w:rsidTr="1AE4BDD7">
        <w:tc>
          <w:tcPr>
            <w:tcW w:w="810" w:type="dxa"/>
          </w:tcPr>
          <w:p w14:paraId="385376C8" w14:textId="77777777"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273" w:name="_Toc152974202"/>
            <w:bookmarkStart w:id="2274" w:name="_Toc152975080"/>
            <w:bookmarkStart w:id="2275" w:name="_Toc153442086"/>
            <w:r w:rsidRPr="10EA46D3">
              <w:rPr>
                <w:rFonts w:ascii="Times New Roman" w:eastAsia="Times New Roman" w:hAnsi="Times New Roman"/>
                <w:b/>
                <w:sz w:val="28"/>
                <w:szCs w:val="28"/>
              </w:rPr>
              <w:t>1</w:t>
            </w:r>
            <w:bookmarkEnd w:id="2273"/>
            <w:bookmarkEnd w:id="2274"/>
            <w:bookmarkEnd w:id="2275"/>
          </w:p>
        </w:tc>
        <w:tc>
          <w:tcPr>
            <w:tcW w:w="1710" w:type="dxa"/>
          </w:tcPr>
          <w:p w14:paraId="7E7054E6" w14:textId="3CD5D091"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276" w:name="_Toc152974203"/>
            <w:bookmarkStart w:id="2277" w:name="_Toc152975081"/>
            <w:bookmarkStart w:id="2278" w:name="_Toc153442087"/>
            <w:proofErr w:type="spellStart"/>
            <w:r w:rsidRPr="10EA46D3">
              <w:rPr>
                <w:rFonts w:ascii="Times New Roman" w:eastAsia="Times New Roman" w:hAnsi="Times New Roman"/>
                <w:sz w:val="28"/>
                <w:szCs w:val="28"/>
              </w:rPr>
              <w:t>Id_size</w:t>
            </w:r>
            <w:bookmarkEnd w:id="2276"/>
            <w:bookmarkEnd w:id="2277"/>
            <w:bookmarkEnd w:id="2278"/>
            <w:proofErr w:type="spellEnd"/>
          </w:p>
        </w:tc>
        <w:tc>
          <w:tcPr>
            <w:tcW w:w="2250" w:type="dxa"/>
          </w:tcPr>
          <w:p w14:paraId="5DDF8AE6" w14:textId="2348F292"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279" w:name="_Toc152974204"/>
            <w:bookmarkStart w:id="2280" w:name="_Toc152975082"/>
            <w:bookmarkStart w:id="2281" w:name="_Toc153442088"/>
            <w:r w:rsidRPr="10EA46D3">
              <w:rPr>
                <w:rFonts w:ascii="Times New Roman" w:eastAsia="Times New Roman" w:hAnsi="Times New Roman"/>
                <w:sz w:val="28"/>
                <w:szCs w:val="28"/>
              </w:rPr>
              <w:t>INT</w:t>
            </w:r>
            <w:bookmarkEnd w:id="2279"/>
            <w:bookmarkEnd w:id="2280"/>
            <w:bookmarkEnd w:id="2281"/>
          </w:p>
        </w:tc>
        <w:tc>
          <w:tcPr>
            <w:tcW w:w="2160" w:type="dxa"/>
          </w:tcPr>
          <w:p w14:paraId="1A2B5A76" w14:textId="37C1338C" w:rsidR="1AE4BDD7" w:rsidRDefault="1AE4BDD7" w:rsidP="00BD2003">
            <w:pPr>
              <w:tabs>
                <w:tab w:val="left" w:pos="360"/>
              </w:tabs>
              <w:spacing w:line="360" w:lineRule="auto"/>
              <w:outlineLvl w:val="2"/>
              <w:rPr>
                <w:rFonts w:ascii="Times New Roman" w:eastAsia="Times New Roman" w:hAnsi="Times New Roman"/>
                <w:sz w:val="28"/>
                <w:szCs w:val="28"/>
              </w:rPr>
            </w:pPr>
            <w:bookmarkStart w:id="2282" w:name="_Toc152974205"/>
            <w:bookmarkStart w:id="2283" w:name="_Toc152975083"/>
            <w:bookmarkStart w:id="2284" w:name="_Toc153442089"/>
            <w:r w:rsidRPr="10EA46D3">
              <w:rPr>
                <w:rFonts w:ascii="Times New Roman" w:eastAsia="Times New Roman" w:hAnsi="Times New Roman"/>
                <w:sz w:val="28"/>
                <w:szCs w:val="28"/>
              </w:rPr>
              <w:t>Id size</w:t>
            </w:r>
            <w:bookmarkEnd w:id="2282"/>
            <w:bookmarkEnd w:id="2283"/>
            <w:bookmarkEnd w:id="2284"/>
          </w:p>
        </w:tc>
        <w:tc>
          <w:tcPr>
            <w:tcW w:w="1890" w:type="dxa"/>
          </w:tcPr>
          <w:p w14:paraId="650FD0BD" w14:textId="77777777"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285" w:name="_Toc152974206"/>
            <w:bookmarkStart w:id="2286" w:name="_Toc152975084"/>
            <w:bookmarkStart w:id="2287" w:name="_Toc153442090"/>
            <w:r w:rsidRPr="10EA46D3">
              <w:rPr>
                <w:rFonts w:ascii="Times New Roman" w:eastAsia="Times New Roman" w:hAnsi="Times New Roman"/>
                <w:sz w:val="28"/>
                <w:szCs w:val="28"/>
              </w:rPr>
              <w:t>PK</w:t>
            </w:r>
            <w:bookmarkEnd w:id="2285"/>
            <w:bookmarkEnd w:id="2286"/>
            <w:bookmarkEnd w:id="2287"/>
          </w:p>
        </w:tc>
      </w:tr>
      <w:tr w:rsidR="00EF7ADC" w14:paraId="1D6E922C" w14:textId="77777777" w:rsidTr="1AE4BDD7">
        <w:tc>
          <w:tcPr>
            <w:tcW w:w="810" w:type="dxa"/>
          </w:tcPr>
          <w:p w14:paraId="1E577DB4" w14:textId="77777777"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288" w:name="_Toc152974207"/>
            <w:bookmarkStart w:id="2289" w:name="_Toc152975085"/>
            <w:bookmarkStart w:id="2290" w:name="_Toc153442091"/>
            <w:r w:rsidRPr="10EA46D3">
              <w:rPr>
                <w:rFonts w:ascii="Times New Roman" w:eastAsia="Times New Roman" w:hAnsi="Times New Roman"/>
                <w:b/>
                <w:sz w:val="28"/>
                <w:szCs w:val="28"/>
              </w:rPr>
              <w:t>2</w:t>
            </w:r>
            <w:bookmarkEnd w:id="2288"/>
            <w:bookmarkEnd w:id="2289"/>
            <w:bookmarkEnd w:id="2290"/>
          </w:p>
        </w:tc>
        <w:tc>
          <w:tcPr>
            <w:tcW w:w="1710" w:type="dxa"/>
          </w:tcPr>
          <w:p w14:paraId="2B67EAA1" w14:textId="10C12EF3"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291" w:name="_Toc152974208"/>
            <w:bookmarkStart w:id="2292" w:name="_Toc152975086"/>
            <w:bookmarkStart w:id="2293" w:name="_Toc153442092"/>
            <w:proofErr w:type="spellStart"/>
            <w:r w:rsidRPr="10EA46D3">
              <w:rPr>
                <w:rFonts w:ascii="Times New Roman" w:eastAsia="Times New Roman" w:hAnsi="Times New Roman"/>
                <w:sz w:val="28"/>
                <w:szCs w:val="28"/>
              </w:rPr>
              <w:t>Ma_size</w:t>
            </w:r>
            <w:bookmarkEnd w:id="2291"/>
            <w:bookmarkEnd w:id="2292"/>
            <w:bookmarkEnd w:id="2293"/>
            <w:proofErr w:type="spellEnd"/>
          </w:p>
        </w:tc>
        <w:tc>
          <w:tcPr>
            <w:tcW w:w="2250" w:type="dxa"/>
          </w:tcPr>
          <w:p w14:paraId="50DF3E63" w14:textId="64F7AE19"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294" w:name="_Toc152974209"/>
            <w:bookmarkStart w:id="2295" w:name="_Toc152975087"/>
            <w:bookmarkStart w:id="2296" w:name="_Toc153442093"/>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294"/>
            <w:bookmarkEnd w:id="2295"/>
            <w:bookmarkEnd w:id="2296"/>
          </w:p>
        </w:tc>
        <w:tc>
          <w:tcPr>
            <w:tcW w:w="2160" w:type="dxa"/>
          </w:tcPr>
          <w:p w14:paraId="710D0E6D" w14:textId="55C4DB7D" w:rsidR="1AE4BDD7" w:rsidRDefault="1AE4BDD7" w:rsidP="00BD2003">
            <w:pPr>
              <w:tabs>
                <w:tab w:val="left" w:pos="360"/>
              </w:tabs>
              <w:spacing w:line="360" w:lineRule="auto"/>
              <w:outlineLvl w:val="2"/>
              <w:rPr>
                <w:rFonts w:ascii="Times New Roman" w:eastAsia="Times New Roman" w:hAnsi="Times New Roman"/>
                <w:sz w:val="28"/>
                <w:szCs w:val="28"/>
              </w:rPr>
            </w:pPr>
            <w:bookmarkStart w:id="2297" w:name="_Toc152974210"/>
            <w:bookmarkStart w:id="2298" w:name="_Toc152975088"/>
            <w:bookmarkStart w:id="2299" w:name="_Toc153442094"/>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size</w:t>
            </w:r>
            <w:bookmarkEnd w:id="2297"/>
            <w:bookmarkEnd w:id="2298"/>
            <w:bookmarkEnd w:id="2299"/>
          </w:p>
        </w:tc>
        <w:tc>
          <w:tcPr>
            <w:tcW w:w="1890" w:type="dxa"/>
          </w:tcPr>
          <w:p w14:paraId="23230D97" w14:textId="151B9AE5"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300" w:name="_Toc152974211"/>
            <w:bookmarkStart w:id="2301" w:name="_Toc152975089"/>
            <w:bookmarkStart w:id="2302" w:name="_Toc153442095"/>
            <w:r w:rsidRPr="10EA46D3">
              <w:rPr>
                <w:rFonts w:ascii="Times New Roman" w:eastAsia="Times New Roman" w:hAnsi="Times New Roman"/>
                <w:sz w:val="28"/>
                <w:szCs w:val="28"/>
              </w:rPr>
              <w:t>NULL</w:t>
            </w:r>
            <w:bookmarkEnd w:id="2300"/>
            <w:bookmarkEnd w:id="2301"/>
            <w:bookmarkEnd w:id="2302"/>
          </w:p>
        </w:tc>
      </w:tr>
      <w:tr w:rsidR="00EF7ADC" w14:paraId="5728F494" w14:textId="77777777" w:rsidTr="1AE4BDD7">
        <w:tc>
          <w:tcPr>
            <w:tcW w:w="810" w:type="dxa"/>
          </w:tcPr>
          <w:p w14:paraId="39E88EC0" w14:textId="50BD7DF2"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303" w:name="_Toc152974212"/>
            <w:bookmarkStart w:id="2304" w:name="_Toc152975090"/>
            <w:bookmarkStart w:id="2305" w:name="_Toc153442096"/>
            <w:r w:rsidRPr="10EA46D3">
              <w:rPr>
                <w:rFonts w:ascii="Times New Roman" w:eastAsia="Times New Roman" w:hAnsi="Times New Roman"/>
                <w:b/>
                <w:sz w:val="28"/>
                <w:szCs w:val="28"/>
              </w:rPr>
              <w:t>3</w:t>
            </w:r>
            <w:bookmarkEnd w:id="2303"/>
            <w:bookmarkEnd w:id="2304"/>
            <w:bookmarkEnd w:id="2305"/>
          </w:p>
        </w:tc>
        <w:tc>
          <w:tcPr>
            <w:tcW w:w="1710" w:type="dxa"/>
          </w:tcPr>
          <w:p w14:paraId="7A1A044F" w14:textId="522A6D70"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306" w:name="_Toc152974213"/>
            <w:bookmarkStart w:id="2307" w:name="_Toc152975091"/>
            <w:bookmarkStart w:id="2308" w:name="_Toc153442097"/>
            <w:proofErr w:type="spellStart"/>
            <w:r w:rsidRPr="10EA46D3">
              <w:rPr>
                <w:rFonts w:ascii="Times New Roman" w:eastAsia="Times New Roman" w:hAnsi="Times New Roman"/>
                <w:sz w:val="28"/>
                <w:szCs w:val="28"/>
              </w:rPr>
              <w:t>Ten_size</w:t>
            </w:r>
            <w:bookmarkEnd w:id="2306"/>
            <w:bookmarkEnd w:id="2307"/>
            <w:bookmarkEnd w:id="2308"/>
            <w:proofErr w:type="spellEnd"/>
          </w:p>
        </w:tc>
        <w:tc>
          <w:tcPr>
            <w:tcW w:w="2250" w:type="dxa"/>
          </w:tcPr>
          <w:p w14:paraId="0E12EE16" w14:textId="32DAAA1B"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309" w:name="_Toc152974214"/>
            <w:bookmarkStart w:id="2310" w:name="_Toc152975092"/>
            <w:bookmarkStart w:id="2311" w:name="_Toc153442098"/>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309"/>
            <w:bookmarkEnd w:id="2310"/>
            <w:bookmarkEnd w:id="2311"/>
          </w:p>
        </w:tc>
        <w:tc>
          <w:tcPr>
            <w:tcW w:w="2160" w:type="dxa"/>
          </w:tcPr>
          <w:p w14:paraId="098CC53C" w14:textId="0F4F27CF" w:rsidR="1AE4BDD7" w:rsidRDefault="1AE4BDD7" w:rsidP="00BD2003">
            <w:pPr>
              <w:tabs>
                <w:tab w:val="left" w:pos="360"/>
              </w:tabs>
              <w:spacing w:line="360" w:lineRule="auto"/>
              <w:outlineLvl w:val="2"/>
              <w:rPr>
                <w:rFonts w:ascii="Times New Roman" w:eastAsia="Times New Roman" w:hAnsi="Times New Roman"/>
                <w:sz w:val="28"/>
                <w:szCs w:val="28"/>
              </w:rPr>
            </w:pPr>
            <w:bookmarkStart w:id="2312" w:name="_Toc152974215"/>
            <w:bookmarkStart w:id="2313" w:name="_Toc152975093"/>
            <w:bookmarkStart w:id="2314" w:name="_Toc153442099"/>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size</w:t>
            </w:r>
            <w:bookmarkEnd w:id="2312"/>
            <w:bookmarkEnd w:id="2313"/>
            <w:bookmarkEnd w:id="2314"/>
          </w:p>
        </w:tc>
        <w:tc>
          <w:tcPr>
            <w:tcW w:w="1890" w:type="dxa"/>
          </w:tcPr>
          <w:p w14:paraId="4BC044CA" w14:textId="77777777"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315" w:name="_Toc152974216"/>
            <w:bookmarkStart w:id="2316" w:name="_Toc152975094"/>
            <w:bookmarkStart w:id="2317" w:name="_Toc153442100"/>
            <w:r w:rsidRPr="10EA46D3">
              <w:rPr>
                <w:rFonts w:ascii="Times New Roman" w:eastAsia="Times New Roman" w:hAnsi="Times New Roman"/>
                <w:sz w:val="28"/>
                <w:szCs w:val="28"/>
              </w:rPr>
              <w:t>NULL</w:t>
            </w:r>
            <w:bookmarkEnd w:id="2315"/>
            <w:bookmarkEnd w:id="2316"/>
            <w:bookmarkEnd w:id="2317"/>
          </w:p>
        </w:tc>
      </w:tr>
      <w:tr w:rsidR="00EF7ADC" w14:paraId="4D89B00B" w14:textId="77777777" w:rsidTr="1AE4BDD7">
        <w:tc>
          <w:tcPr>
            <w:tcW w:w="810" w:type="dxa"/>
          </w:tcPr>
          <w:p w14:paraId="7814C66F" w14:textId="2C7CF667" w:rsidR="1AE4BDD7" w:rsidRDefault="1AE4BDD7" w:rsidP="00BD2003">
            <w:pPr>
              <w:tabs>
                <w:tab w:val="left" w:pos="360"/>
              </w:tabs>
              <w:spacing w:line="360" w:lineRule="auto"/>
              <w:jc w:val="center"/>
              <w:outlineLvl w:val="2"/>
              <w:rPr>
                <w:rFonts w:ascii="Times New Roman" w:eastAsia="Times New Roman" w:hAnsi="Times New Roman"/>
                <w:b/>
                <w:sz w:val="28"/>
                <w:szCs w:val="28"/>
              </w:rPr>
            </w:pPr>
            <w:bookmarkStart w:id="2318" w:name="_Toc152974217"/>
            <w:bookmarkStart w:id="2319" w:name="_Toc152975095"/>
            <w:bookmarkStart w:id="2320" w:name="_Toc153442101"/>
            <w:r w:rsidRPr="10EA46D3">
              <w:rPr>
                <w:rFonts w:ascii="Times New Roman" w:eastAsia="Times New Roman" w:hAnsi="Times New Roman"/>
                <w:b/>
                <w:sz w:val="28"/>
                <w:szCs w:val="28"/>
              </w:rPr>
              <w:t>4</w:t>
            </w:r>
            <w:bookmarkEnd w:id="2318"/>
            <w:bookmarkEnd w:id="2319"/>
            <w:bookmarkEnd w:id="2320"/>
          </w:p>
        </w:tc>
        <w:tc>
          <w:tcPr>
            <w:tcW w:w="1710" w:type="dxa"/>
          </w:tcPr>
          <w:p w14:paraId="4FDBB382" w14:textId="48372D02"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321" w:name="_Toc152974218"/>
            <w:bookmarkStart w:id="2322" w:name="_Toc152975096"/>
            <w:bookmarkStart w:id="2323" w:name="_Toc153442102"/>
            <w:proofErr w:type="spellStart"/>
            <w:r w:rsidRPr="10EA46D3">
              <w:rPr>
                <w:rFonts w:ascii="Times New Roman" w:eastAsia="Times New Roman" w:hAnsi="Times New Roman"/>
                <w:sz w:val="28"/>
                <w:szCs w:val="28"/>
              </w:rPr>
              <w:t>Trang_thai</w:t>
            </w:r>
            <w:bookmarkEnd w:id="2321"/>
            <w:bookmarkEnd w:id="2322"/>
            <w:bookmarkEnd w:id="2323"/>
            <w:proofErr w:type="spellEnd"/>
          </w:p>
        </w:tc>
        <w:tc>
          <w:tcPr>
            <w:tcW w:w="2250" w:type="dxa"/>
          </w:tcPr>
          <w:p w14:paraId="7F038836" w14:textId="0A861604"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324" w:name="_Toc152974219"/>
            <w:bookmarkStart w:id="2325" w:name="_Toc152975097"/>
            <w:bookmarkStart w:id="2326" w:name="_Toc153442103"/>
            <w:r w:rsidRPr="10EA46D3">
              <w:rPr>
                <w:rFonts w:ascii="Times New Roman" w:eastAsia="Times New Roman" w:hAnsi="Times New Roman"/>
                <w:sz w:val="28"/>
                <w:szCs w:val="28"/>
              </w:rPr>
              <w:t>INT</w:t>
            </w:r>
            <w:bookmarkEnd w:id="2324"/>
            <w:bookmarkEnd w:id="2325"/>
            <w:bookmarkEnd w:id="2326"/>
          </w:p>
        </w:tc>
        <w:tc>
          <w:tcPr>
            <w:tcW w:w="2160" w:type="dxa"/>
          </w:tcPr>
          <w:p w14:paraId="1BE73FAC" w14:textId="42A9E87D" w:rsidR="1AE4BDD7" w:rsidRDefault="1AE4BDD7" w:rsidP="00BD2003">
            <w:pPr>
              <w:tabs>
                <w:tab w:val="left" w:pos="360"/>
              </w:tabs>
              <w:spacing w:line="360" w:lineRule="auto"/>
              <w:outlineLvl w:val="2"/>
              <w:rPr>
                <w:rFonts w:ascii="Times New Roman" w:eastAsia="Times New Roman" w:hAnsi="Times New Roman"/>
                <w:sz w:val="28"/>
                <w:szCs w:val="28"/>
              </w:rPr>
            </w:pPr>
            <w:bookmarkStart w:id="2327" w:name="_Toc152974220"/>
            <w:bookmarkStart w:id="2328" w:name="_Toc152975098"/>
            <w:bookmarkStart w:id="2329" w:name="_Toc153442104"/>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2327"/>
            <w:bookmarkEnd w:id="2328"/>
            <w:bookmarkEnd w:id="2329"/>
            <w:proofErr w:type="spellEnd"/>
          </w:p>
        </w:tc>
        <w:tc>
          <w:tcPr>
            <w:tcW w:w="1890" w:type="dxa"/>
          </w:tcPr>
          <w:p w14:paraId="58FF25B1" w14:textId="77777777" w:rsidR="1AE4BDD7" w:rsidRDefault="1AE4BDD7" w:rsidP="00BD2003">
            <w:pPr>
              <w:tabs>
                <w:tab w:val="left" w:pos="360"/>
              </w:tabs>
              <w:spacing w:line="360" w:lineRule="auto"/>
              <w:jc w:val="center"/>
              <w:outlineLvl w:val="2"/>
              <w:rPr>
                <w:rFonts w:ascii="Times New Roman" w:eastAsia="Times New Roman" w:hAnsi="Times New Roman"/>
                <w:sz w:val="28"/>
                <w:szCs w:val="28"/>
              </w:rPr>
            </w:pPr>
            <w:bookmarkStart w:id="2330" w:name="_Toc152974221"/>
            <w:bookmarkStart w:id="2331" w:name="_Toc152975099"/>
            <w:bookmarkStart w:id="2332" w:name="_Toc153442105"/>
            <w:r w:rsidRPr="10EA46D3">
              <w:rPr>
                <w:rFonts w:ascii="Times New Roman" w:eastAsia="Times New Roman" w:hAnsi="Times New Roman"/>
                <w:sz w:val="28"/>
                <w:szCs w:val="28"/>
              </w:rPr>
              <w:t>NULL</w:t>
            </w:r>
            <w:bookmarkEnd w:id="2330"/>
            <w:bookmarkEnd w:id="2331"/>
            <w:bookmarkEnd w:id="2332"/>
          </w:p>
        </w:tc>
      </w:tr>
    </w:tbl>
    <w:p w14:paraId="1AF7FD46" w14:textId="49262533" w:rsidR="00931444" w:rsidRDefault="00931444" w:rsidP="00BD2003">
      <w:pPr>
        <w:spacing w:after="0" w:line="360" w:lineRule="auto"/>
        <w:rPr>
          <w:rFonts w:ascii="Times New Roman" w:eastAsia="Times New Roman" w:hAnsi="Times New Roman" w:cs="Times New Roman"/>
        </w:rPr>
      </w:pPr>
    </w:p>
    <w:p w14:paraId="682FA2FA" w14:textId="77777777" w:rsidR="00BD2003" w:rsidRDefault="00BD2003">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br w:type="page"/>
      </w:r>
    </w:p>
    <w:p w14:paraId="0E7F2C86" w14:textId="11D6FEE0" w:rsidR="00931444" w:rsidRDefault="1E5B6399"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bookmarkStart w:id="2333" w:name="_Toc153435917"/>
      <w:r w:rsidRPr="1E5B6399">
        <w:rPr>
          <w:rFonts w:ascii="Times New Roman" w:eastAsia="Times New Roman" w:hAnsi="Times New Roman" w:cs="Times New Roman"/>
          <w:b/>
          <w:bCs/>
          <w:color w:val="000000" w:themeColor="text1"/>
          <w:sz w:val="28"/>
          <w:szCs w:val="28"/>
        </w:rPr>
        <w:t xml:space="preserve">H21: </w:t>
      </w:r>
      <w:proofErr w:type="spellStart"/>
      <w:r w:rsidRPr="1E5B6399">
        <w:rPr>
          <w:rFonts w:ascii="Times New Roman" w:eastAsia="Times New Roman" w:hAnsi="Times New Roman" w:cs="Times New Roman"/>
          <w:b/>
          <w:bCs/>
          <w:color w:val="000000" w:themeColor="text1"/>
          <w:sz w:val="28"/>
          <w:szCs w:val="28"/>
        </w:rPr>
        <w:t>Bảng</w:t>
      </w:r>
      <w:proofErr w:type="spellEnd"/>
      <w:r w:rsidRPr="1E5B6399">
        <w:rPr>
          <w:rFonts w:ascii="Times New Roman" w:eastAsia="Times New Roman" w:hAnsi="Times New Roman" w:cs="Times New Roman"/>
          <w:b/>
          <w:bCs/>
          <w:color w:val="000000" w:themeColor="text1"/>
          <w:sz w:val="28"/>
          <w:szCs w:val="28"/>
        </w:rPr>
        <w:t xml:space="preserve"> Tài </w:t>
      </w:r>
      <w:proofErr w:type="spellStart"/>
      <w:r w:rsidRPr="1E5B6399">
        <w:rPr>
          <w:rFonts w:ascii="Times New Roman" w:eastAsia="Times New Roman" w:hAnsi="Times New Roman" w:cs="Times New Roman"/>
          <w:b/>
          <w:bCs/>
          <w:color w:val="000000" w:themeColor="text1"/>
          <w:sz w:val="28"/>
          <w:szCs w:val="28"/>
        </w:rPr>
        <w:t>khoản</w:t>
      </w:r>
      <w:bookmarkEnd w:id="2333"/>
      <w:proofErr w:type="spellEnd"/>
    </w:p>
    <w:p w14:paraId="5BB70267" w14:textId="1FB3C755"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2A6B503F" wp14:editId="7ECF196B">
            <wp:extent cx="1941228" cy="3137338"/>
            <wp:effectExtent l="0" t="0" r="0" b="0"/>
            <wp:docPr id="1450650563" name="Picture 145065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650563"/>
                    <pic:cNvPicPr/>
                  </pic:nvPicPr>
                  <pic:blipFill>
                    <a:blip r:embed="rId55">
                      <a:extLst>
                        <a:ext uri="{28A0092B-C50C-407E-A947-70E740481C1C}">
                          <a14:useLocalDpi xmlns:a14="http://schemas.microsoft.com/office/drawing/2010/main" val="0"/>
                        </a:ext>
                      </a:extLst>
                    </a:blip>
                    <a:stretch>
                      <a:fillRect/>
                    </a:stretch>
                  </pic:blipFill>
                  <pic:spPr>
                    <a:xfrm>
                      <a:off x="0" y="0"/>
                      <a:ext cx="1941228" cy="3137338"/>
                    </a:xfrm>
                    <a:prstGeom prst="rect">
                      <a:avLst/>
                    </a:prstGeom>
                  </pic:spPr>
                </pic:pic>
              </a:graphicData>
            </a:graphic>
          </wp:inline>
        </w:drawing>
      </w:r>
    </w:p>
    <w:tbl>
      <w:tblPr>
        <w:tblStyle w:val="TableGrid"/>
        <w:tblW w:w="8820" w:type="dxa"/>
        <w:jc w:val="center"/>
        <w:tblLayout w:type="fixed"/>
        <w:tblLook w:val="04A0" w:firstRow="1" w:lastRow="0" w:firstColumn="1" w:lastColumn="0" w:noHBand="0" w:noVBand="1"/>
      </w:tblPr>
      <w:tblGrid>
        <w:gridCol w:w="810"/>
        <w:gridCol w:w="1860"/>
        <w:gridCol w:w="2280"/>
        <w:gridCol w:w="1980"/>
        <w:gridCol w:w="1890"/>
      </w:tblGrid>
      <w:tr w:rsidR="00931444" w14:paraId="7CB22795" w14:textId="77777777" w:rsidTr="00BD2003">
        <w:trPr>
          <w:jc w:val="center"/>
        </w:trPr>
        <w:tc>
          <w:tcPr>
            <w:tcW w:w="8820" w:type="dxa"/>
            <w:gridSpan w:val="5"/>
            <w:shd w:val="clear" w:color="auto" w:fill="ED7D31" w:themeFill="accent2"/>
          </w:tcPr>
          <w:p w14:paraId="3F10A5B7" w14:textId="158D1321" w:rsidR="00931444" w:rsidRPr="00B9495D" w:rsidRDefault="438C8037" w:rsidP="00BD2003">
            <w:pPr>
              <w:tabs>
                <w:tab w:val="left" w:pos="360"/>
              </w:tabs>
              <w:spacing w:line="336" w:lineRule="auto"/>
              <w:jc w:val="center"/>
              <w:outlineLvl w:val="2"/>
              <w:rPr>
                <w:rFonts w:ascii="Times New Roman" w:eastAsia="Times New Roman" w:hAnsi="Times New Roman"/>
                <w:b/>
                <w:sz w:val="28"/>
                <w:szCs w:val="28"/>
              </w:rPr>
            </w:pPr>
            <w:bookmarkStart w:id="2334" w:name="_Toc152974222"/>
            <w:bookmarkStart w:id="2335" w:name="_Toc152975100"/>
            <w:bookmarkStart w:id="2336" w:name="_Toc153442106"/>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tai_khoan</w:t>
            </w:r>
            <w:bookmarkEnd w:id="2334"/>
            <w:bookmarkEnd w:id="2335"/>
            <w:bookmarkEnd w:id="2336"/>
            <w:proofErr w:type="spellEnd"/>
          </w:p>
        </w:tc>
      </w:tr>
      <w:tr w:rsidR="00953749" w14:paraId="44C16ED1" w14:textId="77777777" w:rsidTr="00BD2003">
        <w:trPr>
          <w:jc w:val="center"/>
        </w:trPr>
        <w:tc>
          <w:tcPr>
            <w:tcW w:w="810" w:type="dxa"/>
            <w:shd w:val="clear" w:color="auto" w:fill="ED7D31" w:themeFill="accent2"/>
          </w:tcPr>
          <w:p w14:paraId="59A5719E" w14:textId="77777777" w:rsidR="00931444" w:rsidRPr="00B9495D" w:rsidRDefault="00931444" w:rsidP="10EA46D3">
            <w:pPr>
              <w:tabs>
                <w:tab w:val="left" w:pos="360"/>
              </w:tabs>
              <w:spacing w:line="336" w:lineRule="auto"/>
              <w:jc w:val="center"/>
              <w:outlineLvl w:val="2"/>
              <w:rPr>
                <w:rFonts w:ascii="Times New Roman" w:eastAsia="Times New Roman" w:hAnsi="Times New Roman"/>
                <w:b/>
                <w:sz w:val="28"/>
                <w:szCs w:val="28"/>
              </w:rPr>
            </w:pPr>
            <w:bookmarkStart w:id="2337" w:name="_Toc152974223"/>
            <w:bookmarkStart w:id="2338" w:name="_Toc152975101"/>
            <w:bookmarkStart w:id="2339" w:name="_Toc153442107"/>
            <w:r w:rsidRPr="10EA46D3">
              <w:rPr>
                <w:rFonts w:ascii="Times New Roman" w:eastAsia="Times New Roman" w:hAnsi="Times New Roman"/>
                <w:b/>
                <w:sz w:val="28"/>
                <w:szCs w:val="28"/>
              </w:rPr>
              <w:t>STT</w:t>
            </w:r>
            <w:bookmarkEnd w:id="2337"/>
            <w:bookmarkEnd w:id="2338"/>
            <w:bookmarkEnd w:id="2339"/>
          </w:p>
        </w:tc>
        <w:tc>
          <w:tcPr>
            <w:tcW w:w="1860" w:type="dxa"/>
            <w:shd w:val="clear" w:color="auto" w:fill="ED7D31" w:themeFill="accent2"/>
          </w:tcPr>
          <w:p w14:paraId="3B04A938" w14:textId="77777777" w:rsidR="00931444" w:rsidRPr="00B9495D" w:rsidRDefault="00931444" w:rsidP="10EA46D3">
            <w:pPr>
              <w:tabs>
                <w:tab w:val="left" w:pos="360"/>
              </w:tabs>
              <w:spacing w:line="336" w:lineRule="auto"/>
              <w:jc w:val="center"/>
              <w:outlineLvl w:val="2"/>
              <w:rPr>
                <w:rFonts w:ascii="Times New Roman" w:eastAsia="Times New Roman" w:hAnsi="Times New Roman"/>
                <w:b/>
                <w:sz w:val="28"/>
                <w:szCs w:val="28"/>
              </w:rPr>
            </w:pPr>
            <w:bookmarkStart w:id="2340" w:name="_Toc152974224"/>
            <w:bookmarkStart w:id="2341" w:name="_Toc152975102"/>
            <w:bookmarkStart w:id="2342" w:name="_Toc153442108"/>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2340"/>
            <w:bookmarkEnd w:id="2341"/>
            <w:bookmarkEnd w:id="2342"/>
            <w:proofErr w:type="spellEnd"/>
          </w:p>
        </w:tc>
        <w:tc>
          <w:tcPr>
            <w:tcW w:w="2280" w:type="dxa"/>
            <w:shd w:val="clear" w:color="auto" w:fill="ED7D31" w:themeFill="accent2"/>
          </w:tcPr>
          <w:p w14:paraId="3CDC959F" w14:textId="77777777" w:rsidR="00931444" w:rsidRPr="00B9495D" w:rsidRDefault="00931444" w:rsidP="10EA46D3">
            <w:pPr>
              <w:tabs>
                <w:tab w:val="left" w:pos="360"/>
              </w:tabs>
              <w:spacing w:line="336" w:lineRule="auto"/>
              <w:jc w:val="center"/>
              <w:outlineLvl w:val="2"/>
              <w:rPr>
                <w:rFonts w:ascii="Times New Roman" w:eastAsia="Times New Roman" w:hAnsi="Times New Roman"/>
                <w:b/>
                <w:sz w:val="28"/>
                <w:szCs w:val="28"/>
              </w:rPr>
            </w:pPr>
            <w:bookmarkStart w:id="2343" w:name="_Toc152974225"/>
            <w:bookmarkStart w:id="2344" w:name="_Toc152975103"/>
            <w:bookmarkStart w:id="2345" w:name="_Toc153442109"/>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2343"/>
            <w:bookmarkEnd w:id="2344"/>
            <w:bookmarkEnd w:id="2345"/>
            <w:proofErr w:type="spellEnd"/>
          </w:p>
        </w:tc>
        <w:tc>
          <w:tcPr>
            <w:tcW w:w="1980" w:type="dxa"/>
            <w:shd w:val="clear" w:color="auto" w:fill="ED7D31" w:themeFill="accent2"/>
          </w:tcPr>
          <w:p w14:paraId="7564CB27" w14:textId="77777777" w:rsidR="00931444" w:rsidRPr="00B9495D" w:rsidRDefault="00931444" w:rsidP="10EA46D3">
            <w:pPr>
              <w:tabs>
                <w:tab w:val="left" w:pos="360"/>
              </w:tabs>
              <w:spacing w:line="336" w:lineRule="auto"/>
              <w:jc w:val="center"/>
              <w:outlineLvl w:val="2"/>
              <w:rPr>
                <w:rFonts w:ascii="Times New Roman" w:eastAsia="Times New Roman" w:hAnsi="Times New Roman"/>
                <w:b/>
                <w:sz w:val="28"/>
                <w:szCs w:val="28"/>
              </w:rPr>
            </w:pPr>
            <w:bookmarkStart w:id="2346" w:name="_Toc152974226"/>
            <w:bookmarkStart w:id="2347" w:name="_Toc152975104"/>
            <w:bookmarkStart w:id="2348" w:name="_Toc153442110"/>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2346"/>
            <w:bookmarkEnd w:id="2347"/>
            <w:bookmarkEnd w:id="2348"/>
            <w:proofErr w:type="spellEnd"/>
          </w:p>
        </w:tc>
        <w:tc>
          <w:tcPr>
            <w:tcW w:w="1890" w:type="dxa"/>
            <w:shd w:val="clear" w:color="auto" w:fill="ED7D31" w:themeFill="accent2"/>
          </w:tcPr>
          <w:p w14:paraId="36D28191" w14:textId="77777777" w:rsidR="00931444" w:rsidRPr="00B9495D" w:rsidRDefault="00931444" w:rsidP="10EA46D3">
            <w:pPr>
              <w:tabs>
                <w:tab w:val="left" w:pos="360"/>
              </w:tabs>
              <w:spacing w:line="336" w:lineRule="auto"/>
              <w:jc w:val="center"/>
              <w:outlineLvl w:val="2"/>
              <w:rPr>
                <w:rFonts w:ascii="Times New Roman" w:eastAsia="Times New Roman" w:hAnsi="Times New Roman"/>
                <w:b/>
                <w:sz w:val="28"/>
                <w:szCs w:val="28"/>
              </w:rPr>
            </w:pPr>
            <w:bookmarkStart w:id="2349" w:name="_Toc152974227"/>
            <w:bookmarkStart w:id="2350" w:name="_Toc152975105"/>
            <w:bookmarkStart w:id="2351" w:name="_Toc153442111"/>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2349"/>
            <w:bookmarkEnd w:id="2350"/>
            <w:bookmarkEnd w:id="2351"/>
            <w:proofErr w:type="spellEnd"/>
          </w:p>
        </w:tc>
      </w:tr>
      <w:tr w:rsidR="00953749" w14:paraId="699B58B9" w14:textId="77777777" w:rsidTr="00BD2003">
        <w:trPr>
          <w:jc w:val="center"/>
        </w:trPr>
        <w:tc>
          <w:tcPr>
            <w:tcW w:w="810" w:type="dxa"/>
          </w:tcPr>
          <w:p w14:paraId="4BC52B48" w14:textId="77777777" w:rsidR="00931444" w:rsidRPr="00B9495D" w:rsidRDefault="00931444" w:rsidP="10EA46D3">
            <w:pPr>
              <w:tabs>
                <w:tab w:val="left" w:pos="360"/>
              </w:tabs>
              <w:spacing w:line="336" w:lineRule="auto"/>
              <w:jc w:val="center"/>
              <w:outlineLvl w:val="2"/>
              <w:rPr>
                <w:rFonts w:ascii="Times New Roman" w:eastAsia="Times New Roman" w:hAnsi="Times New Roman"/>
                <w:b/>
                <w:sz w:val="28"/>
                <w:szCs w:val="28"/>
              </w:rPr>
            </w:pPr>
            <w:bookmarkStart w:id="2352" w:name="_Toc152974228"/>
            <w:bookmarkStart w:id="2353" w:name="_Toc152975106"/>
            <w:bookmarkStart w:id="2354" w:name="_Toc153442112"/>
            <w:r w:rsidRPr="10EA46D3">
              <w:rPr>
                <w:rFonts w:ascii="Times New Roman" w:eastAsia="Times New Roman" w:hAnsi="Times New Roman"/>
                <w:b/>
                <w:sz w:val="28"/>
                <w:szCs w:val="28"/>
              </w:rPr>
              <w:t>1</w:t>
            </w:r>
            <w:bookmarkEnd w:id="2352"/>
            <w:bookmarkEnd w:id="2353"/>
            <w:bookmarkEnd w:id="2354"/>
          </w:p>
        </w:tc>
        <w:tc>
          <w:tcPr>
            <w:tcW w:w="1860" w:type="dxa"/>
          </w:tcPr>
          <w:p w14:paraId="661A3D73" w14:textId="56AA9A7D" w:rsidR="00931444" w:rsidRPr="00B9495D" w:rsidRDefault="438C8037" w:rsidP="00BD2003">
            <w:pPr>
              <w:tabs>
                <w:tab w:val="left" w:pos="360"/>
              </w:tabs>
              <w:spacing w:line="336" w:lineRule="auto"/>
              <w:jc w:val="center"/>
              <w:outlineLvl w:val="2"/>
              <w:rPr>
                <w:rFonts w:ascii="Times New Roman" w:eastAsia="Times New Roman" w:hAnsi="Times New Roman"/>
                <w:sz w:val="28"/>
                <w:szCs w:val="28"/>
              </w:rPr>
            </w:pPr>
            <w:bookmarkStart w:id="2355" w:name="_Toc152974229"/>
            <w:bookmarkStart w:id="2356" w:name="_Toc152975107"/>
            <w:bookmarkStart w:id="2357" w:name="_Toc153442113"/>
            <w:proofErr w:type="spellStart"/>
            <w:r w:rsidRPr="10EA46D3">
              <w:rPr>
                <w:rFonts w:ascii="Times New Roman" w:eastAsia="Times New Roman" w:hAnsi="Times New Roman"/>
                <w:sz w:val="28"/>
                <w:szCs w:val="28"/>
              </w:rPr>
              <w:t>id_tai_khoan</w:t>
            </w:r>
            <w:bookmarkEnd w:id="2355"/>
            <w:bookmarkEnd w:id="2356"/>
            <w:bookmarkEnd w:id="2357"/>
            <w:proofErr w:type="spellEnd"/>
          </w:p>
        </w:tc>
        <w:tc>
          <w:tcPr>
            <w:tcW w:w="2280" w:type="dxa"/>
          </w:tcPr>
          <w:p w14:paraId="17B44BE2" w14:textId="37B86E68" w:rsidR="00931444" w:rsidRPr="00B9495D" w:rsidRDefault="438C8037" w:rsidP="00BD2003">
            <w:pPr>
              <w:tabs>
                <w:tab w:val="left" w:pos="360"/>
              </w:tabs>
              <w:spacing w:line="336" w:lineRule="auto"/>
              <w:jc w:val="center"/>
              <w:outlineLvl w:val="2"/>
              <w:rPr>
                <w:rFonts w:ascii="Times New Roman" w:eastAsia="Times New Roman" w:hAnsi="Times New Roman"/>
                <w:sz w:val="28"/>
                <w:szCs w:val="28"/>
              </w:rPr>
            </w:pPr>
            <w:bookmarkStart w:id="2358" w:name="_Toc152974230"/>
            <w:bookmarkStart w:id="2359" w:name="_Toc152975108"/>
            <w:bookmarkStart w:id="2360" w:name="_Toc153442114"/>
            <w:r w:rsidRPr="10EA46D3">
              <w:rPr>
                <w:rFonts w:ascii="Times New Roman" w:eastAsia="Times New Roman" w:hAnsi="Times New Roman"/>
                <w:sz w:val="28"/>
                <w:szCs w:val="28"/>
              </w:rPr>
              <w:t>INT</w:t>
            </w:r>
            <w:bookmarkEnd w:id="2358"/>
            <w:bookmarkEnd w:id="2359"/>
            <w:bookmarkEnd w:id="2360"/>
          </w:p>
        </w:tc>
        <w:tc>
          <w:tcPr>
            <w:tcW w:w="1980" w:type="dxa"/>
          </w:tcPr>
          <w:p w14:paraId="7ACFCE2D" w14:textId="517CC20C" w:rsidR="00931444" w:rsidRPr="00B9495D" w:rsidRDefault="763AE75D" w:rsidP="00BD2003">
            <w:pPr>
              <w:tabs>
                <w:tab w:val="left" w:pos="360"/>
              </w:tabs>
              <w:spacing w:line="336" w:lineRule="auto"/>
              <w:outlineLvl w:val="2"/>
              <w:rPr>
                <w:rFonts w:ascii="Times New Roman" w:eastAsia="Times New Roman" w:hAnsi="Times New Roman"/>
                <w:sz w:val="28"/>
                <w:szCs w:val="28"/>
              </w:rPr>
            </w:pPr>
            <w:bookmarkStart w:id="2361" w:name="_Toc152974231"/>
            <w:bookmarkStart w:id="2362" w:name="_Toc152975109"/>
            <w:bookmarkStart w:id="2363" w:name="_Toc153442115"/>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tài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khoản</w:t>
            </w:r>
            <w:bookmarkEnd w:id="2361"/>
            <w:bookmarkEnd w:id="2362"/>
            <w:bookmarkEnd w:id="2363"/>
            <w:proofErr w:type="spellEnd"/>
          </w:p>
        </w:tc>
        <w:tc>
          <w:tcPr>
            <w:tcW w:w="1890" w:type="dxa"/>
          </w:tcPr>
          <w:p w14:paraId="11259394" w14:textId="77777777" w:rsidR="00931444" w:rsidRPr="00B9495D" w:rsidRDefault="00931444" w:rsidP="10EA46D3">
            <w:pPr>
              <w:tabs>
                <w:tab w:val="left" w:pos="360"/>
              </w:tabs>
              <w:spacing w:line="336" w:lineRule="auto"/>
              <w:jc w:val="center"/>
              <w:outlineLvl w:val="2"/>
              <w:rPr>
                <w:rFonts w:ascii="Times New Roman" w:eastAsia="Times New Roman" w:hAnsi="Times New Roman"/>
                <w:sz w:val="28"/>
                <w:szCs w:val="28"/>
              </w:rPr>
            </w:pPr>
            <w:bookmarkStart w:id="2364" w:name="_Toc152974232"/>
            <w:bookmarkStart w:id="2365" w:name="_Toc152975110"/>
            <w:bookmarkStart w:id="2366" w:name="_Toc153442116"/>
            <w:r w:rsidRPr="10EA46D3">
              <w:rPr>
                <w:rFonts w:ascii="Times New Roman" w:eastAsia="Times New Roman" w:hAnsi="Times New Roman"/>
                <w:sz w:val="28"/>
                <w:szCs w:val="28"/>
              </w:rPr>
              <w:t>PK</w:t>
            </w:r>
            <w:bookmarkEnd w:id="2364"/>
            <w:bookmarkEnd w:id="2365"/>
            <w:bookmarkEnd w:id="2366"/>
          </w:p>
        </w:tc>
      </w:tr>
      <w:tr w:rsidR="00953749" w14:paraId="5CBD783A" w14:textId="77777777" w:rsidTr="00BD2003">
        <w:trPr>
          <w:jc w:val="center"/>
        </w:trPr>
        <w:tc>
          <w:tcPr>
            <w:tcW w:w="810" w:type="dxa"/>
          </w:tcPr>
          <w:p w14:paraId="07A7A7BF" w14:textId="77777777" w:rsidR="00931444" w:rsidRPr="00B9495D" w:rsidRDefault="00931444" w:rsidP="10EA46D3">
            <w:pPr>
              <w:tabs>
                <w:tab w:val="left" w:pos="360"/>
              </w:tabs>
              <w:spacing w:line="336" w:lineRule="auto"/>
              <w:jc w:val="center"/>
              <w:outlineLvl w:val="2"/>
              <w:rPr>
                <w:rFonts w:ascii="Times New Roman" w:eastAsia="Times New Roman" w:hAnsi="Times New Roman"/>
                <w:b/>
                <w:sz w:val="28"/>
                <w:szCs w:val="28"/>
              </w:rPr>
            </w:pPr>
            <w:bookmarkStart w:id="2367" w:name="_Toc152974233"/>
            <w:bookmarkStart w:id="2368" w:name="_Toc152975111"/>
            <w:bookmarkStart w:id="2369" w:name="_Toc153442117"/>
            <w:r w:rsidRPr="10EA46D3">
              <w:rPr>
                <w:rFonts w:ascii="Times New Roman" w:eastAsia="Times New Roman" w:hAnsi="Times New Roman"/>
                <w:b/>
                <w:sz w:val="28"/>
                <w:szCs w:val="28"/>
              </w:rPr>
              <w:t>2</w:t>
            </w:r>
            <w:bookmarkEnd w:id="2367"/>
            <w:bookmarkEnd w:id="2368"/>
            <w:bookmarkEnd w:id="2369"/>
          </w:p>
        </w:tc>
        <w:tc>
          <w:tcPr>
            <w:tcW w:w="1860" w:type="dxa"/>
          </w:tcPr>
          <w:p w14:paraId="45DB0B80" w14:textId="21963937" w:rsidR="00931444" w:rsidRPr="00B9495D" w:rsidRDefault="763AE75D" w:rsidP="00BD2003">
            <w:pPr>
              <w:tabs>
                <w:tab w:val="left" w:pos="360"/>
              </w:tabs>
              <w:spacing w:line="336" w:lineRule="auto"/>
              <w:jc w:val="center"/>
              <w:outlineLvl w:val="2"/>
              <w:rPr>
                <w:rFonts w:ascii="Times New Roman" w:eastAsia="Times New Roman" w:hAnsi="Times New Roman"/>
                <w:sz w:val="28"/>
                <w:szCs w:val="28"/>
              </w:rPr>
            </w:pPr>
            <w:bookmarkStart w:id="2370" w:name="_Toc152974234"/>
            <w:bookmarkStart w:id="2371" w:name="_Toc152975112"/>
            <w:bookmarkStart w:id="2372" w:name="_Toc153442118"/>
            <w:proofErr w:type="spellStart"/>
            <w:r w:rsidRPr="10EA46D3">
              <w:rPr>
                <w:rFonts w:ascii="Times New Roman" w:eastAsia="Times New Roman" w:hAnsi="Times New Roman"/>
                <w:sz w:val="28"/>
                <w:szCs w:val="28"/>
              </w:rPr>
              <w:t>Id_chuc_vu</w:t>
            </w:r>
            <w:bookmarkEnd w:id="2370"/>
            <w:bookmarkEnd w:id="2371"/>
            <w:bookmarkEnd w:id="2372"/>
            <w:proofErr w:type="spellEnd"/>
          </w:p>
        </w:tc>
        <w:tc>
          <w:tcPr>
            <w:tcW w:w="2280" w:type="dxa"/>
          </w:tcPr>
          <w:p w14:paraId="7F55016B" w14:textId="021B6730" w:rsidR="00931444" w:rsidRPr="00B9495D" w:rsidRDefault="763AE75D" w:rsidP="00BD2003">
            <w:pPr>
              <w:tabs>
                <w:tab w:val="left" w:pos="360"/>
              </w:tabs>
              <w:spacing w:line="336" w:lineRule="auto"/>
              <w:jc w:val="center"/>
              <w:outlineLvl w:val="2"/>
              <w:rPr>
                <w:rFonts w:ascii="Times New Roman" w:eastAsia="Times New Roman" w:hAnsi="Times New Roman"/>
                <w:sz w:val="28"/>
                <w:szCs w:val="28"/>
              </w:rPr>
            </w:pPr>
            <w:bookmarkStart w:id="2373" w:name="_Toc152974235"/>
            <w:bookmarkStart w:id="2374" w:name="_Toc152975113"/>
            <w:bookmarkStart w:id="2375" w:name="_Toc153442119"/>
            <w:r w:rsidRPr="10EA46D3">
              <w:rPr>
                <w:rFonts w:ascii="Times New Roman" w:eastAsia="Times New Roman" w:hAnsi="Times New Roman"/>
                <w:sz w:val="28"/>
                <w:szCs w:val="28"/>
              </w:rPr>
              <w:t>INT</w:t>
            </w:r>
            <w:bookmarkEnd w:id="2373"/>
            <w:bookmarkEnd w:id="2374"/>
            <w:bookmarkEnd w:id="2375"/>
          </w:p>
        </w:tc>
        <w:tc>
          <w:tcPr>
            <w:tcW w:w="1980" w:type="dxa"/>
          </w:tcPr>
          <w:p w14:paraId="7B24507E" w14:textId="0B7934D7" w:rsidR="00931444" w:rsidRPr="00B9495D" w:rsidRDefault="3B859D32" w:rsidP="00BD2003">
            <w:pPr>
              <w:tabs>
                <w:tab w:val="left" w:pos="360"/>
              </w:tabs>
              <w:spacing w:line="336" w:lineRule="auto"/>
              <w:outlineLvl w:val="2"/>
              <w:rPr>
                <w:rFonts w:ascii="Times New Roman" w:eastAsia="Times New Roman" w:hAnsi="Times New Roman"/>
                <w:sz w:val="28"/>
                <w:szCs w:val="28"/>
              </w:rPr>
            </w:pPr>
            <w:bookmarkStart w:id="2376" w:name="_Toc152974236"/>
            <w:bookmarkStart w:id="2377" w:name="_Toc152975114"/>
            <w:bookmarkStart w:id="2378" w:name="_Toc153442120"/>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chức</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vụ</w:t>
            </w:r>
            <w:bookmarkEnd w:id="2376"/>
            <w:bookmarkEnd w:id="2377"/>
            <w:bookmarkEnd w:id="2378"/>
            <w:proofErr w:type="spellEnd"/>
          </w:p>
        </w:tc>
        <w:tc>
          <w:tcPr>
            <w:tcW w:w="1890" w:type="dxa"/>
          </w:tcPr>
          <w:p w14:paraId="3B30DDE5" w14:textId="096EE3EA" w:rsidR="00931444" w:rsidRPr="00B9495D" w:rsidRDefault="73A2911E" w:rsidP="00BD2003">
            <w:pPr>
              <w:tabs>
                <w:tab w:val="left" w:pos="360"/>
              </w:tabs>
              <w:spacing w:line="336" w:lineRule="auto"/>
              <w:jc w:val="center"/>
              <w:outlineLvl w:val="2"/>
              <w:rPr>
                <w:rFonts w:ascii="Times New Roman" w:eastAsia="Times New Roman" w:hAnsi="Times New Roman"/>
                <w:sz w:val="28"/>
                <w:szCs w:val="28"/>
              </w:rPr>
            </w:pPr>
            <w:bookmarkStart w:id="2379" w:name="_Toc152974237"/>
            <w:bookmarkStart w:id="2380" w:name="_Toc152975115"/>
            <w:bookmarkStart w:id="2381" w:name="_Toc153442121"/>
            <w:r w:rsidRPr="10EA46D3">
              <w:rPr>
                <w:rFonts w:ascii="Times New Roman" w:eastAsia="Times New Roman" w:hAnsi="Times New Roman"/>
                <w:sz w:val="28"/>
                <w:szCs w:val="28"/>
              </w:rPr>
              <w:t>FK</w:t>
            </w:r>
            <w:bookmarkEnd w:id="2379"/>
            <w:bookmarkEnd w:id="2380"/>
            <w:bookmarkEnd w:id="2381"/>
          </w:p>
        </w:tc>
      </w:tr>
      <w:tr w:rsidR="0034079B" w14:paraId="617B7AD6" w14:textId="77777777" w:rsidTr="00BD2003">
        <w:trPr>
          <w:jc w:val="center"/>
        </w:trPr>
        <w:tc>
          <w:tcPr>
            <w:tcW w:w="810" w:type="dxa"/>
          </w:tcPr>
          <w:p w14:paraId="2A57D520" w14:textId="50BD7DF2" w:rsidR="0087710A" w:rsidRDefault="0087710A" w:rsidP="10EA46D3">
            <w:pPr>
              <w:tabs>
                <w:tab w:val="left" w:pos="360"/>
              </w:tabs>
              <w:spacing w:line="336" w:lineRule="auto"/>
              <w:jc w:val="center"/>
              <w:outlineLvl w:val="2"/>
              <w:rPr>
                <w:rFonts w:ascii="Times New Roman" w:eastAsia="Times New Roman" w:hAnsi="Times New Roman"/>
                <w:b/>
                <w:sz w:val="28"/>
                <w:szCs w:val="28"/>
              </w:rPr>
            </w:pPr>
            <w:bookmarkStart w:id="2382" w:name="_Toc152974238"/>
            <w:bookmarkStart w:id="2383" w:name="_Toc152975116"/>
            <w:bookmarkStart w:id="2384" w:name="_Toc153442122"/>
            <w:r w:rsidRPr="10EA46D3">
              <w:rPr>
                <w:rFonts w:ascii="Times New Roman" w:eastAsia="Times New Roman" w:hAnsi="Times New Roman"/>
                <w:b/>
                <w:sz w:val="28"/>
                <w:szCs w:val="28"/>
              </w:rPr>
              <w:t>3</w:t>
            </w:r>
            <w:bookmarkEnd w:id="2382"/>
            <w:bookmarkEnd w:id="2383"/>
            <w:bookmarkEnd w:id="2384"/>
          </w:p>
        </w:tc>
        <w:tc>
          <w:tcPr>
            <w:tcW w:w="1860" w:type="dxa"/>
          </w:tcPr>
          <w:p w14:paraId="0698050B" w14:textId="41102048" w:rsidR="0087710A" w:rsidRDefault="73A2911E" w:rsidP="00BD2003">
            <w:pPr>
              <w:tabs>
                <w:tab w:val="left" w:pos="360"/>
              </w:tabs>
              <w:spacing w:line="336" w:lineRule="auto"/>
              <w:jc w:val="center"/>
              <w:outlineLvl w:val="2"/>
              <w:rPr>
                <w:rFonts w:ascii="Times New Roman" w:eastAsia="Times New Roman" w:hAnsi="Times New Roman"/>
                <w:sz w:val="28"/>
                <w:szCs w:val="28"/>
              </w:rPr>
            </w:pPr>
            <w:bookmarkStart w:id="2385" w:name="_Toc152974239"/>
            <w:bookmarkStart w:id="2386" w:name="_Toc152975117"/>
            <w:bookmarkStart w:id="2387" w:name="_Toc153442123"/>
            <w:proofErr w:type="spellStart"/>
            <w:r w:rsidRPr="10EA46D3">
              <w:rPr>
                <w:rFonts w:ascii="Times New Roman" w:eastAsia="Times New Roman" w:hAnsi="Times New Roman"/>
                <w:sz w:val="28"/>
                <w:szCs w:val="28"/>
              </w:rPr>
              <w:t>Ma_tai_khoan</w:t>
            </w:r>
            <w:bookmarkEnd w:id="2385"/>
            <w:bookmarkEnd w:id="2386"/>
            <w:bookmarkEnd w:id="2387"/>
            <w:proofErr w:type="spellEnd"/>
          </w:p>
        </w:tc>
        <w:tc>
          <w:tcPr>
            <w:tcW w:w="2280" w:type="dxa"/>
          </w:tcPr>
          <w:p w14:paraId="1106375D" w14:textId="4586A3AA" w:rsidR="0087710A" w:rsidRDefault="73A2911E" w:rsidP="00BD2003">
            <w:pPr>
              <w:tabs>
                <w:tab w:val="left" w:pos="360"/>
              </w:tabs>
              <w:spacing w:line="336" w:lineRule="auto"/>
              <w:jc w:val="center"/>
              <w:outlineLvl w:val="2"/>
              <w:rPr>
                <w:rFonts w:ascii="Times New Roman" w:eastAsia="Times New Roman" w:hAnsi="Times New Roman"/>
                <w:sz w:val="28"/>
                <w:szCs w:val="28"/>
              </w:rPr>
            </w:pPr>
            <w:bookmarkStart w:id="2388" w:name="_Toc152974240"/>
            <w:bookmarkStart w:id="2389" w:name="_Toc152975118"/>
            <w:bookmarkStart w:id="2390" w:name="_Toc153442124"/>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388"/>
            <w:bookmarkEnd w:id="2389"/>
            <w:bookmarkEnd w:id="2390"/>
          </w:p>
        </w:tc>
        <w:tc>
          <w:tcPr>
            <w:tcW w:w="1980" w:type="dxa"/>
          </w:tcPr>
          <w:p w14:paraId="36869F63" w14:textId="0394B2BC" w:rsidR="0087710A" w:rsidRPr="00B9495D" w:rsidRDefault="73A2911E" w:rsidP="00BD2003">
            <w:pPr>
              <w:tabs>
                <w:tab w:val="left" w:pos="360"/>
              </w:tabs>
              <w:spacing w:line="336" w:lineRule="auto"/>
              <w:outlineLvl w:val="2"/>
              <w:rPr>
                <w:rFonts w:ascii="Times New Roman" w:eastAsia="Times New Roman" w:hAnsi="Times New Roman"/>
                <w:sz w:val="28"/>
                <w:szCs w:val="28"/>
              </w:rPr>
            </w:pPr>
            <w:bookmarkStart w:id="2391" w:name="_Toc152974241"/>
            <w:bookmarkStart w:id="2392" w:name="_Toc152975119"/>
            <w:bookmarkStart w:id="2393" w:name="_Toc153442125"/>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tài</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khoản</w:t>
            </w:r>
            <w:bookmarkEnd w:id="2391"/>
            <w:bookmarkEnd w:id="2392"/>
            <w:bookmarkEnd w:id="2393"/>
            <w:proofErr w:type="spellEnd"/>
          </w:p>
        </w:tc>
        <w:tc>
          <w:tcPr>
            <w:tcW w:w="1890" w:type="dxa"/>
          </w:tcPr>
          <w:p w14:paraId="659D6012" w14:textId="5B672797" w:rsidR="0087710A" w:rsidRPr="00B9495D" w:rsidRDefault="73A2911E" w:rsidP="00BD2003">
            <w:pPr>
              <w:tabs>
                <w:tab w:val="left" w:pos="360"/>
              </w:tabs>
              <w:spacing w:line="336" w:lineRule="auto"/>
              <w:jc w:val="center"/>
              <w:outlineLvl w:val="2"/>
              <w:rPr>
                <w:rFonts w:ascii="Times New Roman" w:eastAsia="Times New Roman" w:hAnsi="Times New Roman"/>
                <w:sz w:val="28"/>
                <w:szCs w:val="28"/>
              </w:rPr>
            </w:pPr>
            <w:bookmarkStart w:id="2394" w:name="_Toc152974242"/>
            <w:bookmarkStart w:id="2395" w:name="_Toc152975120"/>
            <w:bookmarkStart w:id="2396" w:name="_Toc153442126"/>
            <w:r w:rsidRPr="10EA46D3">
              <w:rPr>
                <w:rFonts w:ascii="Times New Roman" w:eastAsia="Times New Roman" w:hAnsi="Times New Roman"/>
                <w:sz w:val="28"/>
                <w:szCs w:val="28"/>
              </w:rPr>
              <w:t>NULL</w:t>
            </w:r>
            <w:bookmarkEnd w:id="2394"/>
            <w:bookmarkEnd w:id="2395"/>
            <w:bookmarkEnd w:id="2396"/>
          </w:p>
        </w:tc>
      </w:tr>
      <w:tr w:rsidR="003E1D24" w14:paraId="5DF94B87" w14:textId="77777777" w:rsidTr="00BD2003">
        <w:trPr>
          <w:jc w:val="center"/>
        </w:trPr>
        <w:tc>
          <w:tcPr>
            <w:tcW w:w="810" w:type="dxa"/>
          </w:tcPr>
          <w:p w14:paraId="59245DF3" w14:textId="2C7CF667" w:rsidR="0087710A" w:rsidRDefault="0087710A" w:rsidP="10EA46D3">
            <w:pPr>
              <w:tabs>
                <w:tab w:val="left" w:pos="360"/>
              </w:tabs>
              <w:spacing w:line="336" w:lineRule="auto"/>
              <w:jc w:val="center"/>
              <w:outlineLvl w:val="2"/>
              <w:rPr>
                <w:rFonts w:ascii="Times New Roman" w:eastAsia="Times New Roman" w:hAnsi="Times New Roman"/>
                <w:b/>
                <w:sz w:val="28"/>
                <w:szCs w:val="28"/>
              </w:rPr>
            </w:pPr>
            <w:bookmarkStart w:id="2397" w:name="_Toc152974243"/>
            <w:bookmarkStart w:id="2398" w:name="_Toc152975121"/>
            <w:bookmarkStart w:id="2399" w:name="_Toc153442127"/>
            <w:r w:rsidRPr="10EA46D3">
              <w:rPr>
                <w:rFonts w:ascii="Times New Roman" w:eastAsia="Times New Roman" w:hAnsi="Times New Roman"/>
                <w:b/>
                <w:sz w:val="28"/>
                <w:szCs w:val="28"/>
              </w:rPr>
              <w:t>4</w:t>
            </w:r>
            <w:bookmarkEnd w:id="2397"/>
            <w:bookmarkEnd w:id="2398"/>
            <w:bookmarkEnd w:id="2399"/>
          </w:p>
        </w:tc>
        <w:tc>
          <w:tcPr>
            <w:tcW w:w="1860" w:type="dxa"/>
          </w:tcPr>
          <w:p w14:paraId="633516EE" w14:textId="4A40B4D2" w:rsidR="0087710A" w:rsidRDefault="73A2911E" w:rsidP="00BD2003">
            <w:pPr>
              <w:tabs>
                <w:tab w:val="left" w:pos="360"/>
              </w:tabs>
              <w:spacing w:line="336" w:lineRule="auto"/>
              <w:jc w:val="center"/>
              <w:outlineLvl w:val="2"/>
              <w:rPr>
                <w:rFonts w:ascii="Times New Roman" w:eastAsia="Times New Roman" w:hAnsi="Times New Roman"/>
                <w:sz w:val="28"/>
                <w:szCs w:val="28"/>
              </w:rPr>
            </w:pPr>
            <w:bookmarkStart w:id="2400" w:name="_Toc152974244"/>
            <w:bookmarkStart w:id="2401" w:name="_Toc152975122"/>
            <w:bookmarkStart w:id="2402" w:name="_Toc153442128"/>
            <w:r w:rsidRPr="10EA46D3">
              <w:rPr>
                <w:rFonts w:ascii="Times New Roman" w:eastAsia="Times New Roman" w:hAnsi="Times New Roman"/>
                <w:sz w:val="28"/>
                <w:szCs w:val="28"/>
              </w:rPr>
              <w:t>ho</w:t>
            </w:r>
            <w:bookmarkEnd w:id="2400"/>
            <w:bookmarkEnd w:id="2401"/>
            <w:bookmarkEnd w:id="2402"/>
          </w:p>
        </w:tc>
        <w:tc>
          <w:tcPr>
            <w:tcW w:w="2280" w:type="dxa"/>
          </w:tcPr>
          <w:p w14:paraId="06BD98A2" w14:textId="6B37A474" w:rsidR="0087710A" w:rsidRDefault="73A2911E" w:rsidP="00BD2003">
            <w:pPr>
              <w:tabs>
                <w:tab w:val="left" w:pos="360"/>
              </w:tabs>
              <w:spacing w:line="336" w:lineRule="auto"/>
              <w:jc w:val="center"/>
              <w:outlineLvl w:val="2"/>
              <w:rPr>
                <w:rFonts w:ascii="Times New Roman" w:eastAsia="Times New Roman" w:hAnsi="Times New Roman"/>
                <w:sz w:val="28"/>
                <w:szCs w:val="28"/>
              </w:rPr>
            </w:pPr>
            <w:bookmarkStart w:id="2403" w:name="_Toc152974245"/>
            <w:bookmarkStart w:id="2404" w:name="_Toc152975123"/>
            <w:bookmarkStart w:id="2405" w:name="_Toc153442129"/>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403"/>
            <w:bookmarkEnd w:id="2404"/>
            <w:bookmarkEnd w:id="2405"/>
          </w:p>
        </w:tc>
        <w:tc>
          <w:tcPr>
            <w:tcW w:w="1980" w:type="dxa"/>
          </w:tcPr>
          <w:p w14:paraId="32952F1B" w14:textId="50FA241A" w:rsidR="0087710A" w:rsidRPr="00B9495D" w:rsidRDefault="45E2A08F" w:rsidP="00BD2003">
            <w:pPr>
              <w:tabs>
                <w:tab w:val="left" w:pos="360"/>
              </w:tabs>
              <w:spacing w:line="336" w:lineRule="auto"/>
              <w:outlineLvl w:val="2"/>
              <w:rPr>
                <w:rFonts w:ascii="Times New Roman" w:eastAsia="Times New Roman" w:hAnsi="Times New Roman"/>
                <w:sz w:val="28"/>
                <w:szCs w:val="28"/>
              </w:rPr>
            </w:pPr>
            <w:bookmarkStart w:id="2406" w:name="_Toc152974246"/>
            <w:bookmarkStart w:id="2407" w:name="_Toc152975124"/>
            <w:bookmarkStart w:id="2408" w:name="_Toc153442130"/>
            <w:proofErr w:type="spellStart"/>
            <w:r w:rsidRPr="10EA46D3">
              <w:rPr>
                <w:rFonts w:ascii="Times New Roman" w:eastAsia="Times New Roman" w:hAnsi="Times New Roman"/>
                <w:sz w:val="28"/>
                <w:szCs w:val="28"/>
              </w:rPr>
              <w:t>Họ</w:t>
            </w:r>
            <w:bookmarkEnd w:id="2406"/>
            <w:bookmarkEnd w:id="2407"/>
            <w:bookmarkEnd w:id="2408"/>
            <w:proofErr w:type="spellEnd"/>
          </w:p>
        </w:tc>
        <w:tc>
          <w:tcPr>
            <w:tcW w:w="1890" w:type="dxa"/>
          </w:tcPr>
          <w:p w14:paraId="203CF7C0" w14:textId="77777777" w:rsidR="0087710A" w:rsidRDefault="0087710A" w:rsidP="10EA46D3">
            <w:pPr>
              <w:tabs>
                <w:tab w:val="left" w:pos="360"/>
              </w:tabs>
              <w:spacing w:line="336" w:lineRule="auto"/>
              <w:jc w:val="center"/>
              <w:outlineLvl w:val="2"/>
              <w:rPr>
                <w:rFonts w:ascii="Times New Roman" w:eastAsia="Times New Roman" w:hAnsi="Times New Roman"/>
                <w:sz w:val="28"/>
                <w:szCs w:val="28"/>
              </w:rPr>
            </w:pPr>
            <w:bookmarkStart w:id="2409" w:name="_Toc152974247"/>
            <w:bookmarkStart w:id="2410" w:name="_Toc152975125"/>
            <w:bookmarkStart w:id="2411" w:name="_Toc153442131"/>
            <w:r w:rsidRPr="10EA46D3">
              <w:rPr>
                <w:rFonts w:ascii="Times New Roman" w:eastAsia="Times New Roman" w:hAnsi="Times New Roman"/>
                <w:sz w:val="28"/>
                <w:szCs w:val="28"/>
              </w:rPr>
              <w:t>NULL</w:t>
            </w:r>
            <w:bookmarkEnd w:id="2409"/>
            <w:bookmarkEnd w:id="2410"/>
            <w:bookmarkEnd w:id="2411"/>
          </w:p>
        </w:tc>
      </w:tr>
      <w:tr w:rsidR="0087710A" w14:paraId="33EFB1F2" w14:textId="77777777" w:rsidTr="00BD2003">
        <w:trPr>
          <w:jc w:val="center"/>
        </w:trPr>
        <w:tc>
          <w:tcPr>
            <w:tcW w:w="810" w:type="dxa"/>
          </w:tcPr>
          <w:p w14:paraId="3FD35E86" w14:textId="607B65D2" w:rsidR="0087710A" w:rsidRDefault="0087710A" w:rsidP="10EA46D3">
            <w:pPr>
              <w:tabs>
                <w:tab w:val="left" w:pos="360"/>
              </w:tabs>
              <w:spacing w:line="336" w:lineRule="auto"/>
              <w:jc w:val="center"/>
              <w:outlineLvl w:val="2"/>
              <w:rPr>
                <w:rFonts w:ascii="Times New Roman" w:eastAsia="Times New Roman" w:hAnsi="Times New Roman"/>
                <w:b/>
                <w:sz w:val="28"/>
                <w:szCs w:val="28"/>
              </w:rPr>
            </w:pPr>
            <w:bookmarkStart w:id="2412" w:name="_Toc152974248"/>
            <w:bookmarkStart w:id="2413" w:name="_Toc152975126"/>
            <w:bookmarkStart w:id="2414" w:name="_Toc153442132"/>
            <w:r w:rsidRPr="10EA46D3">
              <w:rPr>
                <w:rFonts w:ascii="Times New Roman" w:eastAsia="Times New Roman" w:hAnsi="Times New Roman"/>
                <w:b/>
                <w:sz w:val="28"/>
                <w:szCs w:val="28"/>
              </w:rPr>
              <w:t>5</w:t>
            </w:r>
            <w:bookmarkEnd w:id="2412"/>
            <w:bookmarkEnd w:id="2413"/>
            <w:bookmarkEnd w:id="2414"/>
          </w:p>
        </w:tc>
        <w:tc>
          <w:tcPr>
            <w:tcW w:w="1860" w:type="dxa"/>
          </w:tcPr>
          <w:p w14:paraId="2ADE0469" w14:textId="06CB9466" w:rsidR="0087710A" w:rsidRDefault="07ABD397" w:rsidP="00BD2003">
            <w:pPr>
              <w:tabs>
                <w:tab w:val="left" w:pos="360"/>
              </w:tabs>
              <w:spacing w:line="336" w:lineRule="auto"/>
              <w:jc w:val="center"/>
              <w:outlineLvl w:val="2"/>
              <w:rPr>
                <w:rFonts w:ascii="Times New Roman" w:eastAsia="Times New Roman" w:hAnsi="Times New Roman"/>
                <w:sz w:val="28"/>
                <w:szCs w:val="28"/>
              </w:rPr>
            </w:pPr>
            <w:bookmarkStart w:id="2415" w:name="_Toc152974249"/>
            <w:bookmarkStart w:id="2416" w:name="_Toc152975127"/>
            <w:bookmarkStart w:id="2417" w:name="_Toc153442133"/>
            <w:r w:rsidRPr="10EA46D3">
              <w:rPr>
                <w:rFonts w:ascii="Times New Roman" w:eastAsia="Times New Roman" w:hAnsi="Times New Roman"/>
                <w:sz w:val="28"/>
                <w:szCs w:val="28"/>
              </w:rPr>
              <w:t>ten</w:t>
            </w:r>
            <w:bookmarkEnd w:id="2415"/>
            <w:bookmarkEnd w:id="2416"/>
            <w:bookmarkEnd w:id="2417"/>
          </w:p>
        </w:tc>
        <w:tc>
          <w:tcPr>
            <w:tcW w:w="2280" w:type="dxa"/>
          </w:tcPr>
          <w:p w14:paraId="65A35A77" w14:textId="46E925E2" w:rsidR="0087710A" w:rsidRDefault="1AE4BDD7" w:rsidP="00BD2003">
            <w:pPr>
              <w:tabs>
                <w:tab w:val="left" w:pos="360"/>
              </w:tabs>
              <w:spacing w:line="336" w:lineRule="auto"/>
              <w:jc w:val="center"/>
              <w:outlineLvl w:val="2"/>
              <w:rPr>
                <w:rFonts w:ascii="Times New Roman" w:eastAsia="Times New Roman" w:hAnsi="Times New Roman"/>
                <w:sz w:val="28"/>
                <w:szCs w:val="28"/>
              </w:rPr>
            </w:pPr>
            <w:bookmarkStart w:id="2418" w:name="_Toc152974250"/>
            <w:bookmarkStart w:id="2419" w:name="_Toc152975128"/>
            <w:bookmarkStart w:id="2420" w:name="_Toc153442134"/>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418"/>
            <w:bookmarkEnd w:id="2419"/>
            <w:bookmarkEnd w:id="2420"/>
          </w:p>
          <w:p w14:paraId="225BFFCC" w14:textId="688FF61C" w:rsidR="0087710A" w:rsidRDefault="0087710A" w:rsidP="00BD2003">
            <w:pPr>
              <w:tabs>
                <w:tab w:val="left" w:pos="360"/>
              </w:tabs>
              <w:spacing w:line="336" w:lineRule="auto"/>
              <w:jc w:val="center"/>
              <w:outlineLvl w:val="2"/>
              <w:rPr>
                <w:rFonts w:ascii="Times New Roman" w:eastAsia="Times New Roman" w:hAnsi="Times New Roman"/>
                <w:sz w:val="28"/>
                <w:szCs w:val="28"/>
              </w:rPr>
            </w:pPr>
          </w:p>
        </w:tc>
        <w:tc>
          <w:tcPr>
            <w:tcW w:w="1980" w:type="dxa"/>
          </w:tcPr>
          <w:p w14:paraId="3E70EBCF" w14:textId="08D6A106" w:rsidR="0087710A" w:rsidRPr="00B9495D" w:rsidRDefault="45E2A08F" w:rsidP="00BD2003">
            <w:pPr>
              <w:tabs>
                <w:tab w:val="left" w:pos="360"/>
              </w:tabs>
              <w:spacing w:line="336" w:lineRule="auto"/>
              <w:outlineLvl w:val="2"/>
              <w:rPr>
                <w:rFonts w:ascii="Times New Roman" w:eastAsia="Times New Roman" w:hAnsi="Times New Roman"/>
                <w:sz w:val="28"/>
                <w:szCs w:val="28"/>
              </w:rPr>
            </w:pPr>
            <w:bookmarkStart w:id="2421" w:name="_Toc152974251"/>
            <w:bookmarkStart w:id="2422" w:name="_Toc152975129"/>
            <w:bookmarkStart w:id="2423" w:name="_Toc153442135"/>
            <w:proofErr w:type="spellStart"/>
            <w:r w:rsidRPr="10EA46D3">
              <w:rPr>
                <w:rFonts w:ascii="Times New Roman" w:eastAsia="Times New Roman" w:hAnsi="Times New Roman"/>
                <w:sz w:val="28"/>
                <w:szCs w:val="28"/>
              </w:rPr>
              <w:t>Tên</w:t>
            </w:r>
            <w:bookmarkEnd w:id="2421"/>
            <w:bookmarkEnd w:id="2422"/>
            <w:bookmarkEnd w:id="2423"/>
            <w:proofErr w:type="spellEnd"/>
          </w:p>
        </w:tc>
        <w:tc>
          <w:tcPr>
            <w:tcW w:w="1890" w:type="dxa"/>
          </w:tcPr>
          <w:p w14:paraId="0D132E9B" w14:textId="5D9DC960" w:rsidR="0087710A" w:rsidRDefault="1AE4BDD7" w:rsidP="00BD2003">
            <w:pPr>
              <w:tabs>
                <w:tab w:val="left" w:pos="360"/>
              </w:tabs>
              <w:spacing w:line="336" w:lineRule="auto"/>
              <w:jc w:val="center"/>
              <w:outlineLvl w:val="2"/>
              <w:rPr>
                <w:rFonts w:ascii="Times New Roman" w:eastAsia="Times New Roman" w:hAnsi="Times New Roman"/>
                <w:sz w:val="28"/>
                <w:szCs w:val="28"/>
              </w:rPr>
            </w:pPr>
            <w:bookmarkStart w:id="2424" w:name="_Toc152974252"/>
            <w:bookmarkStart w:id="2425" w:name="_Toc152975130"/>
            <w:bookmarkStart w:id="2426" w:name="_Toc153442136"/>
            <w:r w:rsidRPr="10EA46D3">
              <w:rPr>
                <w:rFonts w:ascii="Times New Roman" w:eastAsia="Times New Roman" w:hAnsi="Times New Roman"/>
                <w:sz w:val="28"/>
                <w:szCs w:val="28"/>
              </w:rPr>
              <w:t>NULL</w:t>
            </w:r>
            <w:bookmarkEnd w:id="2424"/>
            <w:bookmarkEnd w:id="2425"/>
            <w:bookmarkEnd w:id="2426"/>
          </w:p>
        </w:tc>
      </w:tr>
      <w:tr w:rsidR="0087710A" w14:paraId="150C3412" w14:textId="77777777" w:rsidTr="00BD2003">
        <w:trPr>
          <w:jc w:val="center"/>
        </w:trPr>
        <w:tc>
          <w:tcPr>
            <w:tcW w:w="810" w:type="dxa"/>
          </w:tcPr>
          <w:p w14:paraId="0D8A6F41" w14:textId="456E87C7" w:rsidR="0087710A" w:rsidRDefault="0087710A" w:rsidP="10EA46D3">
            <w:pPr>
              <w:tabs>
                <w:tab w:val="left" w:pos="360"/>
              </w:tabs>
              <w:spacing w:line="336" w:lineRule="auto"/>
              <w:jc w:val="center"/>
              <w:outlineLvl w:val="2"/>
              <w:rPr>
                <w:rFonts w:ascii="Times New Roman" w:eastAsia="Times New Roman" w:hAnsi="Times New Roman"/>
                <w:b/>
                <w:sz w:val="28"/>
                <w:szCs w:val="28"/>
              </w:rPr>
            </w:pPr>
            <w:bookmarkStart w:id="2427" w:name="_Toc152974253"/>
            <w:bookmarkStart w:id="2428" w:name="_Toc152975131"/>
            <w:bookmarkStart w:id="2429" w:name="_Toc153442137"/>
            <w:r w:rsidRPr="10EA46D3">
              <w:rPr>
                <w:rFonts w:ascii="Times New Roman" w:eastAsia="Times New Roman" w:hAnsi="Times New Roman"/>
                <w:b/>
                <w:sz w:val="28"/>
                <w:szCs w:val="28"/>
              </w:rPr>
              <w:t>6</w:t>
            </w:r>
            <w:bookmarkEnd w:id="2427"/>
            <w:bookmarkEnd w:id="2428"/>
            <w:bookmarkEnd w:id="2429"/>
          </w:p>
        </w:tc>
        <w:tc>
          <w:tcPr>
            <w:tcW w:w="1860" w:type="dxa"/>
          </w:tcPr>
          <w:p w14:paraId="12DAB807" w14:textId="2CDB4F1B" w:rsidR="0087710A" w:rsidRDefault="07ABD397" w:rsidP="00BD2003">
            <w:pPr>
              <w:tabs>
                <w:tab w:val="left" w:pos="360"/>
              </w:tabs>
              <w:spacing w:line="336" w:lineRule="auto"/>
              <w:jc w:val="center"/>
              <w:outlineLvl w:val="2"/>
              <w:rPr>
                <w:rFonts w:ascii="Times New Roman" w:eastAsia="Times New Roman" w:hAnsi="Times New Roman"/>
                <w:sz w:val="28"/>
                <w:szCs w:val="28"/>
              </w:rPr>
            </w:pPr>
            <w:bookmarkStart w:id="2430" w:name="_Toc152974254"/>
            <w:bookmarkStart w:id="2431" w:name="_Toc152975132"/>
            <w:bookmarkStart w:id="2432" w:name="_Toc153442138"/>
            <w:proofErr w:type="spellStart"/>
            <w:r w:rsidRPr="10EA46D3">
              <w:rPr>
                <w:rFonts w:ascii="Times New Roman" w:eastAsia="Times New Roman" w:hAnsi="Times New Roman"/>
                <w:sz w:val="28"/>
                <w:szCs w:val="28"/>
              </w:rPr>
              <w:t>So_can_cuoc</w:t>
            </w:r>
            <w:bookmarkEnd w:id="2430"/>
            <w:bookmarkEnd w:id="2431"/>
            <w:bookmarkEnd w:id="2432"/>
            <w:proofErr w:type="spellEnd"/>
          </w:p>
        </w:tc>
        <w:tc>
          <w:tcPr>
            <w:tcW w:w="2280" w:type="dxa"/>
          </w:tcPr>
          <w:p w14:paraId="6BD2ACD9" w14:textId="579DF45C" w:rsidR="0087710A" w:rsidRDefault="1ABD2632" w:rsidP="00BD2003">
            <w:pPr>
              <w:tabs>
                <w:tab w:val="left" w:pos="360"/>
              </w:tabs>
              <w:spacing w:line="336" w:lineRule="auto"/>
              <w:jc w:val="center"/>
              <w:outlineLvl w:val="2"/>
              <w:rPr>
                <w:rFonts w:ascii="Times New Roman" w:eastAsia="Times New Roman" w:hAnsi="Times New Roman"/>
                <w:sz w:val="28"/>
                <w:szCs w:val="28"/>
              </w:rPr>
            </w:pPr>
            <w:bookmarkStart w:id="2433" w:name="_Toc152974255"/>
            <w:bookmarkStart w:id="2434" w:name="_Toc152975133"/>
            <w:bookmarkStart w:id="2435" w:name="_Toc153442139"/>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45)</w:t>
            </w:r>
            <w:bookmarkEnd w:id="2433"/>
            <w:bookmarkEnd w:id="2434"/>
            <w:bookmarkEnd w:id="2435"/>
          </w:p>
        </w:tc>
        <w:tc>
          <w:tcPr>
            <w:tcW w:w="1980" w:type="dxa"/>
          </w:tcPr>
          <w:p w14:paraId="0C3DE58A" w14:textId="0089D12B" w:rsidR="0087710A" w:rsidRPr="00B9495D" w:rsidRDefault="45E2A08F" w:rsidP="00BD2003">
            <w:pPr>
              <w:tabs>
                <w:tab w:val="left" w:pos="360"/>
              </w:tabs>
              <w:spacing w:line="336" w:lineRule="auto"/>
              <w:outlineLvl w:val="2"/>
              <w:rPr>
                <w:rFonts w:ascii="Times New Roman" w:eastAsia="Times New Roman" w:hAnsi="Times New Roman"/>
                <w:sz w:val="28"/>
                <w:szCs w:val="28"/>
              </w:rPr>
            </w:pPr>
            <w:bookmarkStart w:id="2436" w:name="_Toc152974256"/>
            <w:bookmarkStart w:id="2437" w:name="_Toc152975134"/>
            <w:bookmarkStart w:id="2438" w:name="_Toc153442140"/>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căn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cước</w:t>
            </w:r>
            <w:bookmarkEnd w:id="2436"/>
            <w:bookmarkEnd w:id="2437"/>
            <w:bookmarkEnd w:id="2438"/>
            <w:proofErr w:type="spellEnd"/>
          </w:p>
        </w:tc>
        <w:tc>
          <w:tcPr>
            <w:tcW w:w="1890" w:type="dxa"/>
          </w:tcPr>
          <w:p w14:paraId="096AD669" w14:textId="1F7717B5" w:rsidR="0087710A" w:rsidRDefault="1AE4BDD7" w:rsidP="00BD2003">
            <w:pPr>
              <w:tabs>
                <w:tab w:val="left" w:pos="360"/>
              </w:tabs>
              <w:spacing w:line="336" w:lineRule="auto"/>
              <w:jc w:val="center"/>
              <w:outlineLvl w:val="2"/>
              <w:rPr>
                <w:rFonts w:ascii="Times New Roman" w:eastAsia="Times New Roman" w:hAnsi="Times New Roman"/>
                <w:sz w:val="28"/>
                <w:szCs w:val="28"/>
              </w:rPr>
            </w:pPr>
            <w:bookmarkStart w:id="2439" w:name="_Toc152974257"/>
            <w:bookmarkStart w:id="2440" w:name="_Toc152975135"/>
            <w:bookmarkStart w:id="2441" w:name="_Toc153442141"/>
            <w:r w:rsidRPr="10EA46D3">
              <w:rPr>
                <w:rFonts w:ascii="Times New Roman" w:eastAsia="Times New Roman" w:hAnsi="Times New Roman"/>
                <w:sz w:val="28"/>
                <w:szCs w:val="28"/>
              </w:rPr>
              <w:t>NULL</w:t>
            </w:r>
            <w:bookmarkEnd w:id="2439"/>
            <w:bookmarkEnd w:id="2440"/>
            <w:bookmarkEnd w:id="2441"/>
          </w:p>
          <w:p w14:paraId="3D9B9768" w14:textId="515D4836" w:rsidR="0087710A" w:rsidRDefault="0087710A" w:rsidP="00BD2003">
            <w:pPr>
              <w:tabs>
                <w:tab w:val="left" w:pos="360"/>
              </w:tabs>
              <w:spacing w:line="336" w:lineRule="auto"/>
              <w:jc w:val="center"/>
              <w:outlineLvl w:val="2"/>
              <w:rPr>
                <w:rFonts w:ascii="Times New Roman" w:eastAsia="Times New Roman" w:hAnsi="Times New Roman"/>
                <w:sz w:val="28"/>
                <w:szCs w:val="28"/>
              </w:rPr>
            </w:pPr>
          </w:p>
        </w:tc>
      </w:tr>
      <w:tr w:rsidR="0087710A" w14:paraId="77E25305" w14:textId="77777777" w:rsidTr="00BD2003">
        <w:trPr>
          <w:jc w:val="center"/>
        </w:trPr>
        <w:tc>
          <w:tcPr>
            <w:tcW w:w="810" w:type="dxa"/>
          </w:tcPr>
          <w:p w14:paraId="10364E5D" w14:textId="274DD0DA" w:rsidR="0087710A" w:rsidRDefault="0087710A" w:rsidP="10EA46D3">
            <w:pPr>
              <w:tabs>
                <w:tab w:val="left" w:pos="360"/>
              </w:tabs>
              <w:spacing w:line="336" w:lineRule="auto"/>
              <w:jc w:val="center"/>
              <w:outlineLvl w:val="2"/>
              <w:rPr>
                <w:rFonts w:ascii="Times New Roman" w:eastAsia="Times New Roman" w:hAnsi="Times New Roman"/>
                <w:b/>
                <w:sz w:val="28"/>
                <w:szCs w:val="28"/>
              </w:rPr>
            </w:pPr>
            <w:bookmarkStart w:id="2442" w:name="_Toc152974258"/>
            <w:bookmarkStart w:id="2443" w:name="_Toc152975136"/>
            <w:bookmarkStart w:id="2444" w:name="_Toc153442142"/>
            <w:r w:rsidRPr="10EA46D3">
              <w:rPr>
                <w:rFonts w:ascii="Times New Roman" w:eastAsia="Times New Roman" w:hAnsi="Times New Roman"/>
                <w:b/>
                <w:sz w:val="28"/>
                <w:szCs w:val="28"/>
              </w:rPr>
              <w:t>7</w:t>
            </w:r>
            <w:bookmarkEnd w:id="2442"/>
            <w:bookmarkEnd w:id="2443"/>
            <w:bookmarkEnd w:id="2444"/>
          </w:p>
        </w:tc>
        <w:tc>
          <w:tcPr>
            <w:tcW w:w="1860" w:type="dxa"/>
          </w:tcPr>
          <w:p w14:paraId="0E6905A1" w14:textId="0341C20F" w:rsidR="0087710A" w:rsidRDefault="3D0250E9" w:rsidP="00BD2003">
            <w:pPr>
              <w:tabs>
                <w:tab w:val="left" w:pos="360"/>
              </w:tabs>
              <w:spacing w:line="336" w:lineRule="auto"/>
              <w:jc w:val="center"/>
              <w:outlineLvl w:val="2"/>
              <w:rPr>
                <w:rFonts w:ascii="Times New Roman" w:eastAsia="Times New Roman" w:hAnsi="Times New Roman"/>
                <w:sz w:val="28"/>
                <w:szCs w:val="28"/>
              </w:rPr>
            </w:pPr>
            <w:bookmarkStart w:id="2445" w:name="_Toc152974259"/>
            <w:bookmarkStart w:id="2446" w:name="_Toc152975137"/>
            <w:bookmarkStart w:id="2447" w:name="_Toc153442143"/>
            <w:r w:rsidRPr="10EA46D3">
              <w:rPr>
                <w:rFonts w:ascii="Times New Roman" w:eastAsia="Times New Roman" w:hAnsi="Times New Roman"/>
                <w:sz w:val="28"/>
                <w:szCs w:val="28"/>
              </w:rPr>
              <w:t>email</w:t>
            </w:r>
            <w:bookmarkEnd w:id="2445"/>
            <w:bookmarkEnd w:id="2446"/>
            <w:bookmarkEnd w:id="2447"/>
          </w:p>
        </w:tc>
        <w:tc>
          <w:tcPr>
            <w:tcW w:w="2280" w:type="dxa"/>
          </w:tcPr>
          <w:p w14:paraId="5772FB9E" w14:textId="75CF3FC9" w:rsidR="0087710A" w:rsidRDefault="2ABA219F" w:rsidP="00BD2003">
            <w:pPr>
              <w:tabs>
                <w:tab w:val="left" w:pos="360"/>
              </w:tabs>
              <w:spacing w:line="336" w:lineRule="auto"/>
              <w:jc w:val="center"/>
              <w:outlineLvl w:val="2"/>
              <w:rPr>
                <w:rFonts w:ascii="Times New Roman" w:eastAsia="Times New Roman" w:hAnsi="Times New Roman"/>
                <w:sz w:val="28"/>
                <w:szCs w:val="28"/>
              </w:rPr>
            </w:pPr>
            <w:bookmarkStart w:id="2448" w:name="_Toc152974260"/>
            <w:bookmarkStart w:id="2449" w:name="_Toc152975138"/>
            <w:bookmarkStart w:id="2450" w:name="_Toc153442144"/>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448"/>
            <w:bookmarkEnd w:id="2449"/>
            <w:bookmarkEnd w:id="2450"/>
          </w:p>
          <w:p w14:paraId="6E099BAC" w14:textId="76750157" w:rsidR="0087710A" w:rsidRDefault="0087710A" w:rsidP="00BD2003">
            <w:pPr>
              <w:tabs>
                <w:tab w:val="left" w:pos="360"/>
              </w:tabs>
              <w:spacing w:line="336" w:lineRule="auto"/>
              <w:jc w:val="center"/>
              <w:outlineLvl w:val="2"/>
              <w:rPr>
                <w:rFonts w:ascii="Times New Roman" w:eastAsia="Times New Roman" w:hAnsi="Times New Roman"/>
                <w:sz w:val="28"/>
                <w:szCs w:val="28"/>
              </w:rPr>
            </w:pPr>
          </w:p>
        </w:tc>
        <w:tc>
          <w:tcPr>
            <w:tcW w:w="1980" w:type="dxa"/>
          </w:tcPr>
          <w:p w14:paraId="01A5F971" w14:textId="42BB4C75" w:rsidR="0087710A" w:rsidRPr="00B9495D" w:rsidRDefault="1AE4BDD7" w:rsidP="00BD2003">
            <w:pPr>
              <w:tabs>
                <w:tab w:val="left" w:pos="360"/>
              </w:tabs>
              <w:spacing w:line="336" w:lineRule="auto"/>
              <w:outlineLvl w:val="2"/>
              <w:rPr>
                <w:rFonts w:ascii="Times New Roman" w:eastAsia="Times New Roman" w:hAnsi="Times New Roman"/>
                <w:sz w:val="28"/>
                <w:szCs w:val="28"/>
              </w:rPr>
            </w:pPr>
            <w:bookmarkStart w:id="2451" w:name="_Toc152974261"/>
            <w:bookmarkStart w:id="2452" w:name="_Toc152975139"/>
            <w:bookmarkStart w:id="2453" w:name="_Toc153442145"/>
            <w:r w:rsidRPr="10EA46D3">
              <w:rPr>
                <w:rFonts w:ascii="Times New Roman" w:eastAsia="Times New Roman" w:hAnsi="Times New Roman"/>
                <w:sz w:val="28"/>
                <w:szCs w:val="28"/>
              </w:rPr>
              <w:t>Email</w:t>
            </w:r>
            <w:bookmarkEnd w:id="2451"/>
            <w:bookmarkEnd w:id="2452"/>
            <w:bookmarkEnd w:id="2453"/>
          </w:p>
        </w:tc>
        <w:tc>
          <w:tcPr>
            <w:tcW w:w="1890" w:type="dxa"/>
          </w:tcPr>
          <w:p w14:paraId="4F1F8CE3" w14:textId="4BBF7DC1" w:rsidR="0087710A" w:rsidRPr="00B9495D" w:rsidRDefault="1AE4BDD7" w:rsidP="00BD2003">
            <w:pPr>
              <w:tabs>
                <w:tab w:val="left" w:pos="360"/>
              </w:tabs>
              <w:spacing w:line="336" w:lineRule="auto"/>
              <w:jc w:val="center"/>
              <w:outlineLvl w:val="2"/>
              <w:rPr>
                <w:rFonts w:ascii="Times New Roman" w:eastAsia="Times New Roman" w:hAnsi="Times New Roman"/>
                <w:sz w:val="28"/>
                <w:szCs w:val="28"/>
              </w:rPr>
            </w:pPr>
            <w:bookmarkStart w:id="2454" w:name="_Toc152974262"/>
            <w:bookmarkStart w:id="2455" w:name="_Toc152975140"/>
            <w:bookmarkStart w:id="2456" w:name="_Toc153442146"/>
            <w:r w:rsidRPr="10EA46D3">
              <w:rPr>
                <w:rFonts w:ascii="Times New Roman" w:eastAsia="Times New Roman" w:hAnsi="Times New Roman"/>
                <w:sz w:val="28"/>
                <w:szCs w:val="28"/>
              </w:rPr>
              <w:t>NULL</w:t>
            </w:r>
            <w:bookmarkEnd w:id="2454"/>
            <w:bookmarkEnd w:id="2455"/>
            <w:bookmarkEnd w:id="2456"/>
          </w:p>
          <w:p w14:paraId="575F2384" w14:textId="4D01E569" w:rsidR="0087710A" w:rsidRPr="00B9495D" w:rsidRDefault="0087710A" w:rsidP="00BD2003">
            <w:pPr>
              <w:tabs>
                <w:tab w:val="left" w:pos="360"/>
              </w:tabs>
              <w:spacing w:line="336" w:lineRule="auto"/>
              <w:jc w:val="center"/>
              <w:outlineLvl w:val="2"/>
              <w:rPr>
                <w:rFonts w:ascii="Times New Roman" w:eastAsia="Times New Roman" w:hAnsi="Times New Roman"/>
                <w:sz w:val="28"/>
                <w:szCs w:val="28"/>
              </w:rPr>
            </w:pPr>
          </w:p>
        </w:tc>
      </w:tr>
      <w:tr w:rsidR="3D0250E9" w14:paraId="352ACD12" w14:textId="77777777" w:rsidTr="00BD2003">
        <w:trPr>
          <w:trHeight w:val="300"/>
          <w:jc w:val="center"/>
        </w:trPr>
        <w:tc>
          <w:tcPr>
            <w:tcW w:w="810" w:type="dxa"/>
          </w:tcPr>
          <w:p w14:paraId="4C4A4200" w14:textId="69141608" w:rsidR="3D0250E9" w:rsidRDefault="2ABA219F" w:rsidP="00BD2003">
            <w:pPr>
              <w:spacing w:line="336"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8</w:t>
            </w:r>
          </w:p>
        </w:tc>
        <w:tc>
          <w:tcPr>
            <w:tcW w:w="1860" w:type="dxa"/>
          </w:tcPr>
          <w:p w14:paraId="66C1F7E8" w14:textId="34F915CA" w:rsidR="3D0250E9" w:rsidRDefault="2ABA219F" w:rsidP="00BD2003">
            <w:pPr>
              <w:spacing w:line="336"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sdt</w:t>
            </w:r>
            <w:proofErr w:type="spellEnd"/>
          </w:p>
        </w:tc>
        <w:tc>
          <w:tcPr>
            <w:tcW w:w="2280" w:type="dxa"/>
          </w:tcPr>
          <w:p w14:paraId="495EFD8D" w14:textId="35E88C75" w:rsidR="3D0250E9" w:rsidRDefault="2ABA219F" w:rsidP="00BD2003">
            <w:pPr>
              <w:tabs>
                <w:tab w:val="left" w:pos="360"/>
              </w:tabs>
              <w:spacing w:line="336" w:lineRule="auto"/>
              <w:jc w:val="center"/>
              <w:outlineLvl w:val="2"/>
              <w:rPr>
                <w:rFonts w:ascii="Times New Roman" w:eastAsia="Times New Roman" w:hAnsi="Times New Roman"/>
                <w:sz w:val="28"/>
                <w:szCs w:val="28"/>
              </w:rPr>
            </w:pPr>
            <w:bookmarkStart w:id="2457" w:name="_Toc152974263"/>
            <w:bookmarkStart w:id="2458" w:name="_Toc152975141"/>
            <w:bookmarkStart w:id="2459" w:name="_Toc153442147"/>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457"/>
            <w:bookmarkEnd w:id="2458"/>
            <w:bookmarkEnd w:id="2459"/>
          </w:p>
          <w:p w14:paraId="09FBBDB5" w14:textId="37613021" w:rsidR="3D0250E9" w:rsidRDefault="3D0250E9" w:rsidP="00BD2003">
            <w:pPr>
              <w:spacing w:line="336" w:lineRule="auto"/>
              <w:jc w:val="center"/>
              <w:rPr>
                <w:rFonts w:ascii="Times New Roman" w:eastAsia="Times New Roman" w:hAnsi="Times New Roman"/>
                <w:sz w:val="28"/>
                <w:szCs w:val="28"/>
              </w:rPr>
            </w:pPr>
          </w:p>
        </w:tc>
        <w:tc>
          <w:tcPr>
            <w:tcW w:w="1980" w:type="dxa"/>
          </w:tcPr>
          <w:p w14:paraId="03FCB7F5" w14:textId="176B759D" w:rsidR="3D0250E9" w:rsidRDefault="1AE4BDD7" w:rsidP="00BD2003">
            <w:pPr>
              <w:spacing w:line="336"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Số</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điện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thoại</w:t>
            </w:r>
            <w:proofErr w:type="spellEnd"/>
          </w:p>
        </w:tc>
        <w:tc>
          <w:tcPr>
            <w:tcW w:w="1890" w:type="dxa"/>
          </w:tcPr>
          <w:p w14:paraId="42FA8371" w14:textId="5A11152B" w:rsidR="3D0250E9" w:rsidRDefault="1AE4BDD7" w:rsidP="00BD2003">
            <w:pPr>
              <w:tabs>
                <w:tab w:val="left" w:pos="360"/>
              </w:tabs>
              <w:spacing w:line="336" w:lineRule="auto"/>
              <w:jc w:val="center"/>
              <w:outlineLvl w:val="2"/>
              <w:rPr>
                <w:rFonts w:ascii="Times New Roman" w:eastAsia="Times New Roman" w:hAnsi="Times New Roman"/>
                <w:sz w:val="28"/>
                <w:szCs w:val="28"/>
              </w:rPr>
            </w:pPr>
            <w:bookmarkStart w:id="2460" w:name="_Toc152974264"/>
            <w:bookmarkStart w:id="2461" w:name="_Toc152975142"/>
            <w:bookmarkStart w:id="2462" w:name="_Toc153442148"/>
            <w:r w:rsidRPr="10EA46D3">
              <w:rPr>
                <w:rFonts w:ascii="Times New Roman" w:eastAsia="Times New Roman" w:hAnsi="Times New Roman"/>
                <w:sz w:val="28"/>
                <w:szCs w:val="28"/>
              </w:rPr>
              <w:t>NULL</w:t>
            </w:r>
            <w:bookmarkEnd w:id="2460"/>
            <w:bookmarkEnd w:id="2461"/>
            <w:bookmarkEnd w:id="2462"/>
          </w:p>
          <w:p w14:paraId="14DF1DB5" w14:textId="4FEA0073" w:rsidR="3D0250E9" w:rsidRDefault="3D0250E9" w:rsidP="00BD2003">
            <w:pPr>
              <w:spacing w:line="336" w:lineRule="auto"/>
              <w:jc w:val="center"/>
              <w:rPr>
                <w:rFonts w:ascii="Times New Roman" w:eastAsia="Times New Roman" w:hAnsi="Times New Roman"/>
                <w:sz w:val="28"/>
                <w:szCs w:val="28"/>
              </w:rPr>
            </w:pPr>
          </w:p>
        </w:tc>
      </w:tr>
      <w:tr w:rsidR="3D0250E9" w14:paraId="01AAAFEE" w14:textId="77777777" w:rsidTr="00BD2003">
        <w:trPr>
          <w:trHeight w:val="300"/>
          <w:jc w:val="center"/>
        </w:trPr>
        <w:tc>
          <w:tcPr>
            <w:tcW w:w="810" w:type="dxa"/>
          </w:tcPr>
          <w:p w14:paraId="278631A7" w14:textId="051943E9" w:rsidR="3D0250E9" w:rsidRDefault="2ABA219F" w:rsidP="00BD2003">
            <w:pPr>
              <w:spacing w:line="336"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9</w:t>
            </w:r>
          </w:p>
        </w:tc>
        <w:tc>
          <w:tcPr>
            <w:tcW w:w="1860" w:type="dxa"/>
          </w:tcPr>
          <w:p w14:paraId="3E073276" w14:textId="60EA9604" w:rsidR="3D0250E9" w:rsidRDefault="2ABA219F" w:rsidP="00BD2003">
            <w:pPr>
              <w:spacing w:line="336"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Mat_khau</w:t>
            </w:r>
            <w:proofErr w:type="spellEnd"/>
          </w:p>
        </w:tc>
        <w:tc>
          <w:tcPr>
            <w:tcW w:w="2280" w:type="dxa"/>
          </w:tcPr>
          <w:p w14:paraId="26E82582" w14:textId="7C41C501" w:rsidR="3D0250E9" w:rsidRDefault="2ABA219F" w:rsidP="00BD2003">
            <w:pPr>
              <w:tabs>
                <w:tab w:val="left" w:pos="360"/>
              </w:tabs>
              <w:spacing w:line="336" w:lineRule="auto"/>
              <w:jc w:val="center"/>
              <w:outlineLvl w:val="2"/>
              <w:rPr>
                <w:rFonts w:ascii="Times New Roman" w:eastAsia="Times New Roman" w:hAnsi="Times New Roman"/>
                <w:sz w:val="28"/>
                <w:szCs w:val="28"/>
              </w:rPr>
            </w:pPr>
            <w:bookmarkStart w:id="2463" w:name="_Toc152974265"/>
            <w:bookmarkStart w:id="2464" w:name="_Toc152975143"/>
            <w:bookmarkStart w:id="2465" w:name="_Toc153442149"/>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463"/>
            <w:bookmarkEnd w:id="2464"/>
            <w:bookmarkEnd w:id="2465"/>
          </w:p>
          <w:p w14:paraId="4BE4C7C9" w14:textId="3744C1FD" w:rsidR="3D0250E9" w:rsidRDefault="3D0250E9" w:rsidP="00BD2003">
            <w:pPr>
              <w:spacing w:line="336" w:lineRule="auto"/>
              <w:jc w:val="center"/>
              <w:rPr>
                <w:rFonts w:ascii="Times New Roman" w:eastAsia="Times New Roman" w:hAnsi="Times New Roman"/>
                <w:sz w:val="28"/>
                <w:szCs w:val="28"/>
              </w:rPr>
            </w:pPr>
          </w:p>
        </w:tc>
        <w:tc>
          <w:tcPr>
            <w:tcW w:w="1980" w:type="dxa"/>
          </w:tcPr>
          <w:p w14:paraId="6032133D" w14:textId="6626D69B" w:rsidR="3D0250E9" w:rsidRDefault="1AE4BDD7" w:rsidP="00BD2003">
            <w:pPr>
              <w:spacing w:line="336"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Mật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khẩu</w:t>
            </w:r>
            <w:proofErr w:type="spellEnd"/>
          </w:p>
        </w:tc>
        <w:tc>
          <w:tcPr>
            <w:tcW w:w="1890" w:type="dxa"/>
          </w:tcPr>
          <w:p w14:paraId="17D3B119" w14:textId="64342477" w:rsidR="3D0250E9" w:rsidRDefault="1AE4BDD7" w:rsidP="00BD2003">
            <w:pPr>
              <w:tabs>
                <w:tab w:val="left" w:pos="360"/>
              </w:tabs>
              <w:spacing w:line="336" w:lineRule="auto"/>
              <w:jc w:val="center"/>
              <w:outlineLvl w:val="2"/>
              <w:rPr>
                <w:rFonts w:ascii="Times New Roman" w:eastAsia="Times New Roman" w:hAnsi="Times New Roman"/>
                <w:sz w:val="28"/>
                <w:szCs w:val="28"/>
              </w:rPr>
            </w:pPr>
            <w:bookmarkStart w:id="2466" w:name="_Toc152974266"/>
            <w:bookmarkStart w:id="2467" w:name="_Toc152975144"/>
            <w:bookmarkStart w:id="2468" w:name="_Toc153442150"/>
            <w:r w:rsidRPr="10EA46D3">
              <w:rPr>
                <w:rFonts w:ascii="Times New Roman" w:eastAsia="Times New Roman" w:hAnsi="Times New Roman"/>
                <w:sz w:val="28"/>
                <w:szCs w:val="28"/>
              </w:rPr>
              <w:t>NULL</w:t>
            </w:r>
            <w:bookmarkEnd w:id="2466"/>
            <w:bookmarkEnd w:id="2467"/>
            <w:bookmarkEnd w:id="2468"/>
          </w:p>
          <w:p w14:paraId="7E650DC7" w14:textId="49F045A6" w:rsidR="3D0250E9" w:rsidRDefault="3D0250E9" w:rsidP="00BD2003">
            <w:pPr>
              <w:spacing w:line="336" w:lineRule="auto"/>
              <w:jc w:val="center"/>
              <w:rPr>
                <w:rFonts w:ascii="Times New Roman" w:eastAsia="Times New Roman" w:hAnsi="Times New Roman"/>
                <w:sz w:val="28"/>
                <w:szCs w:val="28"/>
              </w:rPr>
            </w:pPr>
          </w:p>
        </w:tc>
      </w:tr>
      <w:tr w:rsidR="3D0250E9" w14:paraId="17697845" w14:textId="77777777" w:rsidTr="00BD2003">
        <w:trPr>
          <w:trHeight w:val="300"/>
          <w:jc w:val="center"/>
        </w:trPr>
        <w:tc>
          <w:tcPr>
            <w:tcW w:w="810" w:type="dxa"/>
          </w:tcPr>
          <w:p w14:paraId="7E801F90" w14:textId="473E5300" w:rsidR="3D0250E9" w:rsidRDefault="2ABA219F" w:rsidP="00BD2003">
            <w:pPr>
              <w:spacing w:line="336"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10</w:t>
            </w:r>
          </w:p>
        </w:tc>
        <w:tc>
          <w:tcPr>
            <w:tcW w:w="1860" w:type="dxa"/>
          </w:tcPr>
          <w:p w14:paraId="2E2C6A07" w14:textId="67EBE2C2" w:rsidR="3D0250E9" w:rsidRDefault="2ABA219F" w:rsidP="00BD2003">
            <w:pPr>
              <w:spacing w:line="336"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Trang_thai</w:t>
            </w:r>
            <w:proofErr w:type="spellEnd"/>
          </w:p>
        </w:tc>
        <w:tc>
          <w:tcPr>
            <w:tcW w:w="2280" w:type="dxa"/>
          </w:tcPr>
          <w:p w14:paraId="0AAB558E" w14:textId="2AEB9B3C" w:rsidR="3D0250E9" w:rsidRDefault="2ABA219F" w:rsidP="00BD2003">
            <w:pPr>
              <w:spacing w:line="336" w:lineRule="auto"/>
              <w:jc w:val="center"/>
              <w:rPr>
                <w:rFonts w:ascii="Times New Roman" w:eastAsia="Times New Roman" w:hAnsi="Times New Roman"/>
                <w:sz w:val="28"/>
                <w:szCs w:val="28"/>
              </w:rPr>
            </w:pPr>
            <w:r w:rsidRPr="10EA46D3">
              <w:rPr>
                <w:rFonts w:ascii="Times New Roman" w:eastAsia="Times New Roman" w:hAnsi="Times New Roman"/>
                <w:sz w:val="28"/>
                <w:szCs w:val="28"/>
              </w:rPr>
              <w:t>INT</w:t>
            </w:r>
          </w:p>
        </w:tc>
        <w:tc>
          <w:tcPr>
            <w:tcW w:w="1980" w:type="dxa"/>
          </w:tcPr>
          <w:p w14:paraId="79F10C88" w14:textId="4D9FD731" w:rsidR="3D0250E9" w:rsidRDefault="1AE4BDD7" w:rsidP="00BD2003">
            <w:pPr>
              <w:spacing w:line="336" w:lineRule="auto"/>
              <w:rPr>
                <w:rFonts w:ascii="Times New Roman" w:eastAsia="Times New Roman" w:hAnsi="Times New Roman"/>
                <w:sz w:val="28"/>
                <w:szCs w:val="28"/>
              </w:rPr>
            </w:pPr>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proofErr w:type="spellEnd"/>
          </w:p>
        </w:tc>
        <w:tc>
          <w:tcPr>
            <w:tcW w:w="1890" w:type="dxa"/>
          </w:tcPr>
          <w:p w14:paraId="6B1020A1" w14:textId="37538C5C" w:rsidR="3D0250E9" w:rsidRDefault="1AE4BDD7" w:rsidP="00BD2003">
            <w:pPr>
              <w:tabs>
                <w:tab w:val="left" w:pos="360"/>
              </w:tabs>
              <w:spacing w:line="336" w:lineRule="auto"/>
              <w:jc w:val="center"/>
              <w:outlineLvl w:val="2"/>
              <w:rPr>
                <w:rFonts w:ascii="Times New Roman" w:eastAsia="Times New Roman" w:hAnsi="Times New Roman"/>
                <w:sz w:val="28"/>
                <w:szCs w:val="28"/>
              </w:rPr>
            </w:pPr>
            <w:bookmarkStart w:id="2469" w:name="_Toc152974267"/>
            <w:bookmarkStart w:id="2470" w:name="_Toc152975145"/>
            <w:bookmarkStart w:id="2471" w:name="_Toc153442151"/>
            <w:r w:rsidRPr="10EA46D3">
              <w:rPr>
                <w:rFonts w:ascii="Times New Roman" w:eastAsia="Times New Roman" w:hAnsi="Times New Roman"/>
                <w:sz w:val="28"/>
                <w:szCs w:val="28"/>
              </w:rPr>
              <w:t>NULL</w:t>
            </w:r>
            <w:bookmarkEnd w:id="2469"/>
            <w:bookmarkEnd w:id="2470"/>
            <w:bookmarkEnd w:id="2471"/>
          </w:p>
          <w:p w14:paraId="7A9B5E76" w14:textId="59B83096" w:rsidR="3D0250E9" w:rsidRDefault="3D0250E9" w:rsidP="00BD2003">
            <w:pPr>
              <w:spacing w:line="336" w:lineRule="auto"/>
              <w:jc w:val="center"/>
              <w:rPr>
                <w:rFonts w:ascii="Times New Roman" w:eastAsia="Times New Roman" w:hAnsi="Times New Roman"/>
                <w:sz w:val="28"/>
                <w:szCs w:val="28"/>
              </w:rPr>
            </w:pPr>
          </w:p>
        </w:tc>
      </w:tr>
    </w:tbl>
    <w:p w14:paraId="1CE1251C" w14:textId="64A0E398" w:rsidR="00931444" w:rsidRPr="00846A41" w:rsidRDefault="1E5B6399" w:rsidP="002A0614">
      <w:pPr>
        <w:tabs>
          <w:tab w:val="left" w:pos="360"/>
        </w:tabs>
        <w:spacing w:after="0" w:line="360" w:lineRule="auto"/>
        <w:jc w:val="center"/>
        <w:outlineLvl w:val="4"/>
        <w:rPr>
          <w:rFonts w:ascii="Times New Roman" w:eastAsia="Times New Roman" w:hAnsi="Times New Roman" w:cs="Times New Roman"/>
          <w:b/>
          <w:bCs/>
          <w:color w:val="000000" w:themeColor="text1"/>
          <w:sz w:val="28"/>
          <w:szCs w:val="28"/>
        </w:rPr>
      </w:pPr>
      <w:bookmarkStart w:id="2472" w:name="_Toc152870946"/>
      <w:bookmarkStart w:id="2473" w:name="_Toc153435918"/>
      <w:r w:rsidRPr="1E5B6399">
        <w:rPr>
          <w:rFonts w:ascii="Times New Roman" w:eastAsia="Times New Roman" w:hAnsi="Times New Roman" w:cs="Times New Roman"/>
          <w:b/>
          <w:bCs/>
          <w:color w:val="000000" w:themeColor="text1"/>
          <w:sz w:val="28"/>
          <w:szCs w:val="28"/>
        </w:rPr>
        <w:t xml:space="preserve">H22: </w:t>
      </w:r>
      <w:proofErr w:type="spellStart"/>
      <w:r w:rsidRPr="1E5B6399">
        <w:rPr>
          <w:rFonts w:ascii="Times New Roman" w:eastAsia="Times New Roman" w:hAnsi="Times New Roman" w:cs="Times New Roman"/>
          <w:b/>
          <w:bCs/>
          <w:color w:val="000000" w:themeColor="text1"/>
          <w:sz w:val="28"/>
          <w:szCs w:val="28"/>
        </w:rPr>
        <w:t>Bảng</w:t>
      </w:r>
      <w:proofErr w:type="spellEnd"/>
      <w:r w:rsidRPr="1E5B6399">
        <w:rPr>
          <w:rFonts w:ascii="Times New Roman" w:eastAsia="Times New Roman" w:hAnsi="Times New Roman" w:cs="Times New Roman"/>
          <w:b/>
          <w:bCs/>
          <w:color w:val="000000" w:themeColor="text1"/>
          <w:sz w:val="28"/>
          <w:szCs w:val="28"/>
        </w:rPr>
        <w:t xml:space="preserve"> </w:t>
      </w:r>
      <w:proofErr w:type="spellStart"/>
      <w:r w:rsidRPr="1E5B6399">
        <w:rPr>
          <w:rFonts w:ascii="Times New Roman" w:eastAsia="Times New Roman" w:hAnsi="Times New Roman" w:cs="Times New Roman"/>
          <w:b/>
          <w:bCs/>
          <w:color w:val="000000" w:themeColor="text1"/>
          <w:sz w:val="28"/>
          <w:szCs w:val="28"/>
        </w:rPr>
        <w:t>Xuất</w:t>
      </w:r>
      <w:proofErr w:type="spellEnd"/>
      <w:r w:rsidRPr="1E5B6399">
        <w:rPr>
          <w:rFonts w:ascii="Times New Roman" w:eastAsia="Times New Roman" w:hAnsi="Times New Roman" w:cs="Times New Roman"/>
          <w:b/>
          <w:bCs/>
          <w:color w:val="000000" w:themeColor="text1"/>
          <w:sz w:val="28"/>
          <w:szCs w:val="28"/>
        </w:rPr>
        <w:t xml:space="preserve"> </w:t>
      </w:r>
      <w:proofErr w:type="spellStart"/>
      <w:r w:rsidRPr="1E5B6399">
        <w:rPr>
          <w:rFonts w:ascii="Times New Roman" w:eastAsia="Times New Roman" w:hAnsi="Times New Roman" w:cs="Times New Roman"/>
          <w:b/>
          <w:bCs/>
          <w:color w:val="000000" w:themeColor="text1"/>
          <w:sz w:val="28"/>
          <w:szCs w:val="28"/>
        </w:rPr>
        <w:t>xứ</w:t>
      </w:r>
      <w:bookmarkEnd w:id="2472"/>
      <w:bookmarkEnd w:id="2473"/>
      <w:proofErr w:type="spellEnd"/>
    </w:p>
    <w:p w14:paraId="48D8E132" w14:textId="16B6B0BB" w:rsidR="1AE4BDD7" w:rsidRDefault="1AE4BDD7" w:rsidP="00BD2003">
      <w:pPr>
        <w:tabs>
          <w:tab w:val="left" w:pos="360"/>
        </w:tabs>
        <w:spacing w:after="0" w:line="360" w:lineRule="auto"/>
        <w:jc w:val="center"/>
        <w:rPr>
          <w:rFonts w:ascii="Times New Roman" w:eastAsia="Times New Roman" w:hAnsi="Times New Roman" w:cs="Times New Roman"/>
        </w:rPr>
      </w:pPr>
      <w:r>
        <w:rPr>
          <w:noProof/>
        </w:rPr>
        <w:drawing>
          <wp:inline distT="0" distB="0" distL="0" distR="0" wp14:anchorId="0B9DCA5F" wp14:editId="052BD1BD">
            <wp:extent cx="2762250" cy="2695575"/>
            <wp:effectExtent l="0" t="0" r="0" b="0"/>
            <wp:docPr id="1679733285" name="Picture 167973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33285"/>
                    <pic:cNvPicPr/>
                  </pic:nvPicPr>
                  <pic:blipFill>
                    <a:blip r:embed="rId56">
                      <a:extLst>
                        <a:ext uri="{28A0092B-C50C-407E-A947-70E740481C1C}">
                          <a14:useLocalDpi xmlns:a14="http://schemas.microsoft.com/office/drawing/2010/main" val="0"/>
                        </a:ext>
                      </a:extLst>
                    </a:blip>
                    <a:stretch>
                      <a:fillRect/>
                    </a:stretch>
                  </pic:blipFill>
                  <pic:spPr>
                    <a:xfrm>
                      <a:off x="0" y="0"/>
                      <a:ext cx="2762250" cy="2695575"/>
                    </a:xfrm>
                    <a:prstGeom prst="rect">
                      <a:avLst/>
                    </a:prstGeom>
                  </pic:spPr>
                </pic:pic>
              </a:graphicData>
            </a:graphic>
          </wp:inline>
        </w:drawing>
      </w:r>
    </w:p>
    <w:tbl>
      <w:tblPr>
        <w:tblStyle w:val="TableGrid"/>
        <w:tblW w:w="0" w:type="auto"/>
        <w:tblInd w:w="108" w:type="dxa"/>
        <w:tblLook w:val="04A0" w:firstRow="1" w:lastRow="0" w:firstColumn="1" w:lastColumn="0" w:noHBand="0" w:noVBand="1"/>
      </w:tblPr>
      <w:tblGrid>
        <w:gridCol w:w="810"/>
        <w:gridCol w:w="1710"/>
        <w:gridCol w:w="2250"/>
        <w:gridCol w:w="2160"/>
        <w:gridCol w:w="1890"/>
      </w:tblGrid>
      <w:tr w:rsidR="438C8037" w14:paraId="0C61F587" w14:textId="77777777" w:rsidTr="1AE4BDD7">
        <w:trPr>
          <w:trHeight w:val="300"/>
        </w:trPr>
        <w:tc>
          <w:tcPr>
            <w:tcW w:w="8820" w:type="dxa"/>
            <w:gridSpan w:val="5"/>
            <w:shd w:val="clear" w:color="auto" w:fill="ED7D31" w:themeFill="accent2"/>
          </w:tcPr>
          <w:p w14:paraId="7BA7CA95" w14:textId="44D93311"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474" w:name="_Toc152974268"/>
            <w:bookmarkStart w:id="2475" w:name="_Toc152975146"/>
            <w:bookmarkStart w:id="2476" w:name="_Toc153442152"/>
            <w:proofErr w:type="spellStart"/>
            <w:r w:rsidRPr="10EA46D3">
              <w:rPr>
                <w:rFonts w:ascii="Times New Roman" w:eastAsia="Times New Roman" w:hAnsi="Times New Roman"/>
                <w:b/>
                <w:sz w:val="28"/>
                <w:szCs w:val="28"/>
              </w:rPr>
              <w:t>Bảng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xuat_xu</w:t>
            </w:r>
            <w:bookmarkEnd w:id="2474"/>
            <w:bookmarkEnd w:id="2475"/>
            <w:bookmarkEnd w:id="2476"/>
            <w:proofErr w:type="spellEnd"/>
          </w:p>
        </w:tc>
      </w:tr>
      <w:tr w:rsidR="438C8037" w14:paraId="5CE35B1D" w14:textId="77777777" w:rsidTr="1AE4BDD7">
        <w:trPr>
          <w:trHeight w:val="300"/>
        </w:trPr>
        <w:tc>
          <w:tcPr>
            <w:tcW w:w="810" w:type="dxa"/>
            <w:shd w:val="clear" w:color="auto" w:fill="ED7D31" w:themeFill="accent2"/>
          </w:tcPr>
          <w:p w14:paraId="10185D15" w14:textId="77777777"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477" w:name="_Toc152974269"/>
            <w:bookmarkStart w:id="2478" w:name="_Toc152975147"/>
            <w:bookmarkStart w:id="2479" w:name="_Toc153442153"/>
            <w:r w:rsidRPr="10EA46D3">
              <w:rPr>
                <w:rFonts w:ascii="Times New Roman" w:eastAsia="Times New Roman" w:hAnsi="Times New Roman"/>
                <w:b/>
                <w:sz w:val="28"/>
                <w:szCs w:val="28"/>
              </w:rPr>
              <w:t>STT</w:t>
            </w:r>
            <w:bookmarkEnd w:id="2477"/>
            <w:bookmarkEnd w:id="2478"/>
            <w:bookmarkEnd w:id="2479"/>
          </w:p>
        </w:tc>
        <w:tc>
          <w:tcPr>
            <w:tcW w:w="1710" w:type="dxa"/>
            <w:shd w:val="clear" w:color="auto" w:fill="ED7D31" w:themeFill="accent2"/>
          </w:tcPr>
          <w:p w14:paraId="2EF45CAA" w14:textId="77777777"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480" w:name="_Toc152974270"/>
            <w:bookmarkStart w:id="2481" w:name="_Toc152975148"/>
            <w:bookmarkStart w:id="2482" w:name="_Toc153442154"/>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trường</w:t>
            </w:r>
            <w:bookmarkEnd w:id="2480"/>
            <w:bookmarkEnd w:id="2481"/>
            <w:bookmarkEnd w:id="2482"/>
            <w:proofErr w:type="spellEnd"/>
          </w:p>
        </w:tc>
        <w:tc>
          <w:tcPr>
            <w:tcW w:w="2250" w:type="dxa"/>
            <w:shd w:val="clear" w:color="auto" w:fill="ED7D31" w:themeFill="accent2"/>
          </w:tcPr>
          <w:p w14:paraId="79C76A4E" w14:textId="77777777"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483" w:name="_Toc152974271"/>
            <w:bookmarkStart w:id="2484" w:name="_Toc152975149"/>
            <w:bookmarkStart w:id="2485" w:name="_Toc153442155"/>
            <w:proofErr w:type="spellStart"/>
            <w:r w:rsidRPr="10EA46D3">
              <w:rPr>
                <w:rFonts w:ascii="Times New Roman" w:eastAsia="Times New Roman" w:hAnsi="Times New Roman"/>
                <w:b/>
                <w:sz w:val="28"/>
                <w:szCs w:val="28"/>
              </w:rPr>
              <w:t>Kiểu</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dữ</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liệu</w:t>
            </w:r>
            <w:bookmarkEnd w:id="2483"/>
            <w:bookmarkEnd w:id="2484"/>
            <w:bookmarkEnd w:id="2485"/>
            <w:proofErr w:type="spellEnd"/>
          </w:p>
        </w:tc>
        <w:tc>
          <w:tcPr>
            <w:tcW w:w="2160" w:type="dxa"/>
            <w:shd w:val="clear" w:color="auto" w:fill="ED7D31" w:themeFill="accent2"/>
          </w:tcPr>
          <w:p w14:paraId="2388898B" w14:textId="77777777"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486" w:name="_Toc152974272"/>
            <w:bookmarkStart w:id="2487" w:name="_Toc152975150"/>
            <w:bookmarkStart w:id="2488" w:name="_Toc153442156"/>
            <w:proofErr w:type="spellStart"/>
            <w:r w:rsidRPr="10EA46D3">
              <w:rPr>
                <w:rFonts w:ascii="Times New Roman" w:eastAsia="Times New Roman" w:hAnsi="Times New Roman"/>
                <w:b/>
                <w:sz w:val="28"/>
                <w:szCs w:val="28"/>
              </w:rPr>
              <w:t>Mô</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tả</w:t>
            </w:r>
            <w:bookmarkEnd w:id="2486"/>
            <w:bookmarkEnd w:id="2487"/>
            <w:bookmarkEnd w:id="2488"/>
            <w:proofErr w:type="spellEnd"/>
          </w:p>
        </w:tc>
        <w:tc>
          <w:tcPr>
            <w:tcW w:w="1890" w:type="dxa"/>
            <w:shd w:val="clear" w:color="auto" w:fill="ED7D31" w:themeFill="accent2"/>
          </w:tcPr>
          <w:p w14:paraId="4CB549B0" w14:textId="77777777"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489" w:name="_Toc152974273"/>
            <w:bookmarkStart w:id="2490" w:name="_Toc152975151"/>
            <w:bookmarkStart w:id="2491" w:name="_Toc153442157"/>
            <w:proofErr w:type="spellStart"/>
            <w:r w:rsidRPr="10EA46D3">
              <w:rPr>
                <w:rFonts w:ascii="Times New Roman" w:eastAsia="Times New Roman" w:hAnsi="Times New Roman"/>
                <w:b/>
                <w:sz w:val="28"/>
                <w:szCs w:val="28"/>
              </w:rPr>
              <w:t>Ràng</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buộc</w:t>
            </w:r>
            <w:bookmarkEnd w:id="2489"/>
            <w:bookmarkEnd w:id="2490"/>
            <w:bookmarkEnd w:id="2491"/>
            <w:proofErr w:type="spellEnd"/>
          </w:p>
        </w:tc>
      </w:tr>
      <w:tr w:rsidR="438C8037" w14:paraId="6D60C99E" w14:textId="77777777" w:rsidTr="1AE4BDD7">
        <w:trPr>
          <w:trHeight w:val="300"/>
        </w:trPr>
        <w:tc>
          <w:tcPr>
            <w:tcW w:w="810" w:type="dxa"/>
          </w:tcPr>
          <w:p w14:paraId="72F38D87" w14:textId="77777777"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492" w:name="_Toc152974274"/>
            <w:bookmarkStart w:id="2493" w:name="_Toc152975152"/>
            <w:bookmarkStart w:id="2494" w:name="_Toc153442158"/>
            <w:r w:rsidRPr="10EA46D3">
              <w:rPr>
                <w:rFonts w:ascii="Times New Roman" w:eastAsia="Times New Roman" w:hAnsi="Times New Roman"/>
                <w:b/>
                <w:sz w:val="28"/>
                <w:szCs w:val="28"/>
              </w:rPr>
              <w:t>1</w:t>
            </w:r>
            <w:bookmarkEnd w:id="2492"/>
            <w:bookmarkEnd w:id="2493"/>
            <w:bookmarkEnd w:id="2494"/>
          </w:p>
        </w:tc>
        <w:tc>
          <w:tcPr>
            <w:tcW w:w="1710" w:type="dxa"/>
          </w:tcPr>
          <w:p w14:paraId="25FA6477" w14:textId="0DA9109C"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495" w:name="_Toc152974275"/>
            <w:bookmarkStart w:id="2496" w:name="_Toc152975153"/>
            <w:bookmarkStart w:id="2497" w:name="_Toc153442159"/>
            <w:proofErr w:type="spellStart"/>
            <w:r w:rsidRPr="10EA46D3">
              <w:rPr>
                <w:rFonts w:ascii="Times New Roman" w:eastAsia="Times New Roman" w:hAnsi="Times New Roman"/>
                <w:sz w:val="28"/>
                <w:szCs w:val="28"/>
              </w:rPr>
              <w:t>Id_xx</w:t>
            </w:r>
            <w:bookmarkEnd w:id="2495"/>
            <w:bookmarkEnd w:id="2496"/>
            <w:bookmarkEnd w:id="2497"/>
            <w:proofErr w:type="spellEnd"/>
          </w:p>
        </w:tc>
        <w:tc>
          <w:tcPr>
            <w:tcW w:w="2250" w:type="dxa"/>
          </w:tcPr>
          <w:p w14:paraId="3C37E43A" w14:textId="2348F292"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498" w:name="_Toc152974276"/>
            <w:bookmarkStart w:id="2499" w:name="_Toc152975154"/>
            <w:bookmarkStart w:id="2500" w:name="_Toc153442160"/>
            <w:r w:rsidRPr="10EA46D3">
              <w:rPr>
                <w:rFonts w:ascii="Times New Roman" w:eastAsia="Times New Roman" w:hAnsi="Times New Roman"/>
                <w:sz w:val="28"/>
                <w:szCs w:val="28"/>
              </w:rPr>
              <w:t>INT</w:t>
            </w:r>
            <w:bookmarkEnd w:id="2498"/>
            <w:bookmarkEnd w:id="2499"/>
            <w:bookmarkEnd w:id="2500"/>
          </w:p>
        </w:tc>
        <w:tc>
          <w:tcPr>
            <w:tcW w:w="2160" w:type="dxa"/>
          </w:tcPr>
          <w:p w14:paraId="0158553D" w14:textId="210DF13B" w:rsidR="438C8037" w:rsidRDefault="438C8037" w:rsidP="00BD2003">
            <w:pPr>
              <w:tabs>
                <w:tab w:val="left" w:pos="360"/>
              </w:tabs>
              <w:spacing w:line="360" w:lineRule="auto"/>
              <w:outlineLvl w:val="2"/>
              <w:rPr>
                <w:rFonts w:ascii="Times New Roman" w:eastAsia="Times New Roman" w:hAnsi="Times New Roman"/>
                <w:sz w:val="28"/>
                <w:szCs w:val="28"/>
              </w:rPr>
            </w:pPr>
            <w:bookmarkStart w:id="2501" w:name="_Toc152974277"/>
            <w:bookmarkStart w:id="2502" w:name="_Toc152975155"/>
            <w:bookmarkStart w:id="2503" w:name="_Toc153442161"/>
            <w:r w:rsidRPr="10EA46D3">
              <w:rPr>
                <w:rFonts w:ascii="Times New Roman" w:eastAsia="Times New Roman" w:hAnsi="Times New Roman"/>
                <w:sz w:val="28"/>
                <w:szCs w:val="28"/>
              </w:rPr>
              <w:t xml:space="preserve">Id </w:t>
            </w:r>
            <w:proofErr w:type="spellStart"/>
            <w:r w:rsidRPr="10EA46D3">
              <w:rPr>
                <w:rFonts w:ascii="Times New Roman" w:eastAsia="Times New Roman" w:hAnsi="Times New Roman"/>
                <w:sz w:val="28"/>
                <w:szCs w:val="28"/>
              </w:rPr>
              <w:t>xuất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xứ</w:t>
            </w:r>
            <w:bookmarkEnd w:id="2501"/>
            <w:bookmarkEnd w:id="2502"/>
            <w:bookmarkEnd w:id="2503"/>
            <w:proofErr w:type="spellEnd"/>
          </w:p>
        </w:tc>
        <w:tc>
          <w:tcPr>
            <w:tcW w:w="1890" w:type="dxa"/>
          </w:tcPr>
          <w:p w14:paraId="70A3B905" w14:textId="77777777"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04" w:name="_Toc152974278"/>
            <w:bookmarkStart w:id="2505" w:name="_Toc152975156"/>
            <w:bookmarkStart w:id="2506" w:name="_Toc153442162"/>
            <w:r w:rsidRPr="10EA46D3">
              <w:rPr>
                <w:rFonts w:ascii="Times New Roman" w:eastAsia="Times New Roman" w:hAnsi="Times New Roman"/>
                <w:sz w:val="28"/>
                <w:szCs w:val="28"/>
              </w:rPr>
              <w:t>PK</w:t>
            </w:r>
            <w:bookmarkEnd w:id="2504"/>
            <w:bookmarkEnd w:id="2505"/>
            <w:bookmarkEnd w:id="2506"/>
          </w:p>
        </w:tc>
      </w:tr>
      <w:tr w:rsidR="438C8037" w14:paraId="14070F69" w14:textId="77777777" w:rsidTr="1AE4BDD7">
        <w:trPr>
          <w:trHeight w:val="300"/>
        </w:trPr>
        <w:tc>
          <w:tcPr>
            <w:tcW w:w="810" w:type="dxa"/>
          </w:tcPr>
          <w:p w14:paraId="4AD6FC6C" w14:textId="77777777"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507" w:name="_Toc152974279"/>
            <w:bookmarkStart w:id="2508" w:name="_Toc152975157"/>
            <w:bookmarkStart w:id="2509" w:name="_Toc153442163"/>
            <w:r w:rsidRPr="10EA46D3">
              <w:rPr>
                <w:rFonts w:ascii="Times New Roman" w:eastAsia="Times New Roman" w:hAnsi="Times New Roman"/>
                <w:b/>
                <w:sz w:val="28"/>
                <w:szCs w:val="28"/>
              </w:rPr>
              <w:t>2</w:t>
            </w:r>
            <w:bookmarkEnd w:id="2507"/>
            <w:bookmarkEnd w:id="2508"/>
            <w:bookmarkEnd w:id="2509"/>
          </w:p>
        </w:tc>
        <w:tc>
          <w:tcPr>
            <w:tcW w:w="1710" w:type="dxa"/>
          </w:tcPr>
          <w:p w14:paraId="35F563FA" w14:textId="4FB397C8"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10" w:name="_Toc152974280"/>
            <w:bookmarkStart w:id="2511" w:name="_Toc152975158"/>
            <w:bookmarkStart w:id="2512" w:name="_Toc153442164"/>
            <w:proofErr w:type="spellStart"/>
            <w:r w:rsidRPr="10EA46D3">
              <w:rPr>
                <w:rFonts w:ascii="Times New Roman" w:eastAsia="Times New Roman" w:hAnsi="Times New Roman"/>
                <w:sz w:val="28"/>
                <w:szCs w:val="28"/>
              </w:rPr>
              <w:t>Ma_xx</w:t>
            </w:r>
            <w:bookmarkEnd w:id="2510"/>
            <w:bookmarkEnd w:id="2511"/>
            <w:bookmarkEnd w:id="2512"/>
            <w:proofErr w:type="spellEnd"/>
          </w:p>
        </w:tc>
        <w:tc>
          <w:tcPr>
            <w:tcW w:w="2250" w:type="dxa"/>
          </w:tcPr>
          <w:p w14:paraId="14C58A2F" w14:textId="64F7AE19"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13" w:name="_Toc152974281"/>
            <w:bookmarkStart w:id="2514" w:name="_Toc152975159"/>
            <w:bookmarkStart w:id="2515" w:name="_Toc153442165"/>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513"/>
            <w:bookmarkEnd w:id="2514"/>
            <w:bookmarkEnd w:id="2515"/>
          </w:p>
        </w:tc>
        <w:tc>
          <w:tcPr>
            <w:tcW w:w="2160" w:type="dxa"/>
          </w:tcPr>
          <w:p w14:paraId="192A8195" w14:textId="7D528C34" w:rsidR="438C8037" w:rsidRDefault="438C8037" w:rsidP="00BD2003">
            <w:pPr>
              <w:tabs>
                <w:tab w:val="left" w:pos="360"/>
              </w:tabs>
              <w:spacing w:line="360" w:lineRule="auto"/>
              <w:outlineLvl w:val="2"/>
              <w:rPr>
                <w:rFonts w:ascii="Times New Roman" w:eastAsia="Times New Roman" w:hAnsi="Times New Roman"/>
                <w:sz w:val="28"/>
                <w:szCs w:val="28"/>
              </w:rPr>
            </w:pPr>
            <w:bookmarkStart w:id="2516" w:name="_Toc152974282"/>
            <w:bookmarkStart w:id="2517" w:name="_Toc152975160"/>
            <w:bookmarkStart w:id="2518" w:name="_Toc153442166"/>
            <w:proofErr w:type="spellStart"/>
            <w:r w:rsidRPr="10EA46D3">
              <w:rPr>
                <w:rFonts w:ascii="Times New Roman" w:eastAsia="Times New Roman" w:hAnsi="Times New Roman"/>
                <w:sz w:val="28"/>
                <w:szCs w:val="28"/>
              </w:rPr>
              <w:t>Mã</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xuất</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xứ</w:t>
            </w:r>
            <w:bookmarkEnd w:id="2516"/>
            <w:bookmarkEnd w:id="2517"/>
            <w:bookmarkEnd w:id="2518"/>
            <w:proofErr w:type="spellEnd"/>
          </w:p>
        </w:tc>
        <w:tc>
          <w:tcPr>
            <w:tcW w:w="1890" w:type="dxa"/>
          </w:tcPr>
          <w:p w14:paraId="0FDBFFD3" w14:textId="151B9AE5"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19" w:name="_Toc152974283"/>
            <w:bookmarkStart w:id="2520" w:name="_Toc152975161"/>
            <w:bookmarkStart w:id="2521" w:name="_Toc153442167"/>
            <w:r w:rsidRPr="10EA46D3">
              <w:rPr>
                <w:rFonts w:ascii="Times New Roman" w:eastAsia="Times New Roman" w:hAnsi="Times New Roman"/>
                <w:sz w:val="28"/>
                <w:szCs w:val="28"/>
              </w:rPr>
              <w:t>NULL</w:t>
            </w:r>
            <w:bookmarkEnd w:id="2519"/>
            <w:bookmarkEnd w:id="2520"/>
            <w:bookmarkEnd w:id="2521"/>
          </w:p>
        </w:tc>
      </w:tr>
      <w:tr w:rsidR="438C8037" w14:paraId="41C70F40" w14:textId="77777777" w:rsidTr="1AE4BDD7">
        <w:trPr>
          <w:trHeight w:val="300"/>
        </w:trPr>
        <w:tc>
          <w:tcPr>
            <w:tcW w:w="810" w:type="dxa"/>
          </w:tcPr>
          <w:p w14:paraId="009E745E" w14:textId="50BD7DF2"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522" w:name="_Toc152974284"/>
            <w:bookmarkStart w:id="2523" w:name="_Toc152975162"/>
            <w:bookmarkStart w:id="2524" w:name="_Toc153442168"/>
            <w:r w:rsidRPr="10EA46D3">
              <w:rPr>
                <w:rFonts w:ascii="Times New Roman" w:eastAsia="Times New Roman" w:hAnsi="Times New Roman"/>
                <w:b/>
                <w:sz w:val="28"/>
                <w:szCs w:val="28"/>
              </w:rPr>
              <w:t>3</w:t>
            </w:r>
            <w:bookmarkEnd w:id="2522"/>
            <w:bookmarkEnd w:id="2523"/>
            <w:bookmarkEnd w:id="2524"/>
          </w:p>
        </w:tc>
        <w:tc>
          <w:tcPr>
            <w:tcW w:w="1710" w:type="dxa"/>
          </w:tcPr>
          <w:p w14:paraId="227AE3AA" w14:textId="45B96F95"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25" w:name="_Toc152974285"/>
            <w:bookmarkStart w:id="2526" w:name="_Toc152975163"/>
            <w:bookmarkStart w:id="2527" w:name="_Toc153442169"/>
            <w:proofErr w:type="spellStart"/>
            <w:r w:rsidRPr="10EA46D3">
              <w:rPr>
                <w:rFonts w:ascii="Times New Roman" w:eastAsia="Times New Roman" w:hAnsi="Times New Roman"/>
                <w:sz w:val="28"/>
                <w:szCs w:val="28"/>
              </w:rPr>
              <w:t>Ten_nuoc</w:t>
            </w:r>
            <w:bookmarkEnd w:id="2525"/>
            <w:bookmarkEnd w:id="2526"/>
            <w:bookmarkEnd w:id="2527"/>
            <w:proofErr w:type="spellEnd"/>
          </w:p>
        </w:tc>
        <w:tc>
          <w:tcPr>
            <w:tcW w:w="2250" w:type="dxa"/>
          </w:tcPr>
          <w:p w14:paraId="44422C42" w14:textId="32DAAA1B"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28" w:name="_Toc152974286"/>
            <w:bookmarkStart w:id="2529" w:name="_Toc152975164"/>
            <w:bookmarkStart w:id="2530" w:name="_Toc153442170"/>
            <w:proofErr w:type="gramStart"/>
            <w:r w:rsidRPr="10EA46D3">
              <w:rPr>
                <w:rFonts w:ascii="Times New Roman" w:eastAsia="Times New Roman" w:hAnsi="Times New Roman"/>
                <w:sz w:val="28"/>
                <w:szCs w:val="28"/>
              </w:rPr>
              <w:t>VARCHAR(</w:t>
            </w:r>
            <w:proofErr w:type="gramEnd"/>
            <w:r w:rsidRPr="10EA46D3">
              <w:rPr>
                <w:rFonts w:ascii="Times New Roman" w:eastAsia="Times New Roman" w:hAnsi="Times New Roman"/>
                <w:sz w:val="28"/>
                <w:szCs w:val="28"/>
              </w:rPr>
              <w:t>255)</w:t>
            </w:r>
            <w:bookmarkEnd w:id="2528"/>
            <w:bookmarkEnd w:id="2529"/>
            <w:bookmarkEnd w:id="2530"/>
          </w:p>
        </w:tc>
        <w:tc>
          <w:tcPr>
            <w:tcW w:w="2160" w:type="dxa"/>
          </w:tcPr>
          <w:p w14:paraId="7CBC84E0" w14:textId="1BCF2B7B" w:rsidR="438C8037" w:rsidRDefault="438C8037" w:rsidP="00BD2003">
            <w:pPr>
              <w:tabs>
                <w:tab w:val="left" w:pos="360"/>
              </w:tabs>
              <w:spacing w:line="360" w:lineRule="auto"/>
              <w:outlineLvl w:val="2"/>
              <w:rPr>
                <w:rFonts w:ascii="Times New Roman" w:eastAsia="Times New Roman" w:hAnsi="Times New Roman"/>
                <w:sz w:val="28"/>
                <w:szCs w:val="28"/>
              </w:rPr>
            </w:pPr>
            <w:bookmarkStart w:id="2531" w:name="_Toc152974287"/>
            <w:bookmarkStart w:id="2532" w:name="_Toc152975165"/>
            <w:bookmarkStart w:id="2533" w:name="_Toc153442171"/>
            <w:proofErr w:type="spellStart"/>
            <w:r w:rsidRPr="10EA46D3">
              <w:rPr>
                <w:rFonts w:ascii="Times New Roman" w:eastAsia="Times New Roman" w:hAnsi="Times New Roman"/>
                <w:sz w:val="28"/>
                <w:szCs w:val="28"/>
              </w:rPr>
              <w:t>Tên</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nước</w:t>
            </w:r>
            <w:bookmarkEnd w:id="2531"/>
            <w:bookmarkEnd w:id="2532"/>
            <w:bookmarkEnd w:id="2533"/>
            <w:proofErr w:type="spellEnd"/>
          </w:p>
        </w:tc>
        <w:tc>
          <w:tcPr>
            <w:tcW w:w="1890" w:type="dxa"/>
          </w:tcPr>
          <w:p w14:paraId="57D60650" w14:textId="77777777"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34" w:name="_Toc152974288"/>
            <w:bookmarkStart w:id="2535" w:name="_Toc152975166"/>
            <w:bookmarkStart w:id="2536" w:name="_Toc153442172"/>
            <w:r w:rsidRPr="10EA46D3">
              <w:rPr>
                <w:rFonts w:ascii="Times New Roman" w:eastAsia="Times New Roman" w:hAnsi="Times New Roman"/>
                <w:sz w:val="28"/>
                <w:szCs w:val="28"/>
              </w:rPr>
              <w:t>NULL</w:t>
            </w:r>
            <w:bookmarkEnd w:id="2534"/>
            <w:bookmarkEnd w:id="2535"/>
            <w:bookmarkEnd w:id="2536"/>
          </w:p>
        </w:tc>
      </w:tr>
      <w:tr w:rsidR="438C8037" w14:paraId="09289360" w14:textId="77777777" w:rsidTr="1AE4BDD7">
        <w:trPr>
          <w:trHeight w:val="300"/>
        </w:trPr>
        <w:tc>
          <w:tcPr>
            <w:tcW w:w="810" w:type="dxa"/>
          </w:tcPr>
          <w:p w14:paraId="44DB6CF5" w14:textId="2C7CF667" w:rsidR="438C8037" w:rsidRDefault="438C8037" w:rsidP="00BD2003">
            <w:pPr>
              <w:tabs>
                <w:tab w:val="left" w:pos="360"/>
              </w:tabs>
              <w:spacing w:line="360" w:lineRule="auto"/>
              <w:jc w:val="center"/>
              <w:outlineLvl w:val="2"/>
              <w:rPr>
                <w:rFonts w:ascii="Times New Roman" w:eastAsia="Times New Roman" w:hAnsi="Times New Roman"/>
                <w:b/>
                <w:sz w:val="28"/>
                <w:szCs w:val="28"/>
              </w:rPr>
            </w:pPr>
            <w:bookmarkStart w:id="2537" w:name="_Toc152974289"/>
            <w:bookmarkStart w:id="2538" w:name="_Toc152975167"/>
            <w:bookmarkStart w:id="2539" w:name="_Toc153442173"/>
            <w:r w:rsidRPr="10EA46D3">
              <w:rPr>
                <w:rFonts w:ascii="Times New Roman" w:eastAsia="Times New Roman" w:hAnsi="Times New Roman"/>
                <w:b/>
                <w:sz w:val="28"/>
                <w:szCs w:val="28"/>
              </w:rPr>
              <w:t>4</w:t>
            </w:r>
            <w:bookmarkEnd w:id="2537"/>
            <w:bookmarkEnd w:id="2538"/>
            <w:bookmarkEnd w:id="2539"/>
          </w:p>
        </w:tc>
        <w:tc>
          <w:tcPr>
            <w:tcW w:w="1710" w:type="dxa"/>
          </w:tcPr>
          <w:p w14:paraId="3D94E95D" w14:textId="48372D02"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40" w:name="_Toc152974290"/>
            <w:bookmarkStart w:id="2541" w:name="_Toc152975168"/>
            <w:bookmarkStart w:id="2542" w:name="_Toc153442174"/>
            <w:proofErr w:type="spellStart"/>
            <w:r w:rsidRPr="10EA46D3">
              <w:rPr>
                <w:rFonts w:ascii="Times New Roman" w:eastAsia="Times New Roman" w:hAnsi="Times New Roman"/>
                <w:sz w:val="28"/>
                <w:szCs w:val="28"/>
              </w:rPr>
              <w:t>Trang_thai</w:t>
            </w:r>
            <w:bookmarkEnd w:id="2540"/>
            <w:bookmarkEnd w:id="2541"/>
            <w:bookmarkEnd w:id="2542"/>
            <w:proofErr w:type="spellEnd"/>
          </w:p>
        </w:tc>
        <w:tc>
          <w:tcPr>
            <w:tcW w:w="2250" w:type="dxa"/>
          </w:tcPr>
          <w:p w14:paraId="03C3F242" w14:textId="0A861604"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43" w:name="_Toc152974291"/>
            <w:bookmarkStart w:id="2544" w:name="_Toc152975169"/>
            <w:bookmarkStart w:id="2545" w:name="_Toc153442175"/>
            <w:r w:rsidRPr="10EA46D3">
              <w:rPr>
                <w:rFonts w:ascii="Times New Roman" w:eastAsia="Times New Roman" w:hAnsi="Times New Roman"/>
                <w:sz w:val="28"/>
                <w:szCs w:val="28"/>
              </w:rPr>
              <w:t>INT</w:t>
            </w:r>
            <w:bookmarkEnd w:id="2543"/>
            <w:bookmarkEnd w:id="2544"/>
            <w:bookmarkEnd w:id="2545"/>
          </w:p>
        </w:tc>
        <w:tc>
          <w:tcPr>
            <w:tcW w:w="2160" w:type="dxa"/>
          </w:tcPr>
          <w:p w14:paraId="26A0B32C" w14:textId="42A9E87D" w:rsidR="438C8037" w:rsidRDefault="438C8037" w:rsidP="00BD2003">
            <w:pPr>
              <w:tabs>
                <w:tab w:val="left" w:pos="360"/>
              </w:tabs>
              <w:spacing w:line="360" w:lineRule="auto"/>
              <w:outlineLvl w:val="2"/>
              <w:rPr>
                <w:rFonts w:ascii="Times New Roman" w:eastAsia="Times New Roman" w:hAnsi="Times New Roman"/>
                <w:sz w:val="28"/>
                <w:szCs w:val="28"/>
              </w:rPr>
            </w:pPr>
            <w:bookmarkStart w:id="2546" w:name="_Toc152974292"/>
            <w:bookmarkStart w:id="2547" w:name="_Toc152975170"/>
            <w:bookmarkStart w:id="2548" w:name="_Toc153442176"/>
            <w:proofErr w:type="spellStart"/>
            <w:r w:rsidRPr="10EA46D3">
              <w:rPr>
                <w:rFonts w:ascii="Times New Roman" w:eastAsia="Times New Roman" w:hAnsi="Times New Roman"/>
                <w:sz w:val="28"/>
                <w:szCs w:val="28"/>
              </w:rPr>
              <w:t>Trạng</w:t>
            </w:r>
            <w:proofErr w:type="spellEnd"/>
            <w:r w:rsidRPr="10EA46D3">
              <w:rPr>
                <w:rFonts w:ascii="Times New Roman" w:eastAsia="Times New Roman" w:hAnsi="Times New Roman"/>
                <w:sz w:val="28"/>
                <w:szCs w:val="28"/>
              </w:rPr>
              <w:t xml:space="preserve"> </w:t>
            </w:r>
            <w:proofErr w:type="spellStart"/>
            <w:r w:rsidRPr="10EA46D3">
              <w:rPr>
                <w:rFonts w:ascii="Times New Roman" w:eastAsia="Times New Roman" w:hAnsi="Times New Roman"/>
                <w:sz w:val="28"/>
                <w:szCs w:val="28"/>
              </w:rPr>
              <w:t>thái</w:t>
            </w:r>
            <w:bookmarkEnd w:id="2546"/>
            <w:bookmarkEnd w:id="2547"/>
            <w:bookmarkEnd w:id="2548"/>
            <w:proofErr w:type="spellEnd"/>
          </w:p>
        </w:tc>
        <w:tc>
          <w:tcPr>
            <w:tcW w:w="1890" w:type="dxa"/>
          </w:tcPr>
          <w:p w14:paraId="60C05BB7" w14:textId="77777777" w:rsidR="438C8037" w:rsidRDefault="438C8037" w:rsidP="00BD2003">
            <w:pPr>
              <w:tabs>
                <w:tab w:val="left" w:pos="360"/>
              </w:tabs>
              <w:spacing w:line="360" w:lineRule="auto"/>
              <w:jc w:val="center"/>
              <w:outlineLvl w:val="2"/>
              <w:rPr>
                <w:rFonts w:ascii="Times New Roman" w:eastAsia="Times New Roman" w:hAnsi="Times New Roman"/>
                <w:sz w:val="28"/>
                <w:szCs w:val="28"/>
              </w:rPr>
            </w:pPr>
            <w:bookmarkStart w:id="2549" w:name="_Toc152974293"/>
            <w:bookmarkStart w:id="2550" w:name="_Toc152975171"/>
            <w:bookmarkStart w:id="2551" w:name="_Toc153442177"/>
            <w:r w:rsidRPr="10EA46D3">
              <w:rPr>
                <w:rFonts w:ascii="Times New Roman" w:eastAsia="Times New Roman" w:hAnsi="Times New Roman"/>
                <w:sz w:val="28"/>
                <w:szCs w:val="28"/>
              </w:rPr>
              <w:t>NULL</w:t>
            </w:r>
            <w:bookmarkEnd w:id="2549"/>
            <w:bookmarkEnd w:id="2550"/>
            <w:bookmarkEnd w:id="2551"/>
          </w:p>
        </w:tc>
      </w:tr>
    </w:tbl>
    <w:p w14:paraId="1E4EE0E7" w14:textId="389F20E1" w:rsidR="00931444" w:rsidRPr="00846A41" w:rsidRDefault="00931444" w:rsidP="00BD2003">
      <w:pPr>
        <w:spacing w:after="0" w:line="360" w:lineRule="auto"/>
        <w:rPr>
          <w:rFonts w:ascii="Times New Roman" w:eastAsia="Times New Roman" w:hAnsi="Times New Roman" w:cs="Times New Roman"/>
        </w:rPr>
      </w:pPr>
    </w:p>
    <w:p w14:paraId="414BAD9C" w14:textId="7B3E6024" w:rsidR="00931444" w:rsidRPr="00846A41" w:rsidRDefault="00931444" w:rsidP="00BD2003">
      <w:pPr>
        <w:spacing w:after="0" w:line="360" w:lineRule="auto"/>
        <w:rPr>
          <w:rFonts w:ascii="Times New Roman" w:eastAsia="Times New Roman" w:hAnsi="Times New Roman" w:cs="Times New Roman"/>
          <w:b/>
          <w:i/>
          <w:sz w:val="28"/>
          <w:szCs w:val="28"/>
        </w:rPr>
      </w:pPr>
    </w:p>
    <w:p w14:paraId="72E8EDFB" w14:textId="750FA8F5" w:rsidR="6A6B8116" w:rsidRDefault="6A6B8116" w:rsidP="6A6B8116">
      <w:pPr>
        <w:spacing w:after="0" w:line="360" w:lineRule="auto"/>
        <w:rPr>
          <w:rFonts w:ascii="Times New Roman" w:eastAsia="Times New Roman" w:hAnsi="Times New Roman" w:cs="Times New Roman"/>
          <w:b/>
          <w:bCs/>
          <w:i/>
          <w:iCs/>
          <w:sz w:val="28"/>
          <w:szCs w:val="28"/>
        </w:rPr>
      </w:pPr>
    </w:p>
    <w:p w14:paraId="0754E0E9" w14:textId="23DC7776" w:rsidR="6A6B8116" w:rsidRDefault="6A6B8116" w:rsidP="6A6B8116">
      <w:pPr>
        <w:spacing w:after="0" w:line="360" w:lineRule="auto"/>
        <w:rPr>
          <w:rFonts w:ascii="Times New Roman" w:eastAsia="Times New Roman" w:hAnsi="Times New Roman" w:cs="Times New Roman"/>
          <w:b/>
          <w:bCs/>
          <w:i/>
          <w:iCs/>
          <w:sz w:val="28"/>
          <w:szCs w:val="28"/>
        </w:rPr>
      </w:pPr>
    </w:p>
    <w:p w14:paraId="193EC9D2" w14:textId="00B1F691" w:rsidR="6A6B8116" w:rsidRDefault="6A6B8116" w:rsidP="6A6B8116">
      <w:pPr>
        <w:spacing w:after="0" w:line="360" w:lineRule="auto"/>
        <w:rPr>
          <w:rFonts w:ascii="Times New Roman" w:eastAsia="Times New Roman" w:hAnsi="Times New Roman" w:cs="Times New Roman"/>
          <w:b/>
          <w:bCs/>
          <w:i/>
          <w:iCs/>
          <w:sz w:val="28"/>
          <w:szCs w:val="28"/>
        </w:rPr>
      </w:pPr>
    </w:p>
    <w:p w14:paraId="7CACBB17" w14:textId="0E257FBB" w:rsidR="6A6B8116" w:rsidRDefault="6A6B8116" w:rsidP="6A6B8116">
      <w:pPr>
        <w:spacing w:after="0" w:line="360" w:lineRule="auto"/>
        <w:rPr>
          <w:rFonts w:ascii="Times New Roman" w:eastAsia="Times New Roman" w:hAnsi="Times New Roman" w:cs="Times New Roman"/>
          <w:b/>
          <w:bCs/>
          <w:i/>
          <w:iCs/>
          <w:sz w:val="28"/>
          <w:szCs w:val="28"/>
        </w:rPr>
      </w:pPr>
    </w:p>
    <w:p w14:paraId="7AA93C70" w14:textId="22387444" w:rsidR="6A6B8116" w:rsidRDefault="6A6B8116" w:rsidP="6A6B8116">
      <w:pPr>
        <w:spacing w:after="0" w:line="360" w:lineRule="auto"/>
        <w:rPr>
          <w:rFonts w:ascii="Times New Roman" w:eastAsia="Times New Roman" w:hAnsi="Times New Roman" w:cs="Times New Roman"/>
          <w:b/>
          <w:bCs/>
          <w:i/>
          <w:iCs/>
          <w:sz w:val="28"/>
          <w:szCs w:val="28"/>
        </w:rPr>
      </w:pPr>
    </w:p>
    <w:p w14:paraId="39BB2F26" w14:textId="1C0B74DE" w:rsidR="6A6B8116" w:rsidRDefault="6A6B8116" w:rsidP="6A6B8116">
      <w:pPr>
        <w:spacing w:after="0" w:line="360" w:lineRule="auto"/>
        <w:rPr>
          <w:rFonts w:ascii="Times New Roman" w:eastAsia="Times New Roman" w:hAnsi="Times New Roman" w:cs="Times New Roman"/>
          <w:b/>
          <w:bCs/>
          <w:i/>
          <w:iCs/>
          <w:sz w:val="28"/>
          <w:szCs w:val="28"/>
        </w:rPr>
      </w:pPr>
    </w:p>
    <w:p w14:paraId="2A453C47" w14:textId="3F3CC43A" w:rsidR="00E052D4" w:rsidRPr="00F10097" w:rsidRDefault="00A065DC" w:rsidP="00EB3AF1">
      <w:pPr>
        <w:pStyle w:val="ListParagraph"/>
        <w:numPr>
          <w:ilvl w:val="0"/>
          <w:numId w:val="3"/>
        </w:numPr>
        <w:tabs>
          <w:tab w:val="left" w:pos="360"/>
        </w:tabs>
        <w:spacing w:after="0" w:line="360" w:lineRule="auto"/>
        <w:outlineLvl w:val="1"/>
        <w:rPr>
          <w:rFonts w:ascii="Times New Roman" w:eastAsia="Times New Roman" w:hAnsi="Times New Roman" w:cs="Times New Roman"/>
          <w:b/>
          <w:sz w:val="28"/>
          <w:szCs w:val="28"/>
        </w:rPr>
      </w:pPr>
      <w:bookmarkStart w:id="2552" w:name="_Toc152974294"/>
      <w:bookmarkStart w:id="2553" w:name="_Toc153442178"/>
      <w:r w:rsidRPr="10EA46D3">
        <w:rPr>
          <w:rFonts w:ascii="Times New Roman" w:eastAsia="Times New Roman" w:hAnsi="Times New Roman" w:cs="Times New Roman"/>
          <w:b/>
          <w:sz w:val="28"/>
          <w:szCs w:val="28"/>
        </w:rPr>
        <w:t xml:space="preserve">Giao </w:t>
      </w:r>
      <w:proofErr w:type="spellStart"/>
      <w:r w:rsidRPr="10EA46D3">
        <w:rPr>
          <w:rFonts w:ascii="Times New Roman" w:eastAsia="Times New Roman" w:hAnsi="Times New Roman" w:cs="Times New Roman"/>
          <w:b/>
          <w:sz w:val="28"/>
          <w:szCs w:val="28"/>
        </w:rPr>
        <w:t>diện</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người</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dùng</w:t>
      </w:r>
      <w:bookmarkEnd w:id="2552"/>
      <w:bookmarkEnd w:id="2553"/>
      <w:proofErr w:type="spellEnd"/>
    </w:p>
    <w:p w14:paraId="2DB3EC9D" w14:textId="58FA128B" w:rsidR="4487624D" w:rsidRDefault="13D6C124" w:rsidP="00EB3AF1">
      <w:pPr>
        <w:pStyle w:val="ListParagraph"/>
        <w:numPr>
          <w:ilvl w:val="1"/>
          <w:numId w:val="3"/>
        </w:numPr>
        <w:tabs>
          <w:tab w:val="left" w:pos="360"/>
          <w:tab w:val="left" w:pos="851"/>
        </w:tabs>
        <w:spacing w:after="0" w:line="360" w:lineRule="auto"/>
        <w:ind w:hanging="1014"/>
        <w:rPr>
          <w:rFonts w:ascii="Times New Roman" w:eastAsia="Times New Roman" w:hAnsi="Times New Roman" w:cs="Times New Roman"/>
          <w:b/>
          <w:bCs/>
          <w:i/>
          <w:iCs/>
          <w:sz w:val="28"/>
          <w:szCs w:val="28"/>
        </w:rPr>
      </w:pPr>
      <w:proofErr w:type="spellStart"/>
      <w:r w:rsidRPr="13D6C124">
        <w:rPr>
          <w:rFonts w:ascii="Times New Roman" w:eastAsia="Times New Roman" w:hAnsi="Times New Roman" w:cs="Times New Roman"/>
          <w:b/>
          <w:bCs/>
          <w:i/>
          <w:iCs/>
          <w:sz w:val="28"/>
          <w:szCs w:val="28"/>
        </w:rPr>
        <w:t>Sơ</w:t>
      </w:r>
      <w:proofErr w:type="spellEnd"/>
      <w:r w:rsidRPr="13D6C124">
        <w:rPr>
          <w:rFonts w:ascii="Times New Roman" w:eastAsia="Times New Roman" w:hAnsi="Times New Roman" w:cs="Times New Roman"/>
          <w:b/>
          <w:bCs/>
          <w:i/>
          <w:iCs/>
          <w:sz w:val="28"/>
          <w:szCs w:val="28"/>
        </w:rPr>
        <w:t xml:space="preserve"> </w:t>
      </w:r>
      <w:proofErr w:type="spellStart"/>
      <w:r w:rsidRPr="13D6C124">
        <w:rPr>
          <w:rFonts w:ascii="Times New Roman" w:eastAsia="Times New Roman" w:hAnsi="Times New Roman" w:cs="Times New Roman"/>
          <w:b/>
          <w:bCs/>
          <w:i/>
          <w:iCs/>
          <w:sz w:val="28"/>
          <w:szCs w:val="28"/>
        </w:rPr>
        <w:t>đồ</w:t>
      </w:r>
      <w:proofErr w:type="spellEnd"/>
      <w:r w:rsidRPr="13D6C124">
        <w:rPr>
          <w:rFonts w:ascii="Times New Roman" w:eastAsia="Times New Roman" w:hAnsi="Times New Roman" w:cs="Times New Roman"/>
          <w:b/>
          <w:bCs/>
          <w:i/>
          <w:iCs/>
          <w:sz w:val="28"/>
          <w:szCs w:val="28"/>
        </w:rPr>
        <w:t xml:space="preserve"> </w:t>
      </w:r>
      <w:proofErr w:type="spellStart"/>
      <w:r w:rsidRPr="13D6C124">
        <w:rPr>
          <w:rFonts w:ascii="Times New Roman" w:eastAsia="Times New Roman" w:hAnsi="Times New Roman" w:cs="Times New Roman"/>
          <w:b/>
          <w:bCs/>
          <w:i/>
          <w:iCs/>
          <w:sz w:val="28"/>
          <w:szCs w:val="28"/>
        </w:rPr>
        <w:t>giao</w:t>
      </w:r>
      <w:proofErr w:type="spellEnd"/>
      <w:r w:rsidRPr="13D6C124">
        <w:rPr>
          <w:rFonts w:ascii="Times New Roman" w:eastAsia="Times New Roman" w:hAnsi="Times New Roman" w:cs="Times New Roman"/>
          <w:b/>
          <w:bCs/>
          <w:i/>
          <w:iCs/>
          <w:sz w:val="28"/>
          <w:szCs w:val="28"/>
        </w:rPr>
        <w:t xml:space="preserve"> </w:t>
      </w:r>
      <w:proofErr w:type="spellStart"/>
      <w:r w:rsidRPr="13D6C124">
        <w:rPr>
          <w:rFonts w:ascii="Times New Roman" w:eastAsia="Times New Roman" w:hAnsi="Times New Roman" w:cs="Times New Roman"/>
          <w:b/>
          <w:bCs/>
          <w:i/>
          <w:iCs/>
          <w:sz w:val="28"/>
          <w:szCs w:val="28"/>
        </w:rPr>
        <w:t>diện</w:t>
      </w:r>
      <w:proofErr w:type="spellEnd"/>
    </w:p>
    <w:p w14:paraId="3B0ADC10" w14:textId="43034BAB" w:rsidR="6548B610" w:rsidRDefault="6548B610" w:rsidP="6548B610">
      <w:pPr>
        <w:tabs>
          <w:tab w:val="left" w:pos="360"/>
          <w:tab w:val="left" w:pos="851"/>
        </w:tabs>
        <w:spacing w:after="0" w:line="360" w:lineRule="auto"/>
        <w:rPr>
          <w:rFonts w:ascii="Times New Roman" w:eastAsia="Times New Roman" w:hAnsi="Times New Roman" w:cs="Times New Roman"/>
          <w:b/>
          <w:bCs/>
          <w:i/>
          <w:iCs/>
          <w:sz w:val="28"/>
          <w:szCs w:val="28"/>
        </w:rPr>
      </w:pPr>
    </w:p>
    <w:p w14:paraId="1806EF74" w14:textId="12716CD4" w:rsidR="6548B610" w:rsidRDefault="6548B610" w:rsidP="6548B610">
      <w:pPr>
        <w:tabs>
          <w:tab w:val="left" w:pos="360"/>
          <w:tab w:val="left" w:pos="851"/>
        </w:tabs>
        <w:spacing w:after="0" w:line="360" w:lineRule="auto"/>
      </w:pPr>
      <w:r>
        <w:rPr>
          <w:noProof/>
        </w:rPr>
        <w:drawing>
          <wp:inline distT="0" distB="0" distL="0" distR="0" wp14:anchorId="5AAE9753" wp14:editId="48F4CE42">
            <wp:extent cx="5653188" cy="3898344"/>
            <wp:effectExtent l="0" t="0" r="0" b="0"/>
            <wp:docPr id="1238398759" name="Picture 123839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53188" cy="3898344"/>
                    </a:xfrm>
                    <a:prstGeom prst="rect">
                      <a:avLst/>
                    </a:prstGeom>
                  </pic:spPr>
                </pic:pic>
              </a:graphicData>
            </a:graphic>
          </wp:inline>
        </w:drawing>
      </w:r>
    </w:p>
    <w:p w14:paraId="13503045" w14:textId="43C20977" w:rsidR="6548B610" w:rsidRDefault="6548B610" w:rsidP="6548B610">
      <w:pPr>
        <w:tabs>
          <w:tab w:val="left" w:pos="360"/>
          <w:tab w:val="left" w:pos="851"/>
        </w:tabs>
        <w:spacing w:after="0" w:line="360" w:lineRule="auto"/>
        <w:rPr>
          <w:rFonts w:ascii="Times New Roman" w:eastAsia="Times New Roman" w:hAnsi="Times New Roman" w:cs="Times New Roman"/>
          <w:b/>
          <w:bCs/>
          <w:i/>
          <w:iCs/>
          <w:sz w:val="28"/>
          <w:szCs w:val="28"/>
        </w:rPr>
      </w:pPr>
    </w:p>
    <w:p w14:paraId="20B886C1" w14:textId="5B461A24" w:rsidR="6548B610" w:rsidRDefault="6548B610" w:rsidP="6548B610">
      <w:pPr>
        <w:tabs>
          <w:tab w:val="left" w:pos="360"/>
          <w:tab w:val="left" w:pos="851"/>
        </w:tabs>
        <w:spacing w:after="0" w:line="360" w:lineRule="auto"/>
        <w:rPr>
          <w:rFonts w:ascii="Times New Roman" w:eastAsia="Times New Roman" w:hAnsi="Times New Roman" w:cs="Times New Roman"/>
          <w:b/>
          <w:bCs/>
          <w:i/>
          <w:iCs/>
          <w:sz w:val="28"/>
          <w:szCs w:val="28"/>
        </w:rPr>
      </w:pPr>
    </w:p>
    <w:p w14:paraId="3E01FC63" w14:textId="11312FA9" w:rsidR="4487624D" w:rsidRDefault="13D6C124" w:rsidP="00EB3AF1">
      <w:pPr>
        <w:pStyle w:val="ListParagraph"/>
        <w:numPr>
          <w:ilvl w:val="1"/>
          <w:numId w:val="3"/>
        </w:numPr>
        <w:tabs>
          <w:tab w:val="left" w:pos="360"/>
          <w:tab w:val="left" w:pos="851"/>
        </w:tabs>
        <w:spacing w:after="0" w:line="360" w:lineRule="auto"/>
        <w:ind w:hanging="1014"/>
        <w:outlineLvl w:val="2"/>
        <w:rPr>
          <w:rFonts w:ascii="Times New Roman" w:eastAsia="Times New Roman" w:hAnsi="Times New Roman" w:cs="Times New Roman"/>
          <w:b/>
          <w:bCs/>
          <w:i/>
          <w:iCs/>
          <w:sz w:val="28"/>
          <w:szCs w:val="28"/>
        </w:rPr>
      </w:pPr>
      <w:bookmarkStart w:id="2554" w:name="_Toc152974295"/>
      <w:bookmarkStart w:id="2555" w:name="_Toc153442179"/>
      <w:proofErr w:type="spellStart"/>
      <w:r w:rsidRPr="13D6C124">
        <w:rPr>
          <w:rFonts w:ascii="Times New Roman" w:eastAsia="Times New Roman" w:hAnsi="Times New Roman" w:cs="Times New Roman"/>
          <w:b/>
          <w:bCs/>
          <w:i/>
          <w:iCs/>
          <w:sz w:val="28"/>
          <w:szCs w:val="28"/>
        </w:rPr>
        <w:t>Sơ</w:t>
      </w:r>
      <w:proofErr w:type="spellEnd"/>
      <w:r w:rsidRPr="13D6C124">
        <w:rPr>
          <w:rFonts w:ascii="Times New Roman" w:eastAsia="Times New Roman" w:hAnsi="Times New Roman" w:cs="Times New Roman"/>
          <w:b/>
          <w:bCs/>
          <w:i/>
          <w:iCs/>
          <w:sz w:val="28"/>
          <w:szCs w:val="28"/>
        </w:rPr>
        <w:t xml:space="preserve"> </w:t>
      </w:r>
      <w:proofErr w:type="spellStart"/>
      <w:r w:rsidRPr="13D6C124">
        <w:rPr>
          <w:rFonts w:ascii="Times New Roman" w:eastAsia="Times New Roman" w:hAnsi="Times New Roman" w:cs="Times New Roman"/>
          <w:b/>
          <w:bCs/>
          <w:i/>
          <w:iCs/>
          <w:sz w:val="28"/>
          <w:szCs w:val="28"/>
        </w:rPr>
        <w:t>đồ</w:t>
      </w:r>
      <w:proofErr w:type="spellEnd"/>
      <w:r w:rsidRPr="13D6C124">
        <w:rPr>
          <w:rFonts w:ascii="Times New Roman" w:eastAsia="Times New Roman" w:hAnsi="Times New Roman" w:cs="Times New Roman"/>
          <w:b/>
          <w:bCs/>
          <w:i/>
          <w:iCs/>
          <w:sz w:val="28"/>
          <w:szCs w:val="28"/>
        </w:rPr>
        <w:t xml:space="preserve"> </w:t>
      </w:r>
      <w:proofErr w:type="spellStart"/>
      <w:r w:rsidRPr="13D6C124">
        <w:rPr>
          <w:rFonts w:ascii="Times New Roman" w:eastAsia="Times New Roman" w:hAnsi="Times New Roman" w:cs="Times New Roman"/>
          <w:b/>
          <w:bCs/>
          <w:i/>
          <w:iCs/>
          <w:sz w:val="28"/>
          <w:szCs w:val="28"/>
        </w:rPr>
        <w:t>chức</w:t>
      </w:r>
      <w:proofErr w:type="spellEnd"/>
      <w:r w:rsidRPr="13D6C124">
        <w:rPr>
          <w:rFonts w:ascii="Times New Roman" w:eastAsia="Times New Roman" w:hAnsi="Times New Roman" w:cs="Times New Roman"/>
          <w:b/>
          <w:bCs/>
          <w:i/>
          <w:iCs/>
          <w:sz w:val="28"/>
          <w:szCs w:val="28"/>
        </w:rPr>
        <w:t xml:space="preserve"> </w:t>
      </w:r>
      <w:proofErr w:type="spellStart"/>
      <w:r w:rsidRPr="13D6C124">
        <w:rPr>
          <w:rFonts w:ascii="Times New Roman" w:eastAsia="Times New Roman" w:hAnsi="Times New Roman" w:cs="Times New Roman"/>
          <w:b/>
          <w:bCs/>
          <w:i/>
          <w:iCs/>
          <w:sz w:val="28"/>
          <w:szCs w:val="28"/>
        </w:rPr>
        <w:t>năng</w:t>
      </w:r>
      <w:bookmarkEnd w:id="2554"/>
      <w:bookmarkEnd w:id="2555"/>
      <w:proofErr w:type="spellEnd"/>
    </w:p>
    <w:p w14:paraId="0AB14017" w14:textId="77777777" w:rsidR="00935F0B" w:rsidRDefault="312B5747" w:rsidP="00935F0B">
      <w:pPr>
        <w:keepNext/>
        <w:tabs>
          <w:tab w:val="left" w:pos="360"/>
          <w:tab w:val="left" w:pos="851"/>
        </w:tabs>
        <w:spacing w:after="0" w:line="360" w:lineRule="auto"/>
      </w:pPr>
      <w:r>
        <w:rPr>
          <w:noProof/>
        </w:rPr>
        <w:drawing>
          <wp:inline distT="0" distB="0" distL="0" distR="0" wp14:anchorId="25632446" wp14:editId="252C4833">
            <wp:extent cx="5523632" cy="7405987"/>
            <wp:effectExtent l="0" t="0" r="0" b="0"/>
            <wp:docPr id="1215109739" name="Picture 121510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109739"/>
                    <pic:cNvPicPr/>
                  </pic:nvPicPr>
                  <pic:blipFill>
                    <a:blip r:embed="rId58">
                      <a:extLst>
                        <a:ext uri="{28A0092B-C50C-407E-A947-70E740481C1C}">
                          <a14:useLocalDpi xmlns:a14="http://schemas.microsoft.com/office/drawing/2010/main" val="0"/>
                        </a:ext>
                      </a:extLst>
                    </a:blip>
                    <a:stretch>
                      <a:fillRect/>
                    </a:stretch>
                  </pic:blipFill>
                  <pic:spPr>
                    <a:xfrm>
                      <a:off x="0" y="0"/>
                      <a:ext cx="5523632" cy="7405987"/>
                    </a:xfrm>
                    <a:prstGeom prst="rect">
                      <a:avLst/>
                    </a:prstGeom>
                  </pic:spPr>
                </pic:pic>
              </a:graphicData>
            </a:graphic>
          </wp:inline>
        </w:drawing>
      </w:r>
    </w:p>
    <w:p w14:paraId="147FB9C1" w14:textId="50E2A650" w:rsidR="13D6C124" w:rsidRPr="00F07600" w:rsidRDefault="00935F0B" w:rsidP="00935F0B">
      <w:pPr>
        <w:pStyle w:val="Caption"/>
        <w:ind w:left="2586" w:firstLine="862"/>
        <w:rPr>
          <w:rFonts w:ascii="Times New Roman" w:hAnsi="Times New Roman" w:cs="Times New Roman"/>
          <w:color w:val="auto"/>
          <w:sz w:val="24"/>
          <w:szCs w:val="24"/>
        </w:rPr>
      </w:pPr>
      <w:proofErr w:type="spellStart"/>
      <w:r w:rsidRPr="00F07600">
        <w:rPr>
          <w:rFonts w:ascii="Times New Roman" w:hAnsi="Times New Roman" w:cs="Times New Roman"/>
          <w:color w:val="auto"/>
          <w:sz w:val="24"/>
          <w:szCs w:val="24"/>
        </w:rPr>
        <w:t>Hình</w:t>
      </w:r>
      <w:proofErr w:type="spellEnd"/>
      <w:r w:rsidRPr="00F07600">
        <w:rPr>
          <w:rFonts w:ascii="Times New Roman" w:hAnsi="Times New Roman" w:cs="Times New Roman"/>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6</w:t>
      </w:r>
      <w:r w:rsidR="003F6956" w:rsidRPr="00F07600">
        <w:rPr>
          <w:rFonts w:ascii="Times New Roman" w:hAnsi="Times New Roman" w:cs="Times New Roman"/>
          <w:noProof/>
          <w:color w:val="auto"/>
          <w:sz w:val="24"/>
          <w:szCs w:val="24"/>
        </w:rPr>
        <w:fldChar w:fldCharType="end"/>
      </w:r>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Sơ</w:t>
      </w:r>
      <w:proofErr w:type="spellEnd"/>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Đồ</w:t>
      </w:r>
      <w:proofErr w:type="spellEnd"/>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Chức</w:t>
      </w:r>
      <w:proofErr w:type="spellEnd"/>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Năng</w:t>
      </w:r>
      <w:proofErr w:type="spellEnd"/>
    </w:p>
    <w:p w14:paraId="60CBA6BC" w14:textId="1E744964" w:rsidR="6548B610" w:rsidRDefault="6548B610" w:rsidP="6548B610">
      <w:pPr>
        <w:tabs>
          <w:tab w:val="left" w:pos="360"/>
          <w:tab w:val="left" w:pos="851"/>
        </w:tabs>
        <w:spacing w:after="0" w:line="360" w:lineRule="auto"/>
      </w:pPr>
    </w:p>
    <w:p w14:paraId="5088F4EF" w14:textId="48D75D6E" w:rsidR="6548B610" w:rsidRDefault="6548B610" w:rsidP="6548B610">
      <w:pPr>
        <w:tabs>
          <w:tab w:val="left" w:pos="360"/>
          <w:tab w:val="left" w:pos="851"/>
        </w:tabs>
        <w:spacing w:after="0" w:line="360" w:lineRule="auto"/>
      </w:pPr>
    </w:p>
    <w:p w14:paraId="7E14E973" w14:textId="6C7FC0EC" w:rsidR="6548B610" w:rsidRDefault="6548B610" w:rsidP="6548B610">
      <w:pPr>
        <w:tabs>
          <w:tab w:val="left" w:pos="360"/>
          <w:tab w:val="left" w:pos="851"/>
        </w:tabs>
        <w:spacing w:after="0" w:line="360" w:lineRule="auto"/>
      </w:pPr>
    </w:p>
    <w:p w14:paraId="7F7FC086" w14:textId="1DCB3EB1" w:rsidR="6548B610" w:rsidRDefault="6548B610" w:rsidP="6548B610">
      <w:pPr>
        <w:tabs>
          <w:tab w:val="left" w:pos="360"/>
          <w:tab w:val="left" w:pos="851"/>
        </w:tabs>
        <w:spacing w:after="0" w:line="360" w:lineRule="auto"/>
      </w:pPr>
    </w:p>
    <w:p w14:paraId="0CA86E05" w14:textId="60C012A3" w:rsidR="6548B610" w:rsidRDefault="6548B610" w:rsidP="6548B610">
      <w:pPr>
        <w:tabs>
          <w:tab w:val="left" w:pos="360"/>
          <w:tab w:val="left" w:pos="851"/>
        </w:tabs>
        <w:spacing w:after="0" w:line="360" w:lineRule="auto"/>
      </w:pPr>
    </w:p>
    <w:p w14:paraId="6FFBC8EB" w14:textId="789BF913" w:rsidR="13D6C124" w:rsidRDefault="13D6C124" w:rsidP="00EB3AF1">
      <w:pPr>
        <w:pStyle w:val="ListParagraph"/>
        <w:numPr>
          <w:ilvl w:val="1"/>
          <w:numId w:val="3"/>
        </w:numPr>
        <w:tabs>
          <w:tab w:val="left" w:pos="360"/>
          <w:tab w:val="left" w:pos="851"/>
        </w:tabs>
        <w:spacing w:after="0" w:line="360" w:lineRule="auto"/>
        <w:ind w:hanging="1014"/>
        <w:outlineLvl w:val="2"/>
        <w:rPr>
          <w:rFonts w:ascii="Times New Roman" w:eastAsia="Times New Roman" w:hAnsi="Times New Roman" w:cs="Times New Roman"/>
          <w:b/>
          <w:bCs/>
          <w:i/>
          <w:iCs/>
          <w:sz w:val="28"/>
          <w:szCs w:val="28"/>
        </w:rPr>
      </w:pPr>
      <w:bookmarkStart w:id="2556" w:name="_Toc152974296"/>
      <w:bookmarkStart w:id="2557" w:name="_Toc153442180"/>
      <w:r w:rsidRPr="13D6C124">
        <w:rPr>
          <w:rFonts w:ascii="Times New Roman" w:eastAsia="Times New Roman" w:hAnsi="Times New Roman" w:cs="Times New Roman"/>
          <w:b/>
          <w:bCs/>
          <w:i/>
          <w:iCs/>
          <w:sz w:val="28"/>
          <w:szCs w:val="28"/>
        </w:rPr>
        <w:t xml:space="preserve">Danh </w:t>
      </w:r>
      <w:proofErr w:type="spellStart"/>
      <w:r w:rsidRPr="13D6C124">
        <w:rPr>
          <w:rFonts w:ascii="Times New Roman" w:eastAsia="Times New Roman" w:hAnsi="Times New Roman" w:cs="Times New Roman"/>
          <w:b/>
          <w:bCs/>
          <w:i/>
          <w:iCs/>
          <w:sz w:val="28"/>
          <w:szCs w:val="28"/>
        </w:rPr>
        <w:t>sách</w:t>
      </w:r>
      <w:proofErr w:type="spellEnd"/>
      <w:r w:rsidRPr="13D6C124">
        <w:rPr>
          <w:rFonts w:ascii="Times New Roman" w:eastAsia="Times New Roman" w:hAnsi="Times New Roman" w:cs="Times New Roman"/>
          <w:b/>
          <w:bCs/>
          <w:i/>
          <w:iCs/>
          <w:sz w:val="28"/>
          <w:szCs w:val="28"/>
        </w:rPr>
        <w:t xml:space="preserve"> </w:t>
      </w:r>
      <w:proofErr w:type="spellStart"/>
      <w:r w:rsidRPr="13D6C124">
        <w:rPr>
          <w:rFonts w:ascii="Times New Roman" w:eastAsia="Times New Roman" w:hAnsi="Times New Roman" w:cs="Times New Roman"/>
          <w:b/>
          <w:bCs/>
          <w:i/>
          <w:iCs/>
          <w:sz w:val="28"/>
          <w:szCs w:val="28"/>
        </w:rPr>
        <w:t>giao</w:t>
      </w:r>
      <w:proofErr w:type="spellEnd"/>
      <w:r w:rsidRPr="13D6C124">
        <w:rPr>
          <w:rFonts w:ascii="Times New Roman" w:eastAsia="Times New Roman" w:hAnsi="Times New Roman" w:cs="Times New Roman"/>
          <w:b/>
          <w:bCs/>
          <w:i/>
          <w:iCs/>
          <w:sz w:val="28"/>
          <w:szCs w:val="28"/>
        </w:rPr>
        <w:t xml:space="preserve"> </w:t>
      </w:r>
      <w:proofErr w:type="spellStart"/>
      <w:r w:rsidRPr="13D6C124">
        <w:rPr>
          <w:rFonts w:ascii="Times New Roman" w:eastAsia="Times New Roman" w:hAnsi="Times New Roman" w:cs="Times New Roman"/>
          <w:b/>
          <w:bCs/>
          <w:i/>
          <w:iCs/>
          <w:sz w:val="28"/>
          <w:szCs w:val="28"/>
        </w:rPr>
        <w:t>diện</w:t>
      </w:r>
      <w:bookmarkEnd w:id="2556"/>
      <w:bookmarkEnd w:id="2557"/>
      <w:proofErr w:type="spellEnd"/>
    </w:p>
    <w:p w14:paraId="2F2C28E4" w14:textId="6A0AC139" w:rsidR="4154FC78" w:rsidRPr="00890BF2" w:rsidRDefault="4154FC78" w:rsidP="00890BF2">
      <w:pPr>
        <w:pStyle w:val="ListParagraph"/>
        <w:numPr>
          <w:ilvl w:val="0"/>
          <w:numId w:val="21"/>
        </w:numPr>
        <w:tabs>
          <w:tab w:val="left" w:pos="360"/>
          <w:tab w:val="left" w:pos="851"/>
        </w:tabs>
        <w:spacing w:after="0" w:line="360" w:lineRule="auto"/>
        <w:outlineLvl w:val="2"/>
        <w:rPr>
          <w:rFonts w:ascii="Times New Roman" w:eastAsia="Times New Roman" w:hAnsi="Times New Roman" w:cs="Times New Roman"/>
          <w:b/>
          <w:i/>
          <w:sz w:val="28"/>
          <w:szCs w:val="28"/>
        </w:rPr>
      </w:pPr>
      <w:bookmarkStart w:id="2558" w:name="_Toc152974297"/>
      <w:bookmarkStart w:id="2559" w:name="_Toc152975175"/>
      <w:bookmarkStart w:id="2560" w:name="_Toc153442181"/>
      <w:r w:rsidRPr="00890BF2">
        <w:rPr>
          <w:rFonts w:ascii="Times New Roman" w:eastAsia="Times New Roman" w:hAnsi="Times New Roman" w:cs="Times New Roman"/>
          <w:b/>
          <w:i/>
          <w:sz w:val="28"/>
          <w:szCs w:val="28"/>
        </w:rPr>
        <w:t xml:space="preserve">Giao </w:t>
      </w:r>
      <w:proofErr w:type="spellStart"/>
      <w:r w:rsidRPr="00890BF2">
        <w:rPr>
          <w:rFonts w:ascii="Times New Roman" w:eastAsia="Times New Roman" w:hAnsi="Times New Roman" w:cs="Times New Roman"/>
          <w:b/>
          <w:i/>
          <w:sz w:val="28"/>
          <w:szCs w:val="28"/>
        </w:rPr>
        <w:t>Diện</w:t>
      </w:r>
      <w:proofErr w:type="spellEnd"/>
      <w:r w:rsidRPr="00890BF2">
        <w:rPr>
          <w:rFonts w:ascii="Times New Roman" w:eastAsia="Times New Roman" w:hAnsi="Times New Roman" w:cs="Times New Roman"/>
          <w:b/>
          <w:i/>
          <w:sz w:val="28"/>
          <w:szCs w:val="28"/>
        </w:rPr>
        <w:t xml:space="preserve"> A</w:t>
      </w:r>
      <w:bookmarkEnd w:id="2558"/>
      <w:bookmarkEnd w:id="2559"/>
      <w:r w:rsidR="00890BF2" w:rsidRPr="00890BF2">
        <w:rPr>
          <w:rFonts w:ascii="Times New Roman" w:eastAsia="Times New Roman" w:hAnsi="Times New Roman" w:cs="Times New Roman"/>
          <w:b/>
          <w:i/>
          <w:sz w:val="28"/>
          <w:szCs w:val="28"/>
        </w:rPr>
        <w:t>dmin</w:t>
      </w:r>
      <w:bookmarkEnd w:id="2560"/>
    </w:p>
    <w:p w14:paraId="329584A2" w14:textId="77777777" w:rsidR="00935F0B" w:rsidRDefault="21F91E7A" w:rsidP="00935F0B">
      <w:pPr>
        <w:keepNext/>
        <w:tabs>
          <w:tab w:val="left" w:pos="360"/>
          <w:tab w:val="left" w:pos="851"/>
        </w:tabs>
        <w:spacing w:after="0" w:line="360" w:lineRule="auto"/>
      </w:pPr>
      <w:r>
        <w:rPr>
          <w:noProof/>
        </w:rPr>
        <w:drawing>
          <wp:inline distT="0" distB="0" distL="0" distR="0" wp14:anchorId="023D3F5B" wp14:editId="7B8F1531">
            <wp:extent cx="5555067" cy="3101578"/>
            <wp:effectExtent l="0" t="0" r="0" b="0"/>
            <wp:docPr id="1425657074" name="Picture 142565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657074"/>
                    <pic:cNvPicPr/>
                  </pic:nvPicPr>
                  <pic:blipFill>
                    <a:blip r:embed="rId59">
                      <a:extLst>
                        <a:ext uri="{28A0092B-C50C-407E-A947-70E740481C1C}">
                          <a14:useLocalDpi xmlns:a14="http://schemas.microsoft.com/office/drawing/2010/main" val="0"/>
                        </a:ext>
                      </a:extLst>
                    </a:blip>
                    <a:stretch>
                      <a:fillRect/>
                    </a:stretch>
                  </pic:blipFill>
                  <pic:spPr>
                    <a:xfrm>
                      <a:off x="0" y="0"/>
                      <a:ext cx="5555067" cy="3101578"/>
                    </a:xfrm>
                    <a:prstGeom prst="rect">
                      <a:avLst/>
                    </a:prstGeom>
                  </pic:spPr>
                </pic:pic>
              </a:graphicData>
            </a:graphic>
          </wp:inline>
        </w:drawing>
      </w:r>
    </w:p>
    <w:p w14:paraId="4D02F9D7" w14:textId="4F3E24E3" w:rsidR="003B0FAA" w:rsidRPr="00F07600" w:rsidRDefault="00935F0B" w:rsidP="00935F0B">
      <w:pPr>
        <w:pStyle w:val="Caption"/>
        <w:ind w:left="2586" w:firstLine="862"/>
        <w:rPr>
          <w:rFonts w:ascii="Times New Roman" w:eastAsia="Times New Roman" w:hAnsi="Times New Roman" w:cs="Times New Roman"/>
          <w:color w:val="auto"/>
          <w:sz w:val="24"/>
          <w:szCs w:val="24"/>
        </w:rPr>
      </w:pPr>
      <w:proofErr w:type="spellStart"/>
      <w:r w:rsidRPr="00F07600">
        <w:rPr>
          <w:rFonts w:ascii="Times New Roman" w:hAnsi="Times New Roman" w:cs="Times New Roman"/>
          <w:color w:val="auto"/>
          <w:sz w:val="24"/>
          <w:szCs w:val="24"/>
        </w:rPr>
        <w:t>Hình</w:t>
      </w:r>
      <w:proofErr w:type="spellEnd"/>
      <w:r w:rsidRPr="00F07600">
        <w:rPr>
          <w:rFonts w:ascii="Times New Roman" w:hAnsi="Times New Roman" w:cs="Times New Roman"/>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7</w:t>
      </w:r>
      <w:r w:rsidR="003F6956" w:rsidRPr="00F07600">
        <w:rPr>
          <w:rFonts w:ascii="Times New Roman" w:hAnsi="Times New Roman" w:cs="Times New Roman"/>
          <w:noProof/>
          <w:color w:val="auto"/>
          <w:sz w:val="24"/>
          <w:szCs w:val="24"/>
        </w:rPr>
        <w:fldChar w:fldCharType="end"/>
      </w:r>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Thống</w:t>
      </w:r>
      <w:proofErr w:type="spellEnd"/>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Kê</w:t>
      </w:r>
      <w:proofErr w:type="spellEnd"/>
    </w:p>
    <w:p w14:paraId="195B005B" w14:textId="7A877ECE" w:rsidR="21F91E7A" w:rsidRDefault="21F91E7A" w:rsidP="4154FC78">
      <w:pPr>
        <w:spacing w:after="0" w:line="360" w:lineRule="auto"/>
        <w:rPr>
          <w:rFonts w:ascii="Times New Roman" w:eastAsia="Times New Roman" w:hAnsi="Times New Roman" w:cs="Times New Roman"/>
        </w:rPr>
      </w:pPr>
      <w:r>
        <w:rPr>
          <w:noProof/>
        </w:rPr>
        <w:drawing>
          <wp:inline distT="0" distB="0" distL="0" distR="0" wp14:anchorId="72758BF4" wp14:editId="660A65A6">
            <wp:extent cx="5546568" cy="2877283"/>
            <wp:effectExtent l="0" t="0" r="0" b="0"/>
            <wp:docPr id="1724071201" name="Picture 172407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071201"/>
                    <pic:cNvPicPr/>
                  </pic:nvPicPr>
                  <pic:blipFill>
                    <a:blip r:embed="rId60">
                      <a:extLst>
                        <a:ext uri="{28A0092B-C50C-407E-A947-70E740481C1C}">
                          <a14:useLocalDpi xmlns:a14="http://schemas.microsoft.com/office/drawing/2010/main" val="0"/>
                        </a:ext>
                      </a:extLst>
                    </a:blip>
                    <a:stretch>
                      <a:fillRect/>
                    </a:stretch>
                  </pic:blipFill>
                  <pic:spPr>
                    <a:xfrm>
                      <a:off x="0" y="0"/>
                      <a:ext cx="5546568" cy="2877283"/>
                    </a:xfrm>
                    <a:prstGeom prst="rect">
                      <a:avLst/>
                    </a:prstGeom>
                  </pic:spPr>
                </pic:pic>
              </a:graphicData>
            </a:graphic>
          </wp:inline>
        </w:drawing>
      </w:r>
    </w:p>
    <w:p w14:paraId="24EEBEFF" w14:textId="198A9FD4" w:rsidR="06BB702B" w:rsidRPr="00F07600" w:rsidRDefault="7B08C246" w:rsidP="7B08C246">
      <w:pPr>
        <w:pStyle w:val="Caption"/>
        <w:jc w:val="center"/>
        <w:rPr>
          <w:rFonts w:ascii="Times New Roman" w:eastAsia="Times New Roman" w:hAnsi="Times New Roman" w:cs="Times New Roman"/>
          <w:i w:val="0"/>
          <w:iCs w:val="0"/>
          <w:color w:val="auto"/>
          <w:sz w:val="24"/>
          <w:szCs w:val="24"/>
        </w:rPr>
      </w:pPr>
      <w:proofErr w:type="spellStart"/>
      <w:r w:rsidRPr="00F07600">
        <w:rPr>
          <w:rFonts w:ascii="Times New Roman" w:eastAsia="Times New Roman" w:hAnsi="Times New Roman" w:cs="Times New Roman"/>
          <w:i w:val="0"/>
          <w:iCs w:val="0"/>
          <w:color w:val="auto"/>
          <w:sz w:val="24"/>
          <w:szCs w:val="24"/>
        </w:rPr>
        <w:t>Hình</w:t>
      </w:r>
      <w:proofErr w:type="spellEnd"/>
      <w:r w:rsidRPr="00F07600">
        <w:rPr>
          <w:rFonts w:ascii="Times New Roman" w:eastAsia="Times New Roman" w:hAnsi="Times New Roman" w:cs="Times New Roman"/>
          <w:i w:val="0"/>
          <w:iCs w:val="0"/>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8</w:t>
      </w:r>
      <w:r w:rsidR="003F6956" w:rsidRPr="00F07600">
        <w:rPr>
          <w:rFonts w:ascii="Times New Roman" w:hAnsi="Times New Roman" w:cs="Times New Roman"/>
          <w:noProof/>
          <w:color w:val="auto"/>
          <w:sz w:val="24"/>
          <w:szCs w:val="24"/>
        </w:rPr>
        <w:fldChar w:fldCharType="end"/>
      </w:r>
      <w:r w:rsidRPr="00F07600">
        <w:rPr>
          <w:rFonts w:ascii="Times New Roman" w:eastAsia="Times New Roman" w:hAnsi="Times New Roman" w:cs="Times New Roman"/>
          <w:i w:val="0"/>
          <w:iCs w:val="0"/>
          <w:color w:val="auto"/>
          <w:sz w:val="24"/>
          <w:szCs w:val="24"/>
        </w:rPr>
        <w:t xml:space="preserve">: </w:t>
      </w:r>
      <w:proofErr w:type="spellStart"/>
      <w:r w:rsidRPr="00F07600">
        <w:rPr>
          <w:rFonts w:ascii="Times New Roman" w:eastAsia="Times New Roman" w:hAnsi="Times New Roman" w:cs="Times New Roman"/>
          <w:i w:val="0"/>
          <w:iCs w:val="0"/>
          <w:color w:val="auto"/>
          <w:sz w:val="24"/>
          <w:szCs w:val="24"/>
        </w:rPr>
        <w:t>Ảnh</w:t>
      </w:r>
      <w:proofErr w:type="spellEnd"/>
      <w:r w:rsidRPr="00F07600">
        <w:rPr>
          <w:rFonts w:ascii="Times New Roman" w:eastAsia="Times New Roman" w:hAnsi="Times New Roman" w:cs="Times New Roman"/>
          <w:i w:val="0"/>
          <w:iCs w:val="0"/>
          <w:color w:val="auto"/>
          <w:sz w:val="24"/>
          <w:szCs w:val="24"/>
        </w:rPr>
        <w:t xml:space="preserve"> Quản Lý </w:t>
      </w:r>
      <w:proofErr w:type="spellStart"/>
      <w:r w:rsidRPr="00F07600">
        <w:rPr>
          <w:rFonts w:ascii="Times New Roman" w:eastAsia="Times New Roman" w:hAnsi="Times New Roman" w:cs="Times New Roman"/>
          <w:i w:val="0"/>
          <w:iCs w:val="0"/>
          <w:color w:val="auto"/>
          <w:sz w:val="24"/>
          <w:szCs w:val="24"/>
        </w:rPr>
        <w:t>Hóa</w:t>
      </w:r>
      <w:proofErr w:type="spellEnd"/>
      <w:r w:rsidRPr="00F07600">
        <w:rPr>
          <w:rFonts w:ascii="Times New Roman" w:eastAsia="Times New Roman" w:hAnsi="Times New Roman" w:cs="Times New Roman"/>
          <w:i w:val="0"/>
          <w:iCs w:val="0"/>
          <w:color w:val="auto"/>
          <w:sz w:val="24"/>
          <w:szCs w:val="24"/>
        </w:rPr>
        <w:t xml:space="preserve"> </w:t>
      </w:r>
      <w:proofErr w:type="spellStart"/>
      <w:r w:rsidRPr="00F07600">
        <w:rPr>
          <w:rFonts w:ascii="Times New Roman" w:eastAsia="Times New Roman" w:hAnsi="Times New Roman" w:cs="Times New Roman"/>
          <w:i w:val="0"/>
          <w:iCs w:val="0"/>
          <w:color w:val="auto"/>
          <w:sz w:val="24"/>
          <w:szCs w:val="24"/>
        </w:rPr>
        <w:t>Đơn</w:t>
      </w:r>
      <w:proofErr w:type="spellEnd"/>
    </w:p>
    <w:p w14:paraId="4187FCE6" w14:textId="5F9423B3" w:rsidR="06BB702B" w:rsidRDefault="06BB702B" w:rsidP="06BB702B">
      <w:pPr>
        <w:spacing w:after="0" w:line="360" w:lineRule="auto"/>
        <w:rPr>
          <w:rFonts w:ascii="Times New Roman" w:eastAsia="Times New Roman" w:hAnsi="Times New Roman" w:cs="Times New Roman"/>
        </w:rPr>
      </w:pPr>
    </w:p>
    <w:p w14:paraId="2CF9C7D1" w14:textId="52BEBDEC" w:rsidR="21F91E7A" w:rsidRDefault="21F91E7A" w:rsidP="7B08C246">
      <w:pPr>
        <w:spacing w:after="0" w:line="360" w:lineRule="auto"/>
        <w:rPr>
          <w:rFonts w:ascii="Times New Roman" w:eastAsia="Times New Roman" w:hAnsi="Times New Roman" w:cs="Times New Roman"/>
        </w:rPr>
      </w:pPr>
      <w:r>
        <w:rPr>
          <w:noProof/>
        </w:rPr>
        <w:drawing>
          <wp:inline distT="0" distB="0" distL="0" distR="0" wp14:anchorId="11B1497C" wp14:editId="620CF201">
            <wp:extent cx="5546480" cy="2877237"/>
            <wp:effectExtent l="0" t="0" r="0" b="0"/>
            <wp:docPr id="89462565" name="Picture 8946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62565"/>
                    <pic:cNvPicPr/>
                  </pic:nvPicPr>
                  <pic:blipFill>
                    <a:blip r:embed="rId61">
                      <a:extLst>
                        <a:ext uri="{28A0092B-C50C-407E-A947-70E740481C1C}">
                          <a14:useLocalDpi xmlns:a14="http://schemas.microsoft.com/office/drawing/2010/main" val="0"/>
                        </a:ext>
                      </a:extLst>
                    </a:blip>
                    <a:stretch>
                      <a:fillRect/>
                    </a:stretch>
                  </pic:blipFill>
                  <pic:spPr>
                    <a:xfrm>
                      <a:off x="0" y="0"/>
                      <a:ext cx="5546480" cy="2877237"/>
                    </a:xfrm>
                    <a:prstGeom prst="rect">
                      <a:avLst/>
                    </a:prstGeom>
                  </pic:spPr>
                </pic:pic>
              </a:graphicData>
            </a:graphic>
          </wp:inline>
        </w:drawing>
      </w:r>
    </w:p>
    <w:p w14:paraId="13162186" w14:textId="6AA88E50" w:rsidR="21F91E7A" w:rsidRPr="00F07600" w:rsidRDefault="01C5A561" w:rsidP="01C5A561">
      <w:pPr>
        <w:pStyle w:val="Caption"/>
        <w:spacing w:after="0" w:line="360" w:lineRule="auto"/>
        <w:jc w:val="center"/>
        <w:rPr>
          <w:rFonts w:ascii="Times New Roman" w:eastAsia="Times New Roman" w:hAnsi="Times New Roman" w:cs="Times New Roman"/>
          <w:i w:val="0"/>
          <w:iCs w:val="0"/>
          <w:color w:val="auto"/>
          <w:sz w:val="24"/>
          <w:szCs w:val="24"/>
        </w:rPr>
      </w:pPr>
      <w:proofErr w:type="spellStart"/>
      <w:r w:rsidRPr="00F07600">
        <w:rPr>
          <w:rFonts w:ascii="Times New Roman" w:eastAsia="Times New Roman" w:hAnsi="Times New Roman" w:cs="Times New Roman"/>
          <w:i w:val="0"/>
          <w:iCs w:val="0"/>
          <w:color w:val="auto"/>
          <w:sz w:val="24"/>
          <w:szCs w:val="24"/>
        </w:rPr>
        <w:t>Hình</w:t>
      </w:r>
      <w:proofErr w:type="spellEnd"/>
      <w:r w:rsidRPr="00F07600">
        <w:rPr>
          <w:rFonts w:ascii="Times New Roman" w:eastAsia="Times New Roman" w:hAnsi="Times New Roman" w:cs="Times New Roman"/>
          <w:i w:val="0"/>
          <w:iCs w:val="0"/>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9</w:t>
      </w:r>
      <w:r w:rsidR="003F6956" w:rsidRPr="00F07600">
        <w:rPr>
          <w:rFonts w:ascii="Times New Roman" w:hAnsi="Times New Roman" w:cs="Times New Roman"/>
          <w:noProof/>
          <w:color w:val="auto"/>
          <w:sz w:val="24"/>
          <w:szCs w:val="24"/>
        </w:rPr>
        <w:fldChar w:fldCharType="end"/>
      </w:r>
      <w:r w:rsidRPr="00F07600">
        <w:rPr>
          <w:rFonts w:ascii="Times New Roman" w:eastAsia="Times New Roman" w:hAnsi="Times New Roman" w:cs="Times New Roman"/>
          <w:i w:val="0"/>
          <w:iCs w:val="0"/>
          <w:color w:val="auto"/>
          <w:sz w:val="24"/>
          <w:szCs w:val="24"/>
        </w:rPr>
        <w:t xml:space="preserve">: </w:t>
      </w:r>
      <w:proofErr w:type="spellStart"/>
      <w:r w:rsidRPr="00F07600">
        <w:rPr>
          <w:rFonts w:ascii="Times New Roman" w:eastAsia="Times New Roman" w:hAnsi="Times New Roman" w:cs="Times New Roman"/>
          <w:i w:val="0"/>
          <w:iCs w:val="0"/>
          <w:color w:val="auto"/>
          <w:sz w:val="24"/>
          <w:szCs w:val="24"/>
        </w:rPr>
        <w:t>Ảnh</w:t>
      </w:r>
      <w:proofErr w:type="spellEnd"/>
      <w:r w:rsidRPr="00F07600">
        <w:rPr>
          <w:rFonts w:ascii="Times New Roman" w:eastAsia="Times New Roman" w:hAnsi="Times New Roman" w:cs="Times New Roman"/>
          <w:i w:val="0"/>
          <w:iCs w:val="0"/>
          <w:color w:val="auto"/>
          <w:sz w:val="24"/>
          <w:szCs w:val="24"/>
        </w:rPr>
        <w:t xml:space="preserve"> Quản Lý </w:t>
      </w:r>
      <w:proofErr w:type="spellStart"/>
      <w:r w:rsidRPr="00F07600">
        <w:rPr>
          <w:rFonts w:ascii="Times New Roman" w:eastAsia="Times New Roman" w:hAnsi="Times New Roman" w:cs="Times New Roman"/>
          <w:i w:val="0"/>
          <w:iCs w:val="0"/>
          <w:color w:val="auto"/>
          <w:sz w:val="24"/>
          <w:szCs w:val="24"/>
        </w:rPr>
        <w:t>Hóa</w:t>
      </w:r>
      <w:proofErr w:type="spellEnd"/>
      <w:r w:rsidRPr="00F07600">
        <w:rPr>
          <w:rFonts w:ascii="Times New Roman" w:eastAsia="Times New Roman" w:hAnsi="Times New Roman" w:cs="Times New Roman"/>
          <w:i w:val="0"/>
          <w:iCs w:val="0"/>
          <w:color w:val="auto"/>
          <w:sz w:val="24"/>
          <w:szCs w:val="24"/>
        </w:rPr>
        <w:t xml:space="preserve"> </w:t>
      </w:r>
      <w:proofErr w:type="spellStart"/>
      <w:r w:rsidRPr="00F07600">
        <w:rPr>
          <w:rFonts w:ascii="Times New Roman" w:eastAsia="Times New Roman" w:hAnsi="Times New Roman" w:cs="Times New Roman"/>
          <w:i w:val="0"/>
          <w:iCs w:val="0"/>
          <w:color w:val="auto"/>
          <w:sz w:val="24"/>
          <w:szCs w:val="24"/>
        </w:rPr>
        <w:t>Đơn</w:t>
      </w:r>
      <w:proofErr w:type="spellEnd"/>
    </w:p>
    <w:p w14:paraId="1D717F8A" w14:textId="15DF3852" w:rsidR="21F91E7A" w:rsidRDefault="7B08C246" w:rsidP="7B08C246">
      <w:pPr>
        <w:spacing w:after="0" w:line="360" w:lineRule="auto"/>
        <w:rPr>
          <w:rFonts w:ascii="Times New Roman" w:eastAsia="Times New Roman" w:hAnsi="Times New Roman" w:cs="Times New Roman"/>
        </w:rPr>
      </w:pPr>
      <w:r w:rsidRPr="7B08C246">
        <w:rPr>
          <w:rFonts w:ascii="Times New Roman" w:eastAsia="Times New Roman" w:hAnsi="Times New Roman" w:cs="Times New Roman"/>
          <w:sz w:val="24"/>
          <w:szCs w:val="24"/>
        </w:rPr>
        <w:t xml:space="preserve"> </w:t>
      </w:r>
    </w:p>
    <w:p w14:paraId="5628DBB2" w14:textId="4E087F0F" w:rsidR="21F91E7A" w:rsidRDefault="21F91E7A" w:rsidP="4154FC78">
      <w:pPr>
        <w:spacing w:after="0" w:line="360" w:lineRule="auto"/>
        <w:rPr>
          <w:rFonts w:ascii="Times New Roman" w:eastAsia="Times New Roman" w:hAnsi="Times New Roman" w:cs="Times New Roman"/>
        </w:rPr>
      </w:pPr>
      <w:r>
        <w:rPr>
          <w:noProof/>
        </w:rPr>
        <w:drawing>
          <wp:inline distT="0" distB="0" distL="0" distR="0" wp14:anchorId="6204CA92" wp14:editId="1FCFB353">
            <wp:extent cx="5605094" cy="2895966"/>
            <wp:effectExtent l="0" t="0" r="0" b="0"/>
            <wp:docPr id="47890550" name="Picture 4789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90550"/>
                    <pic:cNvPicPr/>
                  </pic:nvPicPr>
                  <pic:blipFill>
                    <a:blip r:embed="rId62">
                      <a:extLst>
                        <a:ext uri="{28A0092B-C50C-407E-A947-70E740481C1C}">
                          <a14:useLocalDpi xmlns:a14="http://schemas.microsoft.com/office/drawing/2010/main" val="0"/>
                        </a:ext>
                      </a:extLst>
                    </a:blip>
                    <a:stretch>
                      <a:fillRect/>
                    </a:stretch>
                  </pic:blipFill>
                  <pic:spPr>
                    <a:xfrm>
                      <a:off x="0" y="0"/>
                      <a:ext cx="5605094" cy="2895966"/>
                    </a:xfrm>
                    <a:prstGeom prst="rect">
                      <a:avLst/>
                    </a:prstGeom>
                  </pic:spPr>
                </pic:pic>
              </a:graphicData>
            </a:graphic>
          </wp:inline>
        </w:drawing>
      </w:r>
    </w:p>
    <w:p w14:paraId="5B81422C" w14:textId="3D8A796C" w:rsidR="7B08C246" w:rsidRPr="00F07600" w:rsidRDefault="01C5A561" w:rsidP="01C5A561">
      <w:pPr>
        <w:pStyle w:val="Caption"/>
        <w:jc w:val="center"/>
        <w:rPr>
          <w:rFonts w:ascii="Times New Roman" w:eastAsia="Times New Roman" w:hAnsi="Times New Roman" w:cs="Times New Roman"/>
          <w:i w:val="0"/>
          <w:iCs w:val="0"/>
          <w:color w:val="auto"/>
          <w:sz w:val="24"/>
          <w:szCs w:val="24"/>
        </w:rPr>
      </w:pPr>
      <w:proofErr w:type="spellStart"/>
      <w:r w:rsidRPr="00F07600">
        <w:rPr>
          <w:rFonts w:ascii="Times New Roman" w:eastAsia="Times New Roman" w:hAnsi="Times New Roman" w:cs="Times New Roman"/>
          <w:i w:val="0"/>
          <w:iCs w:val="0"/>
          <w:color w:val="auto"/>
          <w:sz w:val="24"/>
          <w:szCs w:val="24"/>
        </w:rPr>
        <w:t>Hình</w:t>
      </w:r>
      <w:proofErr w:type="spellEnd"/>
      <w:r w:rsidRPr="00F07600">
        <w:rPr>
          <w:rFonts w:ascii="Times New Roman" w:eastAsia="Times New Roman" w:hAnsi="Times New Roman" w:cs="Times New Roman"/>
          <w:i w:val="0"/>
          <w:iCs w:val="0"/>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10</w:t>
      </w:r>
      <w:r w:rsidR="003F6956" w:rsidRPr="00F07600">
        <w:rPr>
          <w:rFonts w:ascii="Times New Roman" w:hAnsi="Times New Roman" w:cs="Times New Roman"/>
          <w:noProof/>
          <w:color w:val="auto"/>
          <w:sz w:val="24"/>
          <w:szCs w:val="24"/>
        </w:rPr>
        <w:fldChar w:fldCharType="end"/>
      </w:r>
      <w:r w:rsidRPr="00F07600">
        <w:rPr>
          <w:rFonts w:ascii="Times New Roman" w:eastAsia="Times New Roman" w:hAnsi="Times New Roman" w:cs="Times New Roman"/>
          <w:i w:val="0"/>
          <w:iCs w:val="0"/>
          <w:color w:val="auto"/>
          <w:sz w:val="24"/>
          <w:szCs w:val="24"/>
        </w:rPr>
        <w:t xml:space="preserve">: </w:t>
      </w:r>
      <w:proofErr w:type="spellStart"/>
      <w:r w:rsidRPr="00F07600">
        <w:rPr>
          <w:rFonts w:ascii="Times New Roman" w:eastAsia="Times New Roman" w:hAnsi="Times New Roman" w:cs="Times New Roman"/>
          <w:i w:val="0"/>
          <w:iCs w:val="0"/>
          <w:color w:val="auto"/>
          <w:sz w:val="24"/>
          <w:szCs w:val="24"/>
        </w:rPr>
        <w:t>Ảnh</w:t>
      </w:r>
      <w:proofErr w:type="spellEnd"/>
      <w:r w:rsidRPr="00F07600">
        <w:rPr>
          <w:rFonts w:ascii="Times New Roman" w:eastAsia="Times New Roman" w:hAnsi="Times New Roman" w:cs="Times New Roman"/>
          <w:i w:val="0"/>
          <w:iCs w:val="0"/>
          <w:color w:val="auto"/>
          <w:sz w:val="24"/>
          <w:szCs w:val="24"/>
        </w:rPr>
        <w:t xml:space="preserve"> Bán </w:t>
      </w:r>
      <w:proofErr w:type="spellStart"/>
      <w:r w:rsidRPr="00F07600">
        <w:rPr>
          <w:rFonts w:ascii="Times New Roman" w:eastAsia="Times New Roman" w:hAnsi="Times New Roman" w:cs="Times New Roman"/>
          <w:i w:val="0"/>
          <w:iCs w:val="0"/>
          <w:color w:val="auto"/>
          <w:sz w:val="24"/>
          <w:szCs w:val="24"/>
        </w:rPr>
        <w:t>Hàng</w:t>
      </w:r>
      <w:proofErr w:type="spellEnd"/>
    </w:p>
    <w:p w14:paraId="544C9C3A" w14:textId="78297E2E" w:rsidR="7B08C246" w:rsidRDefault="7B08C246" w:rsidP="7B08C246">
      <w:pPr>
        <w:spacing w:after="0" w:line="360" w:lineRule="auto"/>
        <w:rPr>
          <w:rFonts w:ascii="Times New Roman" w:eastAsia="Times New Roman" w:hAnsi="Times New Roman" w:cs="Times New Roman"/>
        </w:rPr>
      </w:pPr>
    </w:p>
    <w:p w14:paraId="637D40B9" w14:textId="4CE0AF35" w:rsidR="21F91E7A" w:rsidRDefault="21F91E7A" w:rsidP="01C5A561">
      <w:pPr>
        <w:pStyle w:val="Caption"/>
        <w:spacing w:after="0" w:line="360" w:lineRule="auto"/>
        <w:jc w:val="center"/>
        <w:rPr>
          <w:rFonts w:ascii="Times New Roman" w:eastAsia="Times New Roman" w:hAnsi="Times New Roman" w:cs="Times New Roman"/>
          <w:i w:val="0"/>
          <w:iCs w:val="0"/>
          <w:color w:val="auto"/>
          <w:sz w:val="24"/>
          <w:szCs w:val="24"/>
        </w:rPr>
      </w:pPr>
      <w:r>
        <w:rPr>
          <w:noProof/>
        </w:rPr>
        <w:drawing>
          <wp:inline distT="0" distB="0" distL="0" distR="0" wp14:anchorId="7767F157" wp14:editId="68C9D51B">
            <wp:extent cx="5758604" cy="2951285"/>
            <wp:effectExtent l="0" t="0" r="0" b="0"/>
            <wp:docPr id="1600921046" name="Picture 160092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921046"/>
                    <pic:cNvPicPr/>
                  </pic:nvPicPr>
                  <pic:blipFill>
                    <a:blip r:embed="rId63">
                      <a:extLst>
                        <a:ext uri="{28A0092B-C50C-407E-A947-70E740481C1C}">
                          <a14:useLocalDpi xmlns:a14="http://schemas.microsoft.com/office/drawing/2010/main" val="0"/>
                        </a:ext>
                      </a:extLst>
                    </a:blip>
                    <a:stretch>
                      <a:fillRect/>
                    </a:stretch>
                  </pic:blipFill>
                  <pic:spPr>
                    <a:xfrm>
                      <a:off x="0" y="0"/>
                      <a:ext cx="5758604" cy="2951285"/>
                    </a:xfrm>
                    <a:prstGeom prst="rect">
                      <a:avLst/>
                    </a:prstGeom>
                  </pic:spPr>
                </pic:pic>
              </a:graphicData>
            </a:graphic>
          </wp:inline>
        </w:drawing>
      </w:r>
      <w:proofErr w:type="spellStart"/>
      <w:r w:rsidR="01C5A561" w:rsidRPr="00F07600">
        <w:rPr>
          <w:rFonts w:ascii="Times New Roman" w:eastAsia="Times New Roman" w:hAnsi="Times New Roman" w:cs="Times New Roman"/>
          <w:i w:val="0"/>
          <w:iCs w:val="0"/>
          <w:color w:val="auto"/>
          <w:sz w:val="24"/>
          <w:szCs w:val="24"/>
        </w:rPr>
        <w:t>Hình</w:t>
      </w:r>
      <w:proofErr w:type="spellEnd"/>
      <w:r w:rsidR="01C5A561" w:rsidRPr="00F07600">
        <w:rPr>
          <w:rFonts w:ascii="Times New Roman" w:eastAsia="Times New Roman" w:hAnsi="Times New Roman" w:cs="Times New Roman"/>
          <w:i w:val="0"/>
          <w:iCs w:val="0"/>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11</w:t>
      </w:r>
      <w:r w:rsidR="003F6956" w:rsidRPr="00F07600">
        <w:rPr>
          <w:rFonts w:ascii="Times New Roman" w:hAnsi="Times New Roman" w:cs="Times New Roman"/>
          <w:noProof/>
          <w:color w:val="auto"/>
          <w:sz w:val="24"/>
          <w:szCs w:val="24"/>
        </w:rPr>
        <w:fldChar w:fldCharType="end"/>
      </w:r>
      <w:r w:rsidR="01C5A561" w:rsidRPr="00F07600">
        <w:rPr>
          <w:rFonts w:ascii="Times New Roman" w:eastAsia="Times New Roman" w:hAnsi="Times New Roman" w:cs="Times New Roman"/>
          <w:i w:val="0"/>
          <w:iCs w:val="0"/>
          <w:color w:val="auto"/>
          <w:sz w:val="24"/>
          <w:szCs w:val="24"/>
        </w:rPr>
        <w:t xml:space="preserve">: </w:t>
      </w:r>
      <w:proofErr w:type="spellStart"/>
      <w:r w:rsidR="01C5A561" w:rsidRPr="00F07600">
        <w:rPr>
          <w:rFonts w:ascii="Times New Roman" w:eastAsia="Times New Roman" w:hAnsi="Times New Roman" w:cs="Times New Roman"/>
          <w:i w:val="0"/>
          <w:iCs w:val="0"/>
          <w:color w:val="auto"/>
          <w:sz w:val="24"/>
          <w:szCs w:val="24"/>
        </w:rPr>
        <w:t>Ảnh</w:t>
      </w:r>
      <w:proofErr w:type="spellEnd"/>
      <w:r w:rsidR="01C5A561" w:rsidRPr="00F07600">
        <w:rPr>
          <w:rFonts w:ascii="Times New Roman" w:eastAsia="Times New Roman" w:hAnsi="Times New Roman" w:cs="Times New Roman"/>
          <w:i w:val="0"/>
          <w:iCs w:val="0"/>
          <w:color w:val="auto"/>
          <w:sz w:val="24"/>
          <w:szCs w:val="24"/>
        </w:rPr>
        <w:t xml:space="preserve"> Quản Lý </w:t>
      </w:r>
      <w:proofErr w:type="spellStart"/>
      <w:r w:rsidR="01C5A561" w:rsidRPr="00F07600">
        <w:rPr>
          <w:rFonts w:ascii="Times New Roman" w:eastAsia="Times New Roman" w:hAnsi="Times New Roman" w:cs="Times New Roman"/>
          <w:i w:val="0"/>
          <w:iCs w:val="0"/>
          <w:color w:val="auto"/>
          <w:sz w:val="24"/>
          <w:szCs w:val="24"/>
        </w:rPr>
        <w:t>Sản</w:t>
      </w:r>
      <w:proofErr w:type="spellEnd"/>
      <w:r w:rsidR="01C5A561" w:rsidRPr="00F07600">
        <w:rPr>
          <w:rFonts w:ascii="Times New Roman" w:eastAsia="Times New Roman" w:hAnsi="Times New Roman" w:cs="Times New Roman"/>
          <w:i w:val="0"/>
          <w:iCs w:val="0"/>
          <w:color w:val="auto"/>
          <w:sz w:val="24"/>
          <w:szCs w:val="24"/>
        </w:rPr>
        <w:t xml:space="preserve"> </w:t>
      </w:r>
      <w:proofErr w:type="spellStart"/>
      <w:r w:rsidR="01C5A561" w:rsidRPr="00F07600">
        <w:rPr>
          <w:rFonts w:ascii="Times New Roman" w:eastAsia="Times New Roman" w:hAnsi="Times New Roman" w:cs="Times New Roman"/>
          <w:i w:val="0"/>
          <w:iCs w:val="0"/>
          <w:color w:val="auto"/>
          <w:sz w:val="24"/>
          <w:szCs w:val="24"/>
        </w:rPr>
        <w:t>Phẩm</w:t>
      </w:r>
      <w:proofErr w:type="spellEnd"/>
    </w:p>
    <w:p w14:paraId="6CD099C6" w14:textId="7E58BD4C" w:rsidR="21F91E7A" w:rsidRDefault="21F91E7A" w:rsidP="59101662">
      <w:pPr>
        <w:spacing w:after="0" w:line="360" w:lineRule="auto"/>
        <w:rPr>
          <w:rFonts w:ascii="Times New Roman" w:eastAsia="Times New Roman" w:hAnsi="Times New Roman" w:cs="Times New Roman"/>
        </w:rPr>
      </w:pPr>
    </w:p>
    <w:p w14:paraId="47C8BEB5" w14:textId="04B7B81E" w:rsidR="21F91E7A" w:rsidRDefault="21F91E7A" w:rsidP="01C5A561">
      <w:pPr>
        <w:pStyle w:val="Caption"/>
        <w:spacing w:after="0" w:line="360" w:lineRule="auto"/>
        <w:jc w:val="center"/>
        <w:rPr>
          <w:rFonts w:ascii="Times New Roman" w:eastAsia="Times New Roman" w:hAnsi="Times New Roman" w:cs="Times New Roman"/>
          <w:i w:val="0"/>
          <w:iCs w:val="0"/>
          <w:color w:val="auto"/>
          <w:sz w:val="24"/>
          <w:szCs w:val="24"/>
        </w:rPr>
      </w:pPr>
      <w:r>
        <w:rPr>
          <w:noProof/>
        </w:rPr>
        <w:drawing>
          <wp:inline distT="0" distB="0" distL="0" distR="0" wp14:anchorId="4B1644D5" wp14:editId="6FF8622D">
            <wp:extent cx="5744306" cy="2860187"/>
            <wp:effectExtent l="0" t="0" r="0" b="0"/>
            <wp:docPr id="1806522026" name="Picture 180652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522026"/>
                    <pic:cNvPicPr/>
                  </pic:nvPicPr>
                  <pic:blipFill>
                    <a:blip r:embed="rId64">
                      <a:extLst>
                        <a:ext uri="{28A0092B-C50C-407E-A947-70E740481C1C}">
                          <a14:useLocalDpi xmlns:a14="http://schemas.microsoft.com/office/drawing/2010/main" val="0"/>
                        </a:ext>
                      </a:extLst>
                    </a:blip>
                    <a:stretch>
                      <a:fillRect/>
                    </a:stretch>
                  </pic:blipFill>
                  <pic:spPr>
                    <a:xfrm>
                      <a:off x="0" y="0"/>
                      <a:ext cx="5744306" cy="2860187"/>
                    </a:xfrm>
                    <a:prstGeom prst="rect">
                      <a:avLst/>
                    </a:prstGeom>
                  </pic:spPr>
                </pic:pic>
              </a:graphicData>
            </a:graphic>
          </wp:inline>
        </w:drawing>
      </w:r>
      <w:proofErr w:type="spellStart"/>
      <w:r w:rsidR="01C5A561" w:rsidRPr="00F07600">
        <w:rPr>
          <w:rFonts w:ascii="Times New Roman" w:eastAsia="Times New Roman" w:hAnsi="Times New Roman" w:cs="Times New Roman"/>
          <w:i w:val="0"/>
          <w:iCs w:val="0"/>
          <w:color w:val="auto"/>
          <w:sz w:val="24"/>
          <w:szCs w:val="24"/>
        </w:rPr>
        <w:t>Hình</w:t>
      </w:r>
      <w:proofErr w:type="spellEnd"/>
      <w:r w:rsidR="01C5A561" w:rsidRPr="00F07600">
        <w:rPr>
          <w:rFonts w:ascii="Times New Roman" w:eastAsia="Times New Roman" w:hAnsi="Times New Roman" w:cs="Times New Roman"/>
          <w:i w:val="0"/>
          <w:iCs w:val="0"/>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12</w:t>
      </w:r>
      <w:r w:rsidR="003F6956" w:rsidRPr="00F07600">
        <w:rPr>
          <w:rFonts w:ascii="Times New Roman" w:hAnsi="Times New Roman" w:cs="Times New Roman"/>
          <w:noProof/>
          <w:color w:val="auto"/>
          <w:sz w:val="24"/>
          <w:szCs w:val="24"/>
        </w:rPr>
        <w:fldChar w:fldCharType="end"/>
      </w:r>
      <w:r w:rsidR="01C5A561" w:rsidRPr="00F07600">
        <w:rPr>
          <w:rFonts w:ascii="Times New Roman" w:eastAsia="Times New Roman" w:hAnsi="Times New Roman" w:cs="Times New Roman"/>
          <w:i w:val="0"/>
          <w:iCs w:val="0"/>
          <w:color w:val="auto"/>
          <w:sz w:val="24"/>
          <w:szCs w:val="24"/>
        </w:rPr>
        <w:t xml:space="preserve">: </w:t>
      </w:r>
      <w:proofErr w:type="spellStart"/>
      <w:r w:rsidR="01C5A561" w:rsidRPr="00F07600">
        <w:rPr>
          <w:rFonts w:ascii="Times New Roman" w:eastAsia="Times New Roman" w:hAnsi="Times New Roman" w:cs="Times New Roman"/>
          <w:i w:val="0"/>
          <w:iCs w:val="0"/>
          <w:color w:val="auto"/>
          <w:sz w:val="24"/>
          <w:szCs w:val="24"/>
        </w:rPr>
        <w:t>Ảnh</w:t>
      </w:r>
      <w:proofErr w:type="spellEnd"/>
      <w:r w:rsidR="01C5A561" w:rsidRPr="00F07600">
        <w:rPr>
          <w:rFonts w:ascii="Times New Roman" w:eastAsia="Times New Roman" w:hAnsi="Times New Roman" w:cs="Times New Roman"/>
          <w:i w:val="0"/>
          <w:iCs w:val="0"/>
          <w:color w:val="auto"/>
          <w:sz w:val="24"/>
          <w:szCs w:val="24"/>
        </w:rPr>
        <w:t xml:space="preserve"> Quản Lý </w:t>
      </w:r>
      <w:proofErr w:type="spellStart"/>
      <w:r w:rsidR="01C5A561" w:rsidRPr="00F07600">
        <w:rPr>
          <w:rFonts w:ascii="Times New Roman" w:eastAsia="Times New Roman" w:hAnsi="Times New Roman" w:cs="Times New Roman"/>
          <w:i w:val="0"/>
          <w:iCs w:val="0"/>
          <w:color w:val="auto"/>
          <w:sz w:val="24"/>
          <w:szCs w:val="24"/>
        </w:rPr>
        <w:t>Giảm</w:t>
      </w:r>
      <w:proofErr w:type="spellEnd"/>
      <w:r w:rsidR="01C5A561" w:rsidRPr="00F07600">
        <w:rPr>
          <w:rFonts w:ascii="Times New Roman" w:eastAsia="Times New Roman" w:hAnsi="Times New Roman" w:cs="Times New Roman"/>
          <w:i w:val="0"/>
          <w:iCs w:val="0"/>
          <w:color w:val="auto"/>
          <w:sz w:val="24"/>
          <w:szCs w:val="24"/>
        </w:rPr>
        <w:t xml:space="preserve"> </w:t>
      </w:r>
      <w:proofErr w:type="spellStart"/>
      <w:r w:rsidR="01C5A561" w:rsidRPr="00F07600">
        <w:rPr>
          <w:rFonts w:ascii="Times New Roman" w:eastAsia="Times New Roman" w:hAnsi="Times New Roman" w:cs="Times New Roman"/>
          <w:i w:val="0"/>
          <w:iCs w:val="0"/>
          <w:color w:val="auto"/>
          <w:sz w:val="24"/>
          <w:szCs w:val="24"/>
        </w:rPr>
        <w:t>Giá</w:t>
      </w:r>
      <w:proofErr w:type="spellEnd"/>
    </w:p>
    <w:p w14:paraId="72787B76" w14:textId="56A3BD24" w:rsidR="21F91E7A" w:rsidRDefault="21F91E7A" w:rsidP="59101662">
      <w:pPr>
        <w:spacing w:after="0" w:line="360" w:lineRule="auto"/>
        <w:rPr>
          <w:rFonts w:ascii="Times New Roman" w:eastAsia="Times New Roman" w:hAnsi="Times New Roman" w:cs="Times New Roman"/>
        </w:rPr>
      </w:pPr>
    </w:p>
    <w:p w14:paraId="12D9D6CB" w14:textId="1D70D738" w:rsidR="21F91E7A" w:rsidRDefault="21F91E7A" w:rsidP="01C5A561">
      <w:pPr>
        <w:pStyle w:val="Caption"/>
        <w:spacing w:after="0" w:line="360" w:lineRule="auto"/>
        <w:jc w:val="center"/>
        <w:rPr>
          <w:rFonts w:ascii="Times New Roman" w:eastAsia="Times New Roman" w:hAnsi="Times New Roman" w:cs="Times New Roman"/>
          <w:i w:val="0"/>
          <w:iCs w:val="0"/>
          <w:color w:val="auto"/>
          <w:sz w:val="24"/>
          <w:szCs w:val="24"/>
        </w:rPr>
      </w:pPr>
      <w:r>
        <w:rPr>
          <w:noProof/>
        </w:rPr>
        <w:drawing>
          <wp:inline distT="0" distB="0" distL="0" distR="0" wp14:anchorId="1AE26999" wp14:editId="1C890D8C">
            <wp:extent cx="5736982" cy="2844586"/>
            <wp:effectExtent l="0" t="0" r="0" b="0"/>
            <wp:docPr id="640979182" name="Picture 64097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979182"/>
                    <pic:cNvPicPr/>
                  </pic:nvPicPr>
                  <pic:blipFill>
                    <a:blip r:embed="rId65">
                      <a:extLst>
                        <a:ext uri="{28A0092B-C50C-407E-A947-70E740481C1C}">
                          <a14:useLocalDpi xmlns:a14="http://schemas.microsoft.com/office/drawing/2010/main" val="0"/>
                        </a:ext>
                      </a:extLst>
                    </a:blip>
                    <a:stretch>
                      <a:fillRect/>
                    </a:stretch>
                  </pic:blipFill>
                  <pic:spPr>
                    <a:xfrm>
                      <a:off x="0" y="0"/>
                      <a:ext cx="5736982" cy="2844586"/>
                    </a:xfrm>
                    <a:prstGeom prst="rect">
                      <a:avLst/>
                    </a:prstGeom>
                  </pic:spPr>
                </pic:pic>
              </a:graphicData>
            </a:graphic>
          </wp:inline>
        </w:drawing>
      </w:r>
      <w:proofErr w:type="spellStart"/>
      <w:r w:rsidR="01C5A561" w:rsidRPr="00F07600">
        <w:rPr>
          <w:rFonts w:ascii="Times New Roman" w:eastAsia="Times New Roman" w:hAnsi="Times New Roman" w:cs="Times New Roman"/>
          <w:i w:val="0"/>
          <w:iCs w:val="0"/>
          <w:color w:val="auto"/>
          <w:sz w:val="24"/>
          <w:szCs w:val="24"/>
        </w:rPr>
        <w:t>Hình</w:t>
      </w:r>
      <w:proofErr w:type="spellEnd"/>
      <w:r w:rsidR="01C5A561" w:rsidRPr="00F07600">
        <w:rPr>
          <w:rFonts w:ascii="Times New Roman" w:eastAsia="Times New Roman" w:hAnsi="Times New Roman" w:cs="Times New Roman"/>
          <w:i w:val="0"/>
          <w:iCs w:val="0"/>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13</w:t>
      </w:r>
      <w:r w:rsidR="003F6956" w:rsidRPr="00F07600">
        <w:rPr>
          <w:rFonts w:ascii="Times New Roman" w:hAnsi="Times New Roman" w:cs="Times New Roman"/>
          <w:noProof/>
          <w:color w:val="auto"/>
          <w:sz w:val="24"/>
          <w:szCs w:val="24"/>
        </w:rPr>
        <w:fldChar w:fldCharType="end"/>
      </w:r>
      <w:r w:rsidR="01C5A561" w:rsidRPr="00F07600">
        <w:rPr>
          <w:rFonts w:ascii="Times New Roman" w:eastAsia="Times New Roman" w:hAnsi="Times New Roman" w:cs="Times New Roman"/>
          <w:i w:val="0"/>
          <w:iCs w:val="0"/>
          <w:color w:val="auto"/>
          <w:sz w:val="24"/>
          <w:szCs w:val="24"/>
        </w:rPr>
        <w:t xml:space="preserve">: </w:t>
      </w:r>
      <w:proofErr w:type="spellStart"/>
      <w:r w:rsidR="01C5A561" w:rsidRPr="00F07600">
        <w:rPr>
          <w:rFonts w:ascii="Times New Roman" w:eastAsia="Times New Roman" w:hAnsi="Times New Roman" w:cs="Times New Roman"/>
          <w:i w:val="0"/>
          <w:iCs w:val="0"/>
          <w:color w:val="auto"/>
          <w:sz w:val="24"/>
          <w:szCs w:val="24"/>
        </w:rPr>
        <w:t>Ảnh</w:t>
      </w:r>
      <w:proofErr w:type="spellEnd"/>
      <w:r w:rsidR="01C5A561" w:rsidRPr="00F07600">
        <w:rPr>
          <w:rFonts w:ascii="Times New Roman" w:eastAsia="Times New Roman" w:hAnsi="Times New Roman" w:cs="Times New Roman"/>
          <w:i w:val="0"/>
          <w:iCs w:val="0"/>
          <w:color w:val="auto"/>
          <w:sz w:val="24"/>
          <w:szCs w:val="24"/>
        </w:rPr>
        <w:t xml:space="preserve"> Quản Lý Voucher</w:t>
      </w:r>
    </w:p>
    <w:p w14:paraId="2A6F1D18" w14:textId="55D1820B" w:rsidR="21F91E7A" w:rsidRDefault="21F91E7A" w:rsidP="0339A244">
      <w:pPr>
        <w:rPr>
          <w:rFonts w:ascii="Times New Roman" w:eastAsia="Times New Roman" w:hAnsi="Times New Roman" w:cs="Times New Roman"/>
        </w:rPr>
      </w:pPr>
    </w:p>
    <w:p w14:paraId="0A5DA7EA" w14:textId="5BB00C48" w:rsidR="21F91E7A" w:rsidRDefault="21F91E7A" w:rsidP="0339A244">
      <w:pPr>
        <w:spacing w:after="0" w:line="360" w:lineRule="auto"/>
        <w:jc w:val="center"/>
        <w:rPr>
          <w:rFonts w:ascii="Times New Roman" w:eastAsia="Times New Roman" w:hAnsi="Times New Roman" w:cs="Times New Roman"/>
          <w:sz w:val="24"/>
          <w:szCs w:val="24"/>
        </w:rPr>
      </w:pPr>
      <w:r>
        <w:rPr>
          <w:noProof/>
        </w:rPr>
        <w:drawing>
          <wp:inline distT="0" distB="0" distL="0" distR="0" wp14:anchorId="46B4542C" wp14:editId="0443E9F3">
            <wp:extent cx="5762626" cy="2977358"/>
            <wp:effectExtent l="0" t="0" r="0" b="0"/>
            <wp:docPr id="1173465497" name="Picture 117346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46549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2626" cy="2977358"/>
                    </a:xfrm>
                    <a:prstGeom prst="rect">
                      <a:avLst/>
                    </a:prstGeom>
                  </pic:spPr>
                </pic:pic>
              </a:graphicData>
            </a:graphic>
          </wp:inline>
        </w:drawing>
      </w:r>
      <w:proofErr w:type="spellStart"/>
      <w:r w:rsidR="01C5A561" w:rsidRPr="00F07600">
        <w:rPr>
          <w:rFonts w:ascii="Times New Roman" w:eastAsia="Times New Roman" w:hAnsi="Times New Roman" w:cs="Times New Roman"/>
          <w:sz w:val="24"/>
          <w:szCs w:val="24"/>
        </w:rPr>
        <w:t>Hình</w:t>
      </w:r>
      <w:proofErr w:type="spellEnd"/>
      <w:r w:rsidR="01C5A561" w:rsidRPr="00F07600">
        <w:rPr>
          <w:rFonts w:ascii="Times New Roman" w:eastAsia="Times New Roman" w:hAnsi="Times New Roman" w:cs="Times New Roman"/>
          <w:sz w:val="24"/>
          <w:szCs w:val="24"/>
        </w:rPr>
        <w:t xml:space="preserve"> </w:t>
      </w:r>
      <w:r w:rsidR="003F6956" w:rsidRPr="00F07600">
        <w:rPr>
          <w:rFonts w:ascii="Times New Roman" w:hAnsi="Times New Roman" w:cs="Times New Roman"/>
          <w:sz w:val="24"/>
          <w:szCs w:val="24"/>
        </w:rPr>
        <w:fldChar w:fldCharType="begin"/>
      </w:r>
      <w:r w:rsidR="003F6956" w:rsidRPr="00F07600">
        <w:rPr>
          <w:rFonts w:ascii="Times New Roman" w:hAnsi="Times New Roman" w:cs="Times New Roman"/>
          <w:sz w:val="24"/>
          <w:szCs w:val="24"/>
        </w:rPr>
        <w:instrText xml:space="preserve"> SEQ Hình \* ARABIC </w:instrText>
      </w:r>
      <w:r w:rsidR="003F6956" w:rsidRPr="00F07600">
        <w:rPr>
          <w:rFonts w:ascii="Times New Roman" w:hAnsi="Times New Roman" w:cs="Times New Roman"/>
          <w:sz w:val="24"/>
          <w:szCs w:val="24"/>
        </w:rPr>
        <w:fldChar w:fldCharType="separate"/>
      </w:r>
      <w:r w:rsidR="00A8542B" w:rsidRPr="00F07600">
        <w:rPr>
          <w:rFonts w:ascii="Times New Roman" w:hAnsi="Times New Roman" w:cs="Times New Roman"/>
          <w:noProof/>
          <w:sz w:val="24"/>
          <w:szCs w:val="24"/>
        </w:rPr>
        <w:t>14</w:t>
      </w:r>
      <w:r w:rsidR="003F6956" w:rsidRPr="00F07600">
        <w:rPr>
          <w:rFonts w:ascii="Times New Roman" w:hAnsi="Times New Roman" w:cs="Times New Roman"/>
          <w:noProof/>
          <w:sz w:val="24"/>
          <w:szCs w:val="24"/>
        </w:rPr>
        <w:fldChar w:fldCharType="end"/>
      </w:r>
      <w:r w:rsidR="01C5A561" w:rsidRPr="00F07600">
        <w:rPr>
          <w:rFonts w:ascii="Times New Roman" w:eastAsia="Times New Roman" w:hAnsi="Times New Roman" w:cs="Times New Roman"/>
          <w:sz w:val="24"/>
          <w:szCs w:val="24"/>
        </w:rPr>
        <w:t xml:space="preserve">: </w:t>
      </w:r>
      <w:proofErr w:type="spellStart"/>
      <w:r w:rsidR="01C5A561" w:rsidRPr="00F07600">
        <w:rPr>
          <w:rFonts w:ascii="Times New Roman" w:eastAsia="Times New Roman" w:hAnsi="Times New Roman" w:cs="Times New Roman"/>
          <w:sz w:val="24"/>
          <w:szCs w:val="24"/>
        </w:rPr>
        <w:t>Ảnh</w:t>
      </w:r>
      <w:proofErr w:type="spellEnd"/>
      <w:r w:rsidR="01C5A561" w:rsidRPr="00F07600">
        <w:rPr>
          <w:rFonts w:ascii="Times New Roman" w:eastAsia="Times New Roman" w:hAnsi="Times New Roman" w:cs="Times New Roman"/>
          <w:sz w:val="24"/>
          <w:szCs w:val="24"/>
        </w:rPr>
        <w:t xml:space="preserve"> Quản Lý </w:t>
      </w:r>
      <w:proofErr w:type="spellStart"/>
      <w:r w:rsidR="01C5A561" w:rsidRPr="00F07600">
        <w:rPr>
          <w:rFonts w:ascii="Times New Roman" w:eastAsia="Times New Roman" w:hAnsi="Times New Roman" w:cs="Times New Roman"/>
          <w:sz w:val="24"/>
          <w:szCs w:val="24"/>
        </w:rPr>
        <w:t>Khách</w:t>
      </w:r>
      <w:proofErr w:type="spellEnd"/>
      <w:r w:rsidR="01C5A561" w:rsidRPr="00F07600">
        <w:rPr>
          <w:rFonts w:ascii="Times New Roman" w:eastAsia="Times New Roman" w:hAnsi="Times New Roman" w:cs="Times New Roman"/>
          <w:sz w:val="24"/>
          <w:szCs w:val="24"/>
        </w:rPr>
        <w:t xml:space="preserve"> </w:t>
      </w:r>
      <w:proofErr w:type="spellStart"/>
      <w:r w:rsidR="01C5A561" w:rsidRPr="00F07600">
        <w:rPr>
          <w:rFonts w:ascii="Times New Roman" w:eastAsia="Times New Roman" w:hAnsi="Times New Roman" w:cs="Times New Roman"/>
          <w:sz w:val="24"/>
          <w:szCs w:val="24"/>
        </w:rPr>
        <w:t>Hàng</w:t>
      </w:r>
      <w:proofErr w:type="spellEnd"/>
    </w:p>
    <w:p w14:paraId="414555FF" w14:textId="21E0B21E" w:rsidR="21F91E7A" w:rsidRDefault="21F91E7A" w:rsidP="4154FC78">
      <w:pPr>
        <w:tabs>
          <w:tab w:val="left" w:pos="360"/>
          <w:tab w:val="left" w:pos="851"/>
        </w:tabs>
        <w:spacing w:after="0" w:line="360" w:lineRule="auto"/>
        <w:rPr>
          <w:rFonts w:ascii="Times New Roman" w:eastAsia="Times New Roman" w:hAnsi="Times New Roman" w:cs="Times New Roman"/>
        </w:rPr>
      </w:pPr>
    </w:p>
    <w:p w14:paraId="44E9CC4E" w14:textId="21E0B21E" w:rsidR="00D93BA6" w:rsidRDefault="00D93BA6" w:rsidP="4154FC78">
      <w:pPr>
        <w:keepNext/>
        <w:tabs>
          <w:tab w:val="left" w:pos="360"/>
          <w:tab w:val="left" w:pos="851"/>
        </w:tabs>
        <w:spacing w:after="0" w:line="360" w:lineRule="auto"/>
        <w:rPr>
          <w:rFonts w:ascii="Times New Roman" w:eastAsia="Times New Roman" w:hAnsi="Times New Roman" w:cs="Times New Roman"/>
        </w:rPr>
      </w:pPr>
    </w:p>
    <w:p w14:paraId="776713D7" w14:textId="78083A1F" w:rsidR="00D93BA6" w:rsidRDefault="21F91E7A" w:rsidP="4154FC78">
      <w:pPr>
        <w:keepNext/>
        <w:tabs>
          <w:tab w:val="left" w:pos="360"/>
          <w:tab w:val="left" w:pos="851"/>
        </w:tabs>
        <w:spacing w:after="0" w:line="360" w:lineRule="auto"/>
        <w:rPr>
          <w:rFonts w:ascii="Times New Roman" w:eastAsia="Times New Roman" w:hAnsi="Times New Roman" w:cs="Times New Roman"/>
        </w:rPr>
      </w:pPr>
      <w:r>
        <w:rPr>
          <w:noProof/>
        </w:rPr>
        <w:drawing>
          <wp:inline distT="0" distB="0" distL="0" distR="0" wp14:anchorId="312FC43A" wp14:editId="4F35C805">
            <wp:extent cx="5793982" cy="2848708"/>
            <wp:effectExtent l="0" t="0" r="0" b="0"/>
            <wp:docPr id="1995018998" name="Picture 199501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018998"/>
                    <pic:cNvPicPr/>
                  </pic:nvPicPr>
                  <pic:blipFill>
                    <a:blip r:embed="rId67">
                      <a:extLst>
                        <a:ext uri="{28A0092B-C50C-407E-A947-70E740481C1C}">
                          <a14:useLocalDpi xmlns:a14="http://schemas.microsoft.com/office/drawing/2010/main" val="0"/>
                        </a:ext>
                      </a:extLst>
                    </a:blip>
                    <a:stretch>
                      <a:fillRect/>
                    </a:stretch>
                  </pic:blipFill>
                  <pic:spPr>
                    <a:xfrm>
                      <a:off x="0" y="0"/>
                      <a:ext cx="5793982" cy="2848708"/>
                    </a:xfrm>
                    <a:prstGeom prst="rect">
                      <a:avLst/>
                    </a:prstGeom>
                  </pic:spPr>
                </pic:pic>
              </a:graphicData>
            </a:graphic>
          </wp:inline>
        </w:drawing>
      </w:r>
    </w:p>
    <w:p w14:paraId="65A75328" w14:textId="4B1A8CC7" w:rsidR="21F91E7A" w:rsidRPr="00F07600" w:rsidRDefault="7EC2EEAB" w:rsidP="7EC2EEAB">
      <w:pPr>
        <w:pStyle w:val="Caption"/>
        <w:jc w:val="center"/>
        <w:rPr>
          <w:rFonts w:ascii="Times New Roman" w:eastAsia="Times New Roman" w:hAnsi="Times New Roman" w:cs="Times New Roman"/>
          <w:i w:val="0"/>
          <w:iCs w:val="0"/>
          <w:color w:val="auto"/>
          <w:sz w:val="24"/>
          <w:szCs w:val="24"/>
        </w:rPr>
      </w:pPr>
      <w:proofErr w:type="spellStart"/>
      <w:r w:rsidRPr="00F07600">
        <w:rPr>
          <w:rFonts w:ascii="Times New Roman" w:eastAsia="Times New Roman" w:hAnsi="Times New Roman" w:cs="Times New Roman"/>
          <w:i w:val="0"/>
          <w:iCs w:val="0"/>
          <w:color w:val="auto"/>
          <w:sz w:val="24"/>
          <w:szCs w:val="24"/>
        </w:rPr>
        <w:t>Hình</w:t>
      </w:r>
      <w:proofErr w:type="spellEnd"/>
      <w:r w:rsidRPr="00F07600">
        <w:rPr>
          <w:rFonts w:ascii="Times New Roman" w:eastAsia="Times New Roman" w:hAnsi="Times New Roman" w:cs="Times New Roman"/>
          <w:i w:val="0"/>
          <w:iCs w:val="0"/>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15</w:t>
      </w:r>
      <w:r w:rsidR="003F6956" w:rsidRPr="00F07600">
        <w:rPr>
          <w:rFonts w:ascii="Times New Roman" w:hAnsi="Times New Roman" w:cs="Times New Roman"/>
          <w:noProof/>
          <w:color w:val="auto"/>
          <w:sz w:val="24"/>
          <w:szCs w:val="24"/>
        </w:rPr>
        <w:fldChar w:fldCharType="end"/>
      </w:r>
      <w:r w:rsidRPr="00F07600">
        <w:rPr>
          <w:rFonts w:ascii="Times New Roman" w:eastAsia="Times New Roman" w:hAnsi="Times New Roman" w:cs="Times New Roman"/>
          <w:i w:val="0"/>
          <w:iCs w:val="0"/>
          <w:color w:val="auto"/>
          <w:sz w:val="24"/>
          <w:szCs w:val="24"/>
        </w:rPr>
        <w:t xml:space="preserve">: </w:t>
      </w:r>
      <w:proofErr w:type="spellStart"/>
      <w:r w:rsidRPr="00F07600">
        <w:rPr>
          <w:rFonts w:ascii="Times New Roman" w:eastAsia="Times New Roman" w:hAnsi="Times New Roman" w:cs="Times New Roman"/>
          <w:i w:val="0"/>
          <w:iCs w:val="0"/>
          <w:color w:val="auto"/>
          <w:sz w:val="24"/>
          <w:szCs w:val="24"/>
        </w:rPr>
        <w:t>Ảnh</w:t>
      </w:r>
      <w:proofErr w:type="spellEnd"/>
      <w:r w:rsidRPr="00F07600">
        <w:rPr>
          <w:rFonts w:ascii="Times New Roman" w:eastAsia="Times New Roman" w:hAnsi="Times New Roman" w:cs="Times New Roman"/>
          <w:i w:val="0"/>
          <w:iCs w:val="0"/>
          <w:color w:val="auto"/>
          <w:sz w:val="24"/>
          <w:szCs w:val="24"/>
        </w:rPr>
        <w:t xml:space="preserve"> Quản Lý </w:t>
      </w:r>
      <w:proofErr w:type="spellStart"/>
      <w:r w:rsidRPr="00F07600">
        <w:rPr>
          <w:rFonts w:ascii="Times New Roman" w:eastAsia="Times New Roman" w:hAnsi="Times New Roman" w:cs="Times New Roman"/>
          <w:i w:val="0"/>
          <w:iCs w:val="0"/>
          <w:color w:val="auto"/>
          <w:sz w:val="24"/>
          <w:szCs w:val="24"/>
        </w:rPr>
        <w:t>Nhân</w:t>
      </w:r>
      <w:proofErr w:type="spellEnd"/>
      <w:r w:rsidRPr="00F07600">
        <w:rPr>
          <w:rFonts w:ascii="Times New Roman" w:eastAsia="Times New Roman" w:hAnsi="Times New Roman" w:cs="Times New Roman"/>
          <w:i w:val="0"/>
          <w:iCs w:val="0"/>
          <w:color w:val="auto"/>
          <w:sz w:val="24"/>
          <w:szCs w:val="24"/>
        </w:rPr>
        <w:t xml:space="preserve"> Viên</w:t>
      </w:r>
    </w:p>
    <w:p w14:paraId="7D934C89" w14:textId="5FCCCD13" w:rsidR="4154FC78" w:rsidRPr="003A0ED8" w:rsidRDefault="4154FC78" w:rsidP="003A0ED8">
      <w:pPr>
        <w:pStyle w:val="Heading3"/>
        <w:numPr>
          <w:ilvl w:val="0"/>
          <w:numId w:val="21"/>
        </w:numPr>
        <w:rPr>
          <w:rFonts w:ascii="Times New Roman" w:hAnsi="Times New Roman" w:cs="Times New Roman"/>
          <w:color w:val="auto"/>
          <w:sz w:val="24"/>
          <w:szCs w:val="24"/>
        </w:rPr>
      </w:pPr>
      <w:bookmarkStart w:id="2561" w:name="_Toc153442182"/>
      <w:r w:rsidRPr="003A0ED8">
        <w:rPr>
          <w:rFonts w:ascii="Times New Roman" w:hAnsi="Times New Roman" w:cs="Times New Roman"/>
          <w:color w:val="auto"/>
          <w:sz w:val="24"/>
          <w:szCs w:val="24"/>
        </w:rPr>
        <w:t xml:space="preserve">Giao </w:t>
      </w:r>
      <w:proofErr w:type="spellStart"/>
      <w:r w:rsidRPr="003A0ED8">
        <w:rPr>
          <w:rFonts w:ascii="Times New Roman" w:hAnsi="Times New Roman" w:cs="Times New Roman"/>
          <w:color w:val="auto"/>
          <w:sz w:val="24"/>
          <w:szCs w:val="24"/>
        </w:rPr>
        <w:t>Diện</w:t>
      </w:r>
      <w:proofErr w:type="spellEnd"/>
      <w:r w:rsidRPr="003A0ED8">
        <w:rPr>
          <w:rFonts w:ascii="Times New Roman" w:hAnsi="Times New Roman" w:cs="Times New Roman"/>
          <w:color w:val="auto"/>
          <w:sz w:val="24"/>
          <w:szCs w:val="24"/>
        </w:rPr>
        <w:t xml:space="preserve"> </w:t>
      </w:r>
      <w:proofErr w:type="spellStart"/>
      <w:r w:rsidRPr="003A0ED8">
        <w:rPr>
          <w:rFonts w:ascii="Times New Roman" w:hAnsi="Times New Roman" w:cs="Times New Roman"/>
          <w:color w:val="auto"/>
          <w:sz w:val="24"/>
          <w:szCs w:val="24"/>
        </w:rPr>
        <w:t>Khách</w:t>
      </w:r>
      <w:proofErr w:type="spellEnd"/>
      <w:r w:rsidRPr="003A0ED8">
        <w:rPr>
          <w:rFonts w:ascii="Times New Roman" w:hAnsi="Times New Roman" w:cs="Times New Roman"/>
          <w:color w:val="auto"/>
          <w:sz w:val="24"/>
          <w:szCs w:val="24"/>
        </w:rPr>
        <w:t xml:space="preserve"> </w:t>
      </w:r>
      <w:proofErr w:type="spellStart"/>
      <w:r w:rsidRPr="003A0ED8">
        <w:rPr>
          <w:rFonts w:ascii="Times New Roman" w:hAnsi="Times New Roman" w:cs="Times New Roman"/>
          <w:color w:val="auto"/>
          <w:sz w:val="24"/>
          <w:szCs w:val="24"/>
        </w:rPr>
        <w:t>Hàng</w:t>
      </w:r>
      <w:bookmarkEnd w:id="2561"/>
      <w:proofErr w:type="spellEnd"/>
    </w:p>
    <w:p w14:paraId="7A0B4DFD" w14:textId="77777777" w:rsidR="00935F0B" w:rsidRDefault="4154FC78" w:rsidP="00935F0B">
      <w:pPr>
        <w:keepNext/>
      </w:pPr>
      <w:r>
        <w:rPr>
          <w:noProof/>
        </w:rPr>
        <w:drawing>
          <wp:inline distT="0" distB="0" distL="0" distR="0" wp14:anchorId="708F7F63" wp14:editId="596EC466">
            <wp:extent cx="5593042" cy="2889739"/>
            <wp:effectExtent l="0" t="0" r="0" b="0"/>
            <wp:docPr id="1542525579" name="Picture 154252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525579"/>
                    <pic:cNvPicPr/>
                  </pic:nvPicPr>
                  <pic:blipFill>
                    <a:blip r:embed="rId68">
                      <a:extLst>
                        <a:ext uri="{28A0092B-C50C-407E-A947-70E740481C1C}">
                          <a14:useLocalDpi xmlns:a14="http://schemas.microsoft.com/office/drawing/2010/main" val="0"/>
                        </a:ext>
                      </a:extLst>
                    </a:blip>
                    <a:stretch>
                      <a:fillRect/>
                    </a:stretch>
                  </pic:blipFill>
                  <pic:spPr>
                    <a:xfrm>
                      <a:off x="0" y="0"/>
                      <a:ext cx="5593042" cy="2889739"/>
                    </a:xfrm>
                    <a:prstGeom prst="rect">
                      <a:avLst/>
                    </a:prstGeom>
                  </pic:spPr>
                </pic:pic>
              </a:graphicData>
            </a:graphic>
          </wp:inline>
        </w:drawing>
      </w:r>
    </w:p>
    <w:p w14:paraId="6EC44342" w14:textId="6DEEB790" w:rsidR="0084258C" w:rsidRPr="00F07600" w:rsidRDefault="00935F0B" w:rsidP="00935F0B">
      <w:pPr>
        <w:pStyle w:val="Caption"/>
        <w:ind w:left="2586" w:firstLine="862"/>
        <w:rPr>
          <w:rFonts w:ascii="Times New Roman" w:eastAsia="Times New Roman" w:hAnsi="Times New Roman" w:cs="Times New Roman"/>
          <w:color w:val="auto"/>
          <w:sz w:val="24"/>
          <w:szCs w:val="24"/>
        </w:rPr>
      </w:pPr>
      <w:proofErr w:type="spellStart"/>
      <w:r w:rsidRPr="00F07600">
        <w:rPr>
          <w:rFonts w:ascii="Times New Roman" w:hAnsi="Times New Roman" w:cs="Times New Roman"/>
          <w:color w:val="auto"/>
          <w:sz w:val="24"/>
          <w:szCs w:val="24"/>
        </w:rPr>
        <w:t>Hình</w:t>
      </w:r>
      <w:proofErr w:type="spellEnd"/>
      <w:r w:rsidRPr="00F07600">
        <w:rPr>
          <w:rFonts w:ascii="Times New Roman" w:hAnsi="Times New Roman" w:cs="Times New Roman"/>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16</w:t>
      </w:r>
      <w:r w:rsidR="003F6956" w:rsidRPr="00F07600">
        <w:rPr>
          <w:rFonts w:ascii="Times New Roman" w:hAnsi="Times New Roman" w:cs="Times New Roman"/>
          <w:noProof/>
          <w:color w:val="auto"/>
          <w:sz w:val="24"/>
          <w:szCs w:val="24"/>
        </w:rPr>
        <w:fldChar w:fldCharType="end"/>
      </w:r>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Ảnh</w:t>
      </w:r>
      <w:proofErr w:type="spellEnd"/>
      <w:r w:rsidRPr="00F07600">
        <w:rPr>
          <w:rFonts w:ascii="Times New Roman" w:hAnsi="Times New Roman" w:cs="Times New Roman"/>
          <w:color w:val="auto"/>
          <w:sz w:val="24"/>
          <w:szCs w:val="24"/>
        </w:rPr>
        <w:t xml:space="preserve"> Giao </w:t>
      </w:r>
      <w:proofErr w:type="spellStart"/>
      <w:r w:rsidRPr="00F07600">
        <w:rPr>
          <w:rFonts w:ascii="Times New Roman" w:hAnsi="Times New Roman" w:cs="Times New Roman"/>
          <w:color w:val="auto"/>
          <w:sz w:val="24"/>
          <w:szCs w:val="24"/>
        </w:rPr>
        <w:t>Diện</w:t>
      </w:r>
      <w:proofErr w:type="spellEnd"/>
      <w:r w:rsidRPr="00F07600">
        <w:rPr>
          <w:rFonts w:ascii="Times New Roman" w:hAnsi="Times New Roman" w:cs="Times New Roman"/>
          <w:color w:val="auto"/>
          <w:sz w:val="24"/>
          <w:szCs w:val="24"/>
        </w:rPr>
        <w:t xml:space="preserve"> Trang </w:t>
      </w:r>
      <w:proofErr w:type="spellStart"/>
      <w:r w:rsidRPr="00F07600">
        <w:rPr>
          <w:rFonts w:ascii="Times New Roman" w:hAnsi="Times New Roman" w:cs="Times New Roman"/>
          <w:color w:val="auto"/>
          <w:sz w:val="24"/>
          <w:szCs w:val="24"/>
        </w:rPr>
        <w:t>Chủ</w:t>
      </w:r>
      <w:proofErr w:type="spellEnd"/>
    </w:p>
    <w:p w14:paraId="4126CADC" w14:textId="1871ABC7" w:rsidR="4154FC78" w:rsidRDefault="4154FC78" w:rsidP="00935F0B">
      <w:pPr>
        <w:pStyle w:val="Caption"/>
        <w:rPr>
          <w:rFonts w:ascii="Times New Roman" w:eastAsia="Times New Roman" w:hAnsi="Times New Roman" w:cs="Times New Roman"/>
          <w:i w:val="0"/>
          <w:iCs w:val="0"/>
          <w:noProof/>
          <w:color w:val="auto"/>
          <w:sz w:val="24"/>
          <w:szCs w:val="24"/>
        </w:rPr>
      </w:pPr>
    </w:p>
    <w:p w14:paraId="5B628A6D" w14:textId="0AA6A249" w:rsidR="370AE7DC" w:rsidRDefault="370AE7DC" w:rsidP="370AE7DC">
      <w:pPr>
        <w:rPr>
          <w:rFonts w:ascii="Times New Roman" w:eastAsia="Times New Roman" w:hAnsi="Times New Roman" w:cs="Times New Roman"/>
        </w:rPr>
      </w:pPr>
      <w:r>
        <w:rPr>
          <w:noProof/>
        </w:rPr>
        <w:drawing>
          <wp:inline distT="0" distB="0" distL="0" distR="0" wp14:anchorId="0DD4F8BB" wp14:editId="65C71E66">
            <wp:extent cx="5615212" cy="2854400"/>
            <wp:effectExtent l="0" t="0" r="0" b="0"/>
            <wp:docPr id="1200132754" name="Picture 120013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132754"/>
                    <pic:cNvPicPr/>
                  </pic:nvPicPr>
                  <pic:blipFill>
                    <a:blip r:embed="rId69">
                      <a:extLst>
                        <a:ext uri="{28A0092B-C50C-407E-A947-70E740481C1C}">
                          <a14:useLocalDpi xmlns:a14="http://schemas.microsoft.com/office/drawing/2010/main" val="0"/>
                        </a:ext>
                      </a:extLst>
                    </a:blip>
                    <a:stretch>
                      <a:fillRect/>
                    </a:stretch>
                  </pic:blipFill>
                  <pic:spPr>
                    <a:xfrm>
                      <a:off x="0" y="0"/>
                      <a:ext cx="5615212" cy="2854400"/>
                    </a:xfrm>
                    <a:prstGeom prst="rect">
                      <a:avLst/>
                    </a:prstGeom>
                  </pic:spPr>
                </pic:pic>
              </a:graphicData>
            </a:graphic>
          </wp:inline>
        </w:drawing>
      </w:r>
    </w:p>
    <w:p w14:paraId="76DB2496" w14:textId="3EE19B9C" w:rsidR="7EC2EEAB" w:rsidRPr="00F07600" w:rsidRDefault="7EC2EEAB" w:rsidP="7EC2EEAB">
      <w:pPr>
        <w:pStyle w:val="Caption"/>
        <w:jc w:val="center"/>
        <w:rPr>
          <w:rFonts w:ascii="Times New Roman" w:eastAsia="Times New Roman" w:hAnsi="Times New Roman" w:cs="Times New Roman"/>
          <w:i w:val="0"/>
          <w:iCs w:val="0"/>
          <w:color w:val="auto"/>
          <w:sz w:val="24"/>
          <w:szCs w:val="24"/>
        </w:rPr>
      </w:pPr>
      <w:proofErr w:type="spellStart"/>
      <w:r w:rsidRPr="00F07600">
        <w:rPr>
          <w:rFonts w:ascii="Times New Roman" w:eastAsia="Times New Roman" w:hAnsi="Times New Roman" w:cs="Times New Roman"/>
          <w:i w:val="0"/>
          <w:iCs w:val="0"/>
          <w:color w:val="auto"/>
          <w:sz w:val="24"/>
          <w:szCs w:val="24"/>
        </w:rPr>
        <w:t>Hình</w:t>
      </w:r>
      <w:proofErr w:type="spellEnd"/>
      <w:r w:rsidRPr="00F07600">
        <w:rPr>
          <w:rFonts w:ascii="Times New Roman" w:eastAsia="Times New Roman" w:hAnsi="Times New Roman" w:cs="Times New Roman"/>
          <w:i w:val="0"/>
          <w:iCs w:val="0"/>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17</w:t>
      </w:r>
      <w:r w:rsidR="003F6956" w:rsidRPr="00F07600">
        <w:rPr>
          <w:rFonts w:ascii="Times New Roman" w:hAnsi="Times New Roman" w:cs="Times New Roman"/>
          <w:noProof/>
          <w:color w:val="auto"/>
          <w:sz w:val="24"/>
          <w:szCs w:val="24"/>
        </w:rPr>
        <w:fldChar w:fldCharType="end"/>
      </w:r>
      <w:r w:rsidRPr="00F07600">
        <w:rPr>
          <w:rFonts w:ascii="Times New Roman" w:eastAsia="Times New Roman" w:hAnsi="Times New Roman" w:cs="Times New Roman"/>
          <w:i w:val="0"/>
          <w:iCs w:val="0"/>
          <w:color w:val="auto"/>
          <w:sz w:val="24"/>
          <w:szCs w:val="24"/>
        </w:rPr>
        <w:t xml:space="preserve">: </w:t>
      </w:r>
      <w:proofErr w:type="spellStart"/>
      <w:r w:rsidRPr="00F07600">
        <w:rPr>
          <w:rFonts w:ascii="Times New Roman" w:eastAsia="Times New Roman" w:hAnsi="Times New Roman" w:cs="Times New Roman"/>
          <w:i w:val="0"/>
          <w:iCs w:val="0"/>
          <w:color w:val="auto"/>
          <w:sz w:val="24"/>
          <w:szCs w:val="24"/>
        </w:rPr>
        <w:t>Ảnh</w:t>
      </w:r>
      <w:proofErr w:type="spellEnd"/>
      <w:r w:rsidRPr="00F07600">
        <w:rPr>
          <w:rFonts w:ascii="Times New Roman" w:eastAsia="Times New Roman" w:hAnsi="Times New Roman" w:cs="Times New Roman"/>
          <w:i w:val="0"/>
          <w:iCs w:val="0"/>
          <w:color w:val="auto"/>
          <w:sz w:val="24"/>
          <w:szCs w:val="24"/>
        </w:rPr>
        <w:t xml:space="preserve"> Trang </w:t>
      </w:r>
      <w:proofErr w:type="spellStart"/>
      <w:r w:rsidRPr="00F07600">
        <w:rPr>
          <w:rFonts w:ascii="Times New Roman" w:eastAsia="Times New Roman" w:hAnsi="Times New Roman" w:cs="Times New Roman"/>
          <w:i w:val="0"/>
          <w:iCs w:val="0"/>
          <w:color w:val="auto"/>
          <w:sz w:val="24"/>
          <w:szCs w:val="24"/>
        </w:rPr>
        <w:t>Chủ</w:t>
      </w:r>
      <w:proofErr w:type="spellEnd"/>
    </w:p>
    <w:p w14:paraId="0A087F33" w14:textId="01D690E5" w:rsidR="7EC2EEAB" w:rsidRDefault="7EC2EEAB" w:rsidP="7EC2EEAB">
      <w:pPr>
        <w:rPr>
          <w:rFonts w:ascii="Times New Roman" w:eastAsia="Times New Roman" w:hAnsi="Times New Roman" w:cs="Times New Roman"/>
        </w:rPr>
      </w:pPr>
    </w:p>
    <w:p w14:paraId="23B218E2" w14:textId="77777777" w:rsidR="0084258C" w:rsidRDefault="4154FC78" w:rsidP="0084258C">
      <w:pPr>
        <w:keepNext/>
        <w:rPr>
          <w:rFonts w:ascii="Times New Roman" w:eastAsia="Times New Roman" w:hAnsi="Times New Roman" w:cs="Times New Roman"/>
        </w:rPr>
      </w:pPr>
      <w:r>
        <w:rPr>
          <w:noProof/>
        </w:rPr>
        <w:drawing>
          <wp:inline distT="0" distB="0" distL="0" distR="0" wp14:anchorId="4F5670E9" wp14:editId="75D2B931">
            <wp:extent cx="5611417" cy="2887540"/>
            <wp:effectExtent l="0" t="0" r="0" b="0"/>
            <wp:docPr id="1506732161" name="Picture 150673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732161"/>
                    <pic:cNvPicPr/>
                  </pic:nvPicPr>
                  <pic:blipFill>
                    <a:blip r:embed="rId70">
                      <a:extLst>
                        <a:ext uri="{28A0092B-C50C-407E-A947-70E740481C1C}">
                          <a14:useLocalDpi xmlns:a14="http://schemas.microsoft.com/office/drawing/2010/main" val="0"/>
                        </a:ext>
                      </a:extLst>
                    </a:blip>
                    <a:stretch>
                      <a:fillRect/>
                    </a:stretch>
                  </pic:blipFill>
                  <pic:spPr>
                    <a:xfrm>
                      <a:off x="0" y="0"/>
                      <a:ext cx="5611417" cy="2887540"/>
                    </a:xfrm>
                    <a:prstGeom prst="rect">
                      <a:avLst/>
                    </a:prstGeom>
                  </pic:spPr>
                </pic:pic>
              </a:graphicData>
            </a:graphic>
          </wp:inline>
        </w:drawing>
      </w:r>
    </w:p>
    <w:p w14:paraId="44868A0C" w14:textId="0170A2D3" w:rsidR="4154FC78" w:rsidRPr="00F07600" w:rsidRDefault="7EC2EEAB" w:rsidP="7EC2EEAB">
      <w:pPr>
        <w:pStyle w:val="Caption"/>
        <w:jc w:val="center"/>
        <w:rPr>
          <w:rFonts w:ascii="Times New Roman" w:eastAsia="Times New Roman" w:hAnsi="Times New Roman" w:cs="Times New Roman"/>
          <w:i w:val="0"/>
          <w:iCs w:val="0"/>
          <w:color w:val="auto"/>
          <w:sz w:val="24"/>
          <w:szCs w:val="24"/>
        </w:rPr>
      </w:pPr>
      <w:proofErr w:type="spellStart"/>
      <w:r w:rsidRPr="00F07600">
        <w:rPr>
          <w:rFonts w:ascii="Times New Roman" w:eastAsia="Times New Roman" w:hAnsi="Times New Roman" w:cs="Times New Roman"/>
          <w:i w:val="0"/>
          <w:iCs w:val="0"/>
          <w:color w:val="auto"/>
          <w:sz w:val="24"/>
          <w:szCs w:val="24"/>
        </w:rPr>
        <w:t>Hình</w:t>
      </w:r>
      <w:proofErr w:type="spellEnd"/>
      <w:r w:rsidRPr="00F07600">
        <w:rPr>
          <w:rFonts w:ascii="Times New Roman" w:eastAsia="Times New Roman" w:hAnsi="Times New Roman" w:cs="Times New Roman"/>
          <w:i w:val="0"/>
          <w:iCs w:val="0"/>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18</w:t>
      </w:r>
      <w:r w:rsidR="003F6956" w:rsidRPr="00F07600">
        <w:rPr>
          <w:rFonts w:ascii="Times New Roman" w:hAnsi="Times New Roman" w:cs="Times New Roman"/>
          <w:noProof/>
          <w:color w:val="auto"/>
          <w:sz w:val="24"/>
          <w:szCs w:val="24"/>
        </w:rPr>
        <w:fldChar w:fldCharType="end"/>
      </w:r>
      <w:r w:rsidR="00935F0B" w:rsidRPr="00F07600">
        <w:rPr>
          <w:rFonts w:ascii="Times New Roman" w:eastAsia="Times New Roman" w:hAnsi="Times New Roman" w:cs="Times New Roman"/>
          <w:i w:val="0"/>
          <w:iCs w:val="0"/>
          <w:color w:val="auto"/>
          <w:sz w:val="24"/>
          <w:szCs w:val="24"/>
        </w:rPr>
        <w:t xml:space="preserve">: </w:t>
      </w:r>
      <w:proofErr w:type="spellStart"/>
      <w:r w:rsidR="00935F0B" w:rsidRPr="00F07600">
        <w:rPr>
          <w:rFonts w:ascii="Times New Roman" w:eastAsia="Times New Roman" w:hAnsi="Times New Roman" w:cs="Times New Roman"/>
          <w:i w:val="0"/>
          <w:iCs w:val="0"/>
          <w:color w:val="auto"/>
          <w:sz w:val="24"/>
          <w:szCs w:val="24"/>
        </w:rPr>
        <w:t>Ảnh</w:t>
      </w:r>
      <w:proofErr w:type="spellEnd"/>
      <w:r w:rsidR="00935F0B" w:rsidRPr="00F07600">
        <w:rPr>
          <w:rFonts w:ascii="Times New Roman" w:eastAsia="Times New Roman" w:hAnsi="Times New Roman" w:cs="Times New Roman"/>
          <w:i w:val="0"/>
          <w:iCs w:val="0"/>
          <w:color w:val="auto"/>
          <w:sz w:val="24"/>
          <w:szCs w:val="24"/>
        </w:rPr>
        <w:t xml:space="preserve"> </w:t>
      </w:r>
      <w:proofErr w:type="spellStart"/>
      <w:r w:rsidR="00935F0B" w:rsidRPr="00F07600">
        <w:rPr>
          <w:rFonts w:ascii="Times New Roman" w:eastAsia="Times New Roman" w:hAnsi="Times New Roman" w:cs="Times New Roman"/>
          <w:i w:val="0"/>
          <w:iCs w:val="0"/>
          <w:color w:val="auto"/>
          <w:sz w:val="24"/>
          <w:szCs w:val="24"/>
        </w:rPr>
        <w:t>Giỏ</w:t>
      </w:r>
      <w:proofErr w:type="spellEnd"/>
      <w:r w:rsidR="00935F0B" w:rsidRPr="00F07600">
        <w:rPr>
          <w:rFonts w:ascii="Times New Roman" w:eastAsia="Times New Roman" w:hAnsi="Times New Roman" w:cs="Times New Roman"/>
          <w:i w:val="0"/>
          <w:iCs w:val="0"/>
          <w:color w:val="auto"/>
          <w:sz w:val="24"/>
          <w:szCs w:val="24"/>
        </w:rPr>
        <w:t xml:space="preserve"> </w:t>
      </w:r>
      <w:proofErr w:type="spellStart"/>
      <w:r w:rsidR="00935F0B" w:rsidRPr="00F07600">
        <w:rPr>
          <w:rFonts w:ascii="Times New Roman" w:eastAsia="Times New Roman" w:hAnsi="Times New Roman" w:cs="Times New Roman"/>
          <w:i w:val="0"/>
          <w:iCs w:val="0"/>
          <w:color w:val="auto"/>
          <w:sz w:val="24"/>
          <w:szCs w:val="24"/>
        </w:rPr>
        <w:t>Hàng</w:t>
      </w:r>
      <w:proofErr w:type="spellEnd"/>
    </w:p>
    <w:p w14:paraId="11F77FDA" w14:textId="77777777" w:rsidR="00935F0B" w:rsidRDefault="4154FC78" w:rsidP="00935F0B">
      <w:pPr>
        <w:keepNext/>
      </w:pPr>
      <w:r>
        <w:rPr>
          <w:noProof/>
        </w:rPr>
        <w:drawing>
          <wp:inline distT="0" distB="0" distL="0" distR="0" wp14:anchorId="4112AC4D" wp14:editId="2A3E2F40">
            <wp:extent cx="5607224" cy="2897066"/>
            <wp:effectExtent l="0" t="0" r="0" b="0"/>
            <wp:docPr id="1121495098" name="Picture 112149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495098"/>
                    <pic:cNvPicPr/>
                  </pic:nvPicPr>
                  <pic:blipFill>
                    <a:blip r:embed="rId71">
                      <a:extLst>
                        <a:ext uri="{28A0092B-C50C-407E-A947-70E740481C1C}">
                          <a14:useLocalDpi xmlns:a14="http://schemas.microsoft.com/office/drawing/2010/main" val="0"/>
                        </a:ext>
                      </a:extLst>
                    </a:blip>
                    <a:stretch>
                      <a:fillRect/>
                    </a:stretch>
                  </pic:blipFill>
                  <pic:spPr>
                    <a:xfrm>
                      <a:off x="0" y="0"/>
                      <a:ext cx="5607224" cy="2897066"/>
                    </a:xfrm>
                    <a:prstGeom prst="rect">
                      <a:avLst/>
                    </a:prstGeom>
                  </pic:spPr>
                </pic:pic>
              </a:graphicData>
            </a:graphic>
          </wp:inline>
        </w:drawing>
      </w:r>
    </w:p>
    <w:p w14:paraId="60D38D0D" w14:textId="376AC0AE" w:rsidR="0084258C" w:rsidRPr="00F07600" w:rsidRDefault="00935F0B" w:rsidP="00935F0B">
      <w:pPr>
        <w:pStyle w:val="Caption"/>
        <w:ind w:left="2586" w:firstLine="862"/>
        <w:rPr>
          <w:rFonts w:ascii="Times New Roman" w:eastAsia="Times New Roman" w:hAnsi="Times New Roman" w:cs="Times New Roman"/>
          <w:color w:val="auto"/>
          <w:sz w:val="24"/>
          <w:szCs w:val="24"/>
        </w:rPr>
      </w:pPr>
      <w:proofErr w:type="spellStart"/>
      <w:r w:rsidRPr="00F07600">
        <w:rPr>
          <w:rFonts w:ascii="Times New Roman" w:hAnsi="Times New Roman" w:cs="Times New Roman"/>
          <w:color w:val="auto"/>
          <w:sz w:val="24"/>
          <w:szCs w:val="24"/>
        </w:rPr>
        <w:t>Hình</w:t>
      </w:r>
      <w:proofErr w:type="spellEnd"/>
      <w:r w:rsidRPr="00F07600">
        <w:rPr>
          <w:rFonts w:ascii="Times New Roman" w:hAnsi="Times New Roman" w:cs="Times New Roman"/>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19</w:t>
      </w:r>
      <w:r w:rsidR="003F6956" w:rsidRPr="00F07600">
        <w:rPr>
          <w:rFonts w:ascii="Times New Roman" w:hAnsi="Times New Roman" w:cs="Times New Roman"/>
          <w:noProof/>
          <w:color w:val="auto"/>
          <w:sz w:val="24"/>
          <w:szCs w:val="24"/>
        </w:rPr>
        <w:fldChar w:fldCharType="end"/>
      </w:r>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Ảnh</w:t>
      </w:r>
      <w:proofErr w:type="spellEnd"/>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Hóa</w:t>
      </w:r>
      <w:proofErr w:type="spellEnd"/>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Đơn</w:t>
      </w:r>
      <w:proofErr w:type="spellEnd"/>
    </w:p>
    <w:p w14:paraId="6CFCF096" w14:textId="1A22DF84" w:rsidR="4154FC78" w:rsidRDefault="4154FC78" w:rsidP="00935F0B">
      <w:pPr>
        <w:pStyle w:val="Caption"/>
        <w:rPr>
          <w:rFonts w:ascii="Times New Roman" w:eastAsia="Times New Roman" w:hAnsi="Times New Roman" w:cs="Times New Roman"/>
          <w:i w:val="0"/>
          <w:iCs w:val="0"/>
          <w:color w:val="auto"/>
          <w:sz w:val="24"/>
          <w:szCs w:val="24"/>
        </w:rPr>
      </w:pPr>
    </w:p>
    <w:p w14:paraId="0F1377A1" w14:textId="77777777" w:rsidR="00935F0B" w:rsidRDefault="4154FC78" w:rsidP="00935F0B">
      <w:pPr>
        <w:keepNext/>
      </w:pPr>
      <w:r>
        <w:rPr>
          <w:noProof/>
        </w:rPr>
        <w:drawing>
          <wp:inline distT="0" distB="0" distL="0" distR="0" wp14:anchorId="4E8E3BD5" wp14:editId="2DB05CD8">
            <wp:extent cx="5578860" cy="2882412"/>
            <wp:effectExtent l="0" t="0" r="0" b="0"/>
            <wp:docPr id="120945325" name="Picture 12094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45325"/>
                    <pic:cNvPicPr/>
                  </pic:nvPicPr>
                  <pic:blipFill>
                    <a:blip r:embed="rId72">
                      <a:extLst>
                        <a:ext uri="{28A0092B-C50C-407E-A947-70E740481C1C}">
                          <a14:useLocalDpi xmlns:a14="http://schemas.microsoft.com/office/drawing/2010/main" val="0"/>
                        </a:ext>
                      </a:extLst>
                    </a:blip>
                    <a:stretch>
                      <a:fillRect/>
                    </a:stretch>
                  </pic:blipFill>
                  <pic:spPr>
                    <a:xfrm>
                      <a:off x="0" y="0"/>
                      <a:ext cx="5578860" cy="2882412"/>
                    </a:xfrm>
                    <a:prstGeom prst="rect">
                      <a:avLst/>
                    </a:prstGeom>
                  </pic:spPr>
                </pic:pic>
              </a:graphicData>
            </a:graphic>
          </wp:inline>
        </w:drawing>
      </w:r>
    </w:p>
    <w:p w14:paraId="67A54209" w14:textId="77AB6D54" w:rsidR="00935F0B" w:rsidRPr="00F07600" w:rsidRDefault="00935F0B" w:rsidP="00935F0B">
      <w:pPr>
        <w:pStyle w:val="Caption"/>
        <w:ind w:left="2586" w:firstLine="862"/>
        <w:rPr>
          <w:rFonts w:ascii="Times New Roman" w:eastAsia="Times New Roman" w:hAnsi="Times New Roman" w:cs="Times New Roman"/>
          <w:color w:val="auto"/>
          <w:sz w:val="24"/>
          <w:szCs w:val="24"/>
        </w:rPr>
      </w:pPr>
      <w:proofErr w:type="spellStart"/>
      <w:r w:rsidRPr="00F07600">
        <w:rPr>
          <w:rFonts w:ascii="Times New Roman" w:hAnsi="Times New Roman" w:cs="Times New Roman"/>
          <w:color w:val="auto"/>
          <w:sz w:val="24"/>
          <w:szCs w:val="24"/>
        </w:rPr>
        <w:t>Hình</w:t>
      </w:r>
      <w:proofErr w:type="spellEnd"/>
      <w:r w:rsidRPr="00F07600">
        <w:rPr>
          <w:rFonts w:ascii="Times New Roman" w:hAnsi="Times New Roman" w:cs="Times New Roman"/>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20</w:t>
      </w:r>
      <w:r w:rsidR="003F6956" w:rsidRPr="00F07600">
        <w:rPr>
          <w:rFonts w:ascii="Times New Roman" w:hAnsi="Times New Roman" w:cs="Times New Roman"/>
          <w:noProof/>
          <w:color w:val="auto"/>
          <w:sz w:val="24"/>
          <w:szCs w:val="24"/>
        </w:rPr>
        <w:fldChar w:fldCharType="end"/>
      </w:r>
      <w:r w:rsidRPr="00F07600">
        <w:rPr>
          <w:rFonts w:ascii="Times New Roman" w:eastAsia="Times New Roman" w:hAnsi="Times New Roman" w:cs="Times New Roman"/>
          <w:color w:val="auto"/>
          <w:sz w:val="24"/>
          <w:szCs w:val="24"/>
        </w:rPr>
        <w:t xml:space="preserve">: </w:t>
      </w:r>
      <w:proofErr w:type="spellStart"/>
      <w:r w:rsidRPr="00F07600">
        <w:rPr>
          <w:rFonts w:ascii="Times New Roman" w:eastAsia="Times New Roman" w:hAnsi="Times New Roman" w:cs="Times New Roman"/>
          <w:color w:val="auto"/>
          <w:sz w:val="24"/>
          <w:szCs w:val="24"/>
        </w:rPr>
        <w:t>Ảnh</w:t>
      </w:r>
      <w:proofErr w:type="spellEnd"/>
      <w:r w:rsidRPr="00F07600">
        <w:rPr>
          <w:rFonts w:ascii="Times New Roman" w:eastAsia="Times New Roman" w:hAnsi="Times New Roman" w:cs="Times New Roman"/>
          <w:color w:val="auto"/>
          <w:sz w:val="24"/>
          <w:szCs w:val="24"/>
        </w:rPr>
        <w:t xml:space="preserve"> Thông Tin </w:t>
      </w:r>
      <w:proofErr w:type="spellStart"/>
      <w:r w:rsidRPr="00F07600">
        <w:rPr>
          <w:rFonts w:ascii="Times New Roman" w:eastAsia="Times New Roman" w:hAnsi="Times New Roman" w:cs="Times New Roman"/>
          <w:color w:val="auto"/>
          <w:sz w:val="24"/>
          <w:szCs w:val="24"/>
        </w:rPr>
        <w:t>Đơn</w:t>
      </w:r>
      <w:proofErr w:type="spellEnd"/>
      <w:r w:rsidRPr="00F07600">
        <w:rPr>
          <w:rFonts w:ascii="Times New Roman" w:eastAsia="Times New Roman" w:hAnsi="Times New Roman" w:cs="Times New Roman"/>
          <w:color w:val="auto"/>
          <w:sz w:val="24"/>
          <w:szCs w:val="24"/>
        </w:rPr>
        <w:t xml:space="preserve"> </w:t>
      </w:r>
      <w:proofErr w:type="spellStart"/>
      <w:r w:rsidRPr="00F07600">
        <w:rPr>
          <w:rFonts w:ascii="Times New Roman" w:eastAsia="Times New Roman" w:hAnsi="Times New Roman" w:cs="Times New Roman"/>
          <w:color w:val="auto"/>
          <w:sz w:val="24"/>
          <w:szCs w:val="24"/>
        </w:rPr>
        <w:t>Hàng</w:t>
      </w:r>
      <w:proofErr w:type="spellEnd"/>
    </w:p>
    <w:p w14:paraId="0937A7D7" w14:textId="49E35066" w:rsidR="4154FC78" w:rsidRPr="00935F0B" w:rsidRDefault="4154FC78" w:rsidP="00935F0B">
      <w:pPr>
        <w:pStyle w:val="Caption"/>
        <w:rPr>
          <w:rFonts w:ascii="Times New Roman" w:eastAsia="Times New Roman" w:hAnsi="Times New Roman" w:cs="Times New Roman"/>
        </w:rPr>
      </w:pPr>
    </w:p>
    <w:p w14:paraId="42994D92" w14:textId="77777777" w:rsidR="00935F0B" w:rsidRDefault="4154FC78" w:rsidP="00935F0B">
      <w:pPr>
        <w:keepNext/>
      </w:pPr>
      <w:r>
        <w:rPr>
          <w:noProof/>
        </w:rPr>
        <w:drawing>
          <wp:inline distT="0" distB="0" distL="0" distR="0" wp14:anchorId="2F0C7115" wp14:editId="5824E114">
            <wp:extent cx="5635584" cy="2911719"/>
            <wp:effectExtent l="0" t="0" r="0" b="0"/>
            <wp:docPr id="1997839556" name="Picture 199783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839556"/>
                    <pic:cNvPicPr/>
                  </pic:nvPicPr>
                  <pic:blipFill>
                    <a:blip r:embed="rId73">
                      <a:extLst>
                        <a:ext uri="{28A0092B-C50C-407E-A947-70E740481C1C}">
                          <a14:useLocalDpi xmlns:a14="http://schemas.microsoft.com/office/drawing/2010/main" val="0"/>
                        </a:ext>
                      </a:extLst>
                    </a:blip>
                    <a:stretch>
                      <a:fillRect/>
                    </a:stretch>
                  </pic:blipFill>
                  <pic:spPr>
                    <a:xfrm>
                      <a:off x="0" y="0"/>
                      <a:ext cx="5635584" cy="2911719"/>
                    </a:xfrm>
                    <a:prstGeom prst="rect">
                      <a:avLst/>
                    </a:prstGeom>
                  </pic:spPr>
                </pic:pic>
              </a:graphicData>
            </a:graphic>
          </wp:inline>
        </w:drawing>
      </w:r>
    </w:p>
    <w:p w14:paraId="31CA5766" w14:textId="4A177148" w:rsidR="0084258C" w:rsidRPr="00F07600" w:rsidRDefault="00935F0B" w:rsidP="00935F0B">
      <w:pPr>
        <w:pStyle w:val="Caption"/>
        <w:ind w:left="2586" w:firstLine="862"/>
        <w:jc w:val="both"/>
        <w:rPr>
          <w:rFonts w:ascii="Times New Roman" w:eastAsia="Times New Roman" w:hAnsi="Times New Roman" w:cs="Times New Roman"/>
          <w:color w:val="auto"/>
          <w:sz w:val="24"/>
          <w:szCs w:val="24"/>
        </w:rPr>
      </w:pPr>
      <w:proofErr w:type="spellStart"/>
      <w:r w:rsidRPr="00F07600">
        <w:rPr>
          <w:rFonts w:ascii="Times New Roman" w:hAnsi="Times New Roman" w:cs="Times New Roman"/>
          <w:color w:val="auto"/>
          <w:sz w:val="24"/>
          <w:szCs w:val="24"/>
        </w:rPr>
        <w:t>Hình</w:t>
      </w:r>
      <w:proofErr w:type="spellEnd"/>
      <w:r w:rsidRPr="00F07600">
        <w:rPr>
          <w:rFonts w:ascii="Times New Roman" w:hAnsi="Times New Roman" w:cs="Times New Roman"/>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21</w:t>
      </w:r>
      <w:r w:rsidR="003F6956" w:rsidRPr="00F07600">
        <w:rPr>
          <w:rFonts w:ascii="Times New Roman" w:hAnsi="Times New Roman" w:cs="Times New Roman"/>
          <w:noProof/>
          <w:color w:val="auto"/>
          <w:sz w:val="24"/>
          <w:szCs w:val="24"/>
        </w:rPr>
        <w:fldChar w:fldCharType="end"/>
      </w:r>
      <w:r w:rsidRPr="00F07600">
        <w:rPr>
          <w:rFonts w:ascii="Times New Roman" w:hAnsi="Times New Roman" w:cs="Times New Roman"/>
          <w:color w:val="auto"/>
          <w:sz w:val="24"/>
          <w:szCs w:val="24"/>
        </w:rPr>
        <w:t>:</w:t>
      </w:r>
      <w:r w:rsidRPr="00F07600">
        <w:rPr>
          <w:rFonts w:ascii="Times New Roman" w:eastAsia="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Ảnh</w:t>
      </w:r>
      <w:proofErr w:type="spellEnd"/>
      <w:r w:rsidRPr="00F07600">
        <w:rPr>
          <w:rFonts w:ascii="Times New Roman" w:hAnsi="Times New Roman" w:cs="Times New Roman"/>
          <w:color w:val="auto"/>
          <w:sz w:val="24"/>
          <w:szCs w:val="24"/>
        </w:rPr>
        <w:t xml:space="preserve"> Thông Tin </w:t>
      </w:r>
      <w:proofErr w:type="spellStart"/>
      <w:r w:rsidRPr="00F07600">
        <w:rPr>
          <w:rFonts w:ascii="Times New Roman" w:hAnsi="Times New Roman" w:cs="Times New Roman"/>
          <w:color w:val="auto"/>
          <w:sz w:val="24"/>
          <w:szCs w:val="24"/>
        </w:rPr>
        <w:t>Đơn</w:t>
      </w:r>
      <w:proofErr w:type="spellEnd"/>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Hàng</w:t>
      </w:r>
      <w:proofErr w:type="spellEnd"/>
    </w:p>
    <w:p w14:paraId="464B824B" w14:textId="03D666DE" w:rsidR="7120B159" w:rsidRDefault="7120B159" w:rsidP="00935F0B">
      <w:pPr>
        <w:pStyle w:val="Caption"/>
        <w:rPr>
          <w:rFonts w:ascii="Times New Roman" w:eastAsia="Times New Roman" w:hAnsi="Times New Roman" w:cs="Times New Roman"/>
          <w:i w:val="0"/>
          <w:iCs w:val="0"/>
          <w:noProof/>
          <w:color w:val="auto"/>
          <w:sz w:val="24"/>
          <w:szCs w:val="24"/>
        </w:rPr>
      </w:pPr>
    </w:p>
    <w:p w14:paraId="7FC327E3" w14:textId="113BBE17" w:rsidR="7120B159" w:rsidRDefault="7120B159" w:rsidP="7120B159">
      <w:pPr>
        <w:rPr>
          <w:rFonts w:ascii="Times New Roman" w:eastAsia="Times New Roman" w:hAnsi="Times New Roman" w:cs="Times New Roman"/>
        </w:rPr>
      </w:pPr>
    </w:p>
    <w:p w14:paraId="40E72744" w14:textId="113BBE17" w:rsidR="00935F0B" w:rsidRDefault="4339FF85" w:rsidP="00935F0B">
      <w:pPr>
        <w:keepNext/>
      </w:pPr>
      <w:r>
        <w:rPr>
          <w:noProof/>
        </w:rPr>
        <w:drawing>
          <wp:inline distT="0" distB="0" distL="0" distR="0" wp14:anchorId="2E102BFF" wp14:editId="0F9669E4">
            <wp:extent cx="5639100" cy="2749062"/>
            <wp:effectExtent l="0" t="0" r="0" b="0"/>
            <wp:docPr id="652561104" name="Picture 6525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561104"/>
                    <pic:cNvPicPr/>
                  </pic:nvPicPr>
                  <pic:blipFill>
                    <a:blip r:embed="rId74">
                      <a:extLst>
                        <a:ext uri="{28A0092B-C50C-407E-A947-70E740481C1C}">
                          <a14:useLocalDpi xmlns:a14="http://schemas.microsoft.com/office/drawing/2010/main" val="0"/>
                        </a:ext>
                      </a:extLst>
                    </a:blip>
                    <a:stretch>
                      <a:fillRect/>
                    </a:stretch>
                  </pic:blipFill>
                  <pic:spPr>
                    <a:xfrm>
                      <a:off x="0" y="0"/>
                      <a:ext cx="5639100" cy="2749062"/>
                    </a:xfrm>
                    <a:prstGeom prst="rect">
                      <a:avLst/>
                    </a:prstGeom>
                  </pic:spPr>
                </pic:pic>
              </a:graphicData>
            </a:graphic>
          </wp:inline>
        </w:drawing>
      </w:r>
    </w:p>
    <w:p w14:paraId="7414A69B" w14:textId="4C39F2F7" w:rsidR="21F91E7A" w:rsidRPr="00F07600" w:rsidRDefault="00935F0B" w:rsidP="00935F0B">
      <w:pPr>
        <w:pStyle w:val="Caption"/>
        <w:ind w:left="2586" w:firstLine="862"/>
        <w:jc w:val="both"/>
        <w:rPr>
          <w:rFonts w:ascii="Times New Roman" w:eastAsia="Times New Roman" w:hAnsi="Times New Roman" w:cs="Times New Roman"/>
          <w:color w:val="auto"/>
          <w:sz w:val="24"/>
          <w:szCs w:val="24"/>
        </w:rPr>
      </w:pPr>
      <w:proofErr w:type="spellStart"/>
      <w:r w:rsidRPr="00F07600">
        <w:rPr>
          <w:rFonts w:ascii="Times New Roman" w:hAnsi="Times New Roman" w:cs="Times New Roman"/>
          <w:color w:val="auto"/>
          <w:sz w:val="24"/>
          <w:szCs w:val="24"/>
        </w:rPr>
        <w:t>Hình</w:t>
      </w:r>
      <w:proofErr w:type="spellEnd"/>
      <w:r w:rsidRPr="00F07600">
        <w:rPr>
          <w:rFonts w:ascii="Times New Roman" w:hAnsi="Times New Roman" w:cs="Times New Roman"/>
          <w:color w:val="auto"/>
          <w:sz w:val="24"/>
          <w:szCs w:val="24"/>
        </w:rPr>
        <w:t xml:space="preserve"> </w:t>
      </w:r>
      <w:r w:rsidR="003F6956" w:rsidRPr="00F07600">
        <w:rPr>
          <w:rFonts w:ascii="Times New Roman" w:hAnsi="Times New Roman" w:cs="Times New Roman"/>
          <w:color w:val="auto"/>
          <w:sz w:val="24"/>
          <w:szCs w:val="24"/>
        </w:rPr>
        <w:fldChar w:fldCharType="begin"/>
      </w:r>
      <w:r w:rsidR="003F6956" w:rsidRPr="00F07600">
        <w:rPr>
          <w:rFonts w:ascii="Times New Roman" w:hAnsi="Times New Roman" w:cs="Times New Roman"/>
          <w:color w:val="auto"/>
          <w:sz w:val="24"/>
          <w:szCs w:val="24"/>
        </w:rPr>
        <w:instrText xml:space="preserve"> SEQ Hình \* ARABIC </w:instrText>
      </w:r>
      <w:r w:rsidR="003F6956" w:rsidRPr="00F07600">
        <w:rPr>
          <w:rFonts w:ascii="Times New Roman" w:hAnsi="Times New Roman" w:cs="Times New Roman"/>
          <w:color w:val="auto"/>
          <w:sz w:val="24"/>
          <w:szCs w:val="24"/>
        </w:rPr>
        <w:fldChar w:fldCharType="separate"/>
      </w:r>
      <w:r w:rsidR="00A8542B" w:rsidRPr="00F07600">
        <w:rPr>
          <w:rFonts w:ascii="Times New Roman" w:hAnsi="Times New Roman" w:cs="Times New Roman"/>
          <w:noProof/>
          <w:color w:val="auto"/>
          <w:sz w:val="24"/>
          <w:szCs w:val="24"/>
        </w:rPr>
        <w:t>22</w:t>
      </w:r>
      <w:r w:rsidR="003F6956" w:rsidRPr="00F07600">
        <w:rPr>
          <w:rFonts w:ascii="Times New Roman" w:hAnsi="Times New Roman" w:cs="Times New Roman"/>
          <w:noProof/>
          <w:color w:val="auto"/>
          <w:sz w:val="24"/>
          <w:szCs w:val="24"/>
        </w:rPr>
        <w:fldChar w:fldCharType="end"/>
      </w:r>
      <w:r w:rsidRPr="00F07600">
        <w:rPr>
          <w:rFonts w:ascii="Times New Roman" w:hAnsi="Times New Roman" w:cs="Times New Roman"/>
          <w:color w:val="auto"/>
          <w:sz w:val="24"/>
          <w:szCs w:val="24"/>
        </w:rPr>
        <w:t xml:space="preserve">: </w:t>
      </w:r>
      <w:proofErr w:type="spellStart"/>
      <w:r w:rsidRPr="00F07600">
        <w:rPr>
          <w:rFonts w:ascii="Times New Roman" w:hAnsi="Times New Roman" w:cs="Times New Roman"/>
          <w:color w:val="auto"/>
          <w:sz w:val="24"/>
          <w:szCs w:val="24"/>
        </w:rPr>
        <w:t>Ảnh</w:t>
      </w:r>
      <w:proofErr w:type="spellEnd"/>
      <w:r w:rsidRPr="00F07600">
        <w:rPr>
          <w:rFonts w:ascii="Times New Roman" w:hAnsi="Times New Roman" w:cs="Times New Roman"/>
          <w:color w:val="auto"/>
          <w:sz w:val="24"/>
          <w:szCs w:val="24"/>
        </w:rPr>
        <w:t xml:space="preserve"> Voucher</w:t>
      </w:r>
    </w:p>
    <w:p w14:paraId="08C2CC15" w14:textId="5A22FA24" w:rsidR="00BD2003" w:rsidRDefault="00BD2003" w:rsidP="4B337B64">
      <w:pPr>
        <w:tabs>
          <w:tab w:val="left" w:pos="360"/>
          <w:tab w:val="left" w:pos="851"/>
        </w:tabs>
        <w:spacing w:after="0" w:line="360" w:lineRule="auto"/>
        <w:rPr>
          <w:rFonts w:ascii="Times New Roman" w:eastAsia="Times New Roman" w:hAnsi="Times New Roman" w:cs="Times New Roman"/>
          <w:b/>
          <w:i/>
          <w:sz w:val="28"/>
          <w:szCs w:val="28"/>
        </w:rPr>
      </w:pPr>
      <w:r w:rsidRPr="10EA46D3">
        <w:rPr>
          <w:rFonts w:ascii="Times New Roman" w:eastAsia="Times New Roman" w:hAnsi="Times New Roman" w:cs="Times New Roman"/>
          <w:b/>
          <w:i/>
          <w:sz w:val="28"/>
          <w:szCs w:val="28"/>
        </w:rPr>
        <w:br w:type="page"/>
      </w:r>
    </w:p>
    <w:p w14:paraId="1EF34674" w14:textId="4D9D92EA" w:rsidR="008137A7" w:rsidRDefault="008A4FAA" w:rsidP="00BD2003">
      <w:pPr>
        <w:pStyle w:val="Heading1"/>
        <w:tabs>
          <w:tab w:val="left" w:pos="360"/>
        </w:tabs>
        <w:spacing w:before="0" w:line="360" w:lineRule="auto"/>
        <w:jc w:val="center"/>
        <w:rPr>
          <w:rFonts w:ascii="Times New Roman" w:eastAsia="Times New Roman" w:hAnsi="Times New Roman" w:cs="Times New Roman"/>
          <w:b/>
          <w:color w:val="auto"/>
          <w:sz w:val="36"/>
          <w:szCs w:val="36"/>
        </w:rPr>
      </w:pPr>
      <w:bookmarkStart w:id="2562" w:name="_Toc152974298"/>
      <w:bookmarkStart w:id="2563" w:name="_Toc153442183"/>
      <w:r w:rsidRPr="10EA46D3">
        <w:rPr>
          <w:rFonts w:ascii="Times New Roman" w:eastAsia="Times New Roman" w:hAnsi="Times New Roman" w:cs="Times New Roman"/>
          <w:b/>
          <w:color w:val="auto"/>
          <w:sz w:val="36"/>
          <w:szCs w:val="36"/>
        </w:rPr>
        <w:t xml:space="preserve">PHẦN 4. </w:t>
      </w:r>
      <w:r w:rsidR="00F10097" w:rsidRPr="10EA46D3">
        <w:rPr>
          <w:rFonts w:ascii="Times New Roman" w:eastAsia="Times New Roman" w:hAnsi="Times New Roman" w:cs="Times New Roman"/>
          <w:b/>
          <w:color w:val="auto"/>
          <w:sz w:val="36"/>
          <w:szCs w:val="36"/>
        </w:rPr>
        <w:t>THỰC THI</w:t>
      </w:r>
      <w:bookmarkEnd w:id="2562"/>
      <w:bookmarkEnd w:id="2563"/>
    </w:p>
    <w:p w14:paraId="068EF2B5" w14:textId="0C107E02" w:rsidR="008A4FAA" w:rsidRPr="008137A7" w:rsidRDefault="008137A7" w:rsidP="008137A7">
      <w:pP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br w:type="page"/>
      </w:r>
    </w:p>
    <w:p w14:paraId="23FB39A6" w14:textId="3079F3EC" w:rsidR="0006449E" w:rsidRPr="00F16399" w:rsidRDefault="00F10097" w:rsidP="00EB3AF1">
      <w:pPr>
        <w:pStyle w:val="ListParagraph"/>
        <w:numPr>
          <w:ilvl w:val="0"/>
          <w:numId w:val="4"/>
        </w:numPr>
        <w:tabs>
          <w:tab w:val="left" w:pos="360"/>
        </w:tabs>
        <w:spacing w:after="0" w:line="360" w:lineRule="auto"/>
        <w:outlineLvl w:val="1"/>
        <w:rPr>
          <w:rFonts w:ascii="Times New Roman" w:eastAsia="Times New Roman" w:hAnsi="Times New Roman" w:cs="Times New Roman"/>
          <w:b/>
          <w:sz w:val="28"/>
          <w:szCs w:val="28"/>
        </w:rPr>
      </w:pPr>
      <w:bookmarkStart w:id="2564" w:name="_Toc152974299"/>
      <w:bookmarkStart w:id="2565" w:name="_Toc153442184"/>
      <w:proofErr w:type="spellStart"/>
      <w:r w:rsidRPr="10EA46D3">
        <w:rPr>
          <w:rFonts w:ascii="Times New Roman" w:eastAsia="Times New Roman" w:hAnsi="Times New Roman" w:cs="Times New Roman"/>
          <w:b/>
          <w:sz w:val="28"/>
          <w:szCs w:val="28"/>
        </w:rPr>
        <w:t>Tổ</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chức</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mã</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nguồn</w:t>
      </w:r>
      <w:bookmarkEnd w:id="2564"/>
      <w:bookmarkEnd w:id="2565"/>
      <w:proofErr w:type="spellEnd"/>
    </w:p>
    <w:p w14:paraId="518F677F" w14:textId="048210C4" w:rsidR="00F10097" w:rsidRPr="00F16399" w:rsidRDefault="21F91E7A" w:rsidP="00EB3AF1">
      <w:pPr>
        <w:pStyle w:val="ListParagraph"/>
        <w:numPr>
          <w:ilvl w:val="1"/>
          <w:numId w:val="4"/>
        </w:numPr>
        <w:tabs>
          <w:tab w:val="left" w:pos="360"/>
        </w:tabs>
        <w:spacing w:after="0" w:line="360" w:lineRule="auto"/>
        <w:outlineLvl w:val="2"/>
        <w:rPr>
          <w:rFonts w:ascii="Times New Roman" w:eastAsia="Times New Roman" w:hAnsi="Times New Roman" w:cs="Times New Roman"/>
          <w:b/>
          <w:i/>
          <w:sz w:val="28"/>
          <w:szCs w:val="28"/>
        </w:rPr>
      </w:pPr>
      <w:bookmarkStart w:id="2566" w:name="_Toc152974300"/>
      <w:bookmarkStart w:id="2567" w:name="_Toc153442185"/>
      <w:proofErr w:type="spellStart"/>
      <w:r w:rsidRPr="10EA46D3">
        <w:rPr>
          <w:rFonts w:ascii="Times New Roman" w:eastAsia="Times New Roman" w:hAnsi="Times New Roman" w:cs="Times New Roman"/>
          <w:b/>
          <w:i/>
          <w:sz w:val="28"/>
          <w:szCs w:val="28"/>
        </w:rPr>
        <w:t>Sơ</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đồ</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tổ</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chức</w:t>
      </w:r>
      <w:bookmarkEnd w:id="2566"/>
      <w:bookmarkEnd w:id="2567"/>
      <w:proofErr w:type="spellEnd"/>
    </w:p>
    <w:p w14:paraId="7D18780A" w14:textId="0DD3E0F7" w:rsidR="0084258C" w:rsidRDefault="21F91E7A" w:rsidP="0084258C">
      <w:pPr>
        <w:keepNext/>
        <w:tabs>
          <w:tab w:val="left" w:pos="360"/>
        </w:tabs>
        <w:spacing w:after="0" w:line="360" w:lineRule="auto"/>
      </w:pPr>
      <w:r>
        <w:rPr>
          <w:noProof/>
        </w:rPr>
        <w:drawing>
          <wp:inline distT="0" distB="0" distL="0" distR="0" wp14:anchorId="6C9215AE" wp14:editId="06221DCC">
            <wp:extent cx="5731433" cy="5349338"/>
            <wp:effectExtent l="0" t="0" r="0" b="0"/>
            <wp:docPr id="1432313929" name="Picture 143231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31433" cy="5349338"/>
                    </a:xfrm>
                    <a:prstGeom prst="rect">
                      <a:avLst/>
                    </a:prstGeom>
                  </pic:spPr>
                </pic:pic>
              </a:graphicData>
            </a:graphic>
          </wp:inline>
        </w:drawing>
      </w:r>
    </w:p>
    <w:p w14:paraId="1EB57C3E" w14:textId="76FD7E7B" w:rsidR="21F91E7A" w:rsidRDefault="0084258C" w:rsidP="0084258C">
      <w:pPr>
        <w:pStyle w:val="Caption"/>
        <w:rPr>
          <w:rFonts w:ascii="Times New Roman" w:eastAsia="Times New Roman" w:hAnsi="Times New Roman" w:cs="Times New Roman"/>
        </w:rPr>
      </w:pPr>
      <w:proofErr w:type="spellStart"/>
      <w:r w:rsidRPr="10EA46D3">
        <w:rPr>
          <w:rFonts w:ascii="Times New Roman" w:eastAsia="Times New Roman" w:hAnsi="Times New Roman" w:cs="Times New Roman"/>
        </w:rPr>
        <w:t>Hình</w:t>
      </w:r>
      <w:proofErr w:type="spellEnd"/>
      <w:r w:rsidRPr="10EA46D3">
        <w:rPr>
          <w:rFonts w:ascii="Times New Roman" w:eastAsia="Times New Roman" w:hAnsi="Times New Roman" w:cs="Times New Roman"/>
        </w:rPr>
        <w:t xml:space="preserve"> </w:t>
      </w:r>
      <w:r w:rsidR="003F6956">
        <w:fldChar w:fldCharType="begin"/>
      </w:r>
      <w:r w:rsidR="003F6956">
        <w:instrText xml:space="preserve"> SEQ Hình \* ARABIC </w:instrText>
      </w:r>
      <w:r w:rsidR="003F6956">
        <w:fldChar w:fldCharType="separate"/>
      </w:r>
      <w:r w:rsidR="00A8542B">
        <w:rPr>
          <w:noProof/>
        </w:rPr>
        <w:t>23</w:t>
      </w:r>
      <w:r w:rsidR="003F6956">
        <w:rPr>
          <w:noProof/>
        </w:rPr>
        <w:fldChar w:fldCharType="end"/>
      </w:r>
    </w:p>
    <w:p w14:paraId="4CBCB841" w14:textId="1BE76E48" w:rsidR="00B62215" w:rsidRDefault="21F91E7A" w:rsidP="00EB3AF1">
      <w:pPr>
        <w:pStyle w:val="ListParagraph"/>
        <w:numPr>
          <w:ilvl w:val="1"/>
          <w:numId w:val="4"/>
        </w:numPr>
        <w:tabs>
          <w:tab w:val="left" w:pos="360"/>
        </w:tabs>
        <w:spacing w:after="0" w:line="360" w:lineRule="auto"/>
        <w:outlineLvl w:val="2"/>
        <w:rPr>
          <w:rFonts w:ascii="Times New Roman" w:eastAsia="Times New Roman" w:hAnsi="Times New Roman" w:cs="Times New Roman"/>
          <w:b/>
          <w:i/>
          <w:sz w:val="28"/>
          <w:szCs w:val="28"/>
        </w:rPr>
      </w:pPr>
      <w:bookmarkStart w:id="2568" w:name="_Toc152974301"/>
      <w:bookmarkStart w:id="2569" w:name="_Toc153442186"/>
      <w:r w:rsidRPr="10EA46D3">
        <w:rPr>
          <w:rFonts w:ascii="Times New Roman" w:eastAsia="Times New Roman" w:hAnsi="Times New Roman" w:cs="Times New Roman"/>
          <w:b/>
          <w:i/>
          <w:sz w:val="28"/>
          <w:szCs w:val="28"/>
        </w:rPr>
        <w:t xml:space="preserve">Thư </w:t>
      </w:r>
      <w:proofErr w:type="spellStart"/>
      <w:r w:rsidRPr="10EA46D3">
        <w:rPr>
          <w:rFonts w:ascii="Times New Roman" w:eastAsia="Times New Roman" w:hAnsi="Times New Roman" w:cs="Times New Roman"/>
          <w:b/>
          <w:i/>
          <w:sz w:val="28"/>
          <w:szCs w:val="28"/>
        </w:rPr>
        <w:t>viện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sử</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dụng</w:t>
      </w:r>
      <w:bookmarkEnd w:id="2568"/>
      <w:bookmarkEnd w:id="2569"/>
      <w:proofErr w:type="spellEnd"/>
    </w:p>
    <w:tbl>
      <w:tblPr>
        <w:tblStyle w:val="TableGrid"/>
        <w:tblW w:w="0" w:type="auto"/>
        <w:tblInd w:w="108" w:type="dxa"/>
        <w:tblLook w:val="04A0" w:firstRow="1" w:lastRow="0" w:firstColumn="1" w:lastColumn="0" w:noHBand="0" w:noVBand="1"/>
      </w:tblPr>
      <w:tblGrid>
        <w:gridCol w:w="900"/>
        <w:gridCol w:w="2790"/>
        <w:gridCol w:w="2520"/>
        <w:gridCol w:w="2430"/>
      </w:tblGrid>
      <w:tr w:rsidR="00C16ACB" w14:paraId="30443746" w14:textId="77777777" w:rsidTr="31E0CAD4">
        <w:tc>
          <w:tcPr>
            <w:tcW w:w="900" w:type="dxa"/>
          </w:tcPr>
          <w:p w14:paraId="7A652986" w14:textId="3DCC0683" w:rsidR="006B6E6D" w:rsidRPr="006B6E6D" w:rsidRDefault="006B6E6D" w:rsidP="10EA46D3">
            <w:pPr>
              <w:tabs>
                <w:tab w:val="left" w:pos="360"/>
              </w:tabs>
              <w:spacing w:line="360" w:lineRule="auto"/>
              <w:jc w:val="center"/>
              <w:outlineLvl w:val="2"/>
              <w:rPr>
                <w:rFonts w:ascii="Times New Roman" w:eastAsia="Times New Roman" w:hAnsi="Times New Roman"/>
                <w:b/>
                <w:sz w:val="28"/>
                <w:szCs w:val="28"/>
              </w:rPr>
            </w:pPr>
            <w:bookmarkStart w:id="2570" w:name="_Toc152974302"/>
            <w:bookmarkStart w:id="2571" w:name="_Toc152975180"/>
            <w:bookmarkStart w:id="2572" w:name="_Toc153442187"/>
            <w:r w:rsidRPr="10EA46D3">
              <w:rPr>
                <w:rFonts w:ascii="Times New Roman" w:eastAsia="Times New Roman" w:hAnsi="Times New Roman"/>
                <w:b/>
                <w:sz w:val="28"/>
                <w:szCs w:val="28"/>
              </w:rPr>
              <w:t>STT</w:t>
            </w:r>
            <w:bookmarkEnd w:id="2570"/>
            <w:bookmarkEnd w:id="2571"/>
            <w:bookmarkEnd w:id="2572"/>
          </w:p>
        </w:tc>
        <w:tc>
          <w:tcPr>
            <w:tcW w:w="2790" w:type="dxa"/>
          </w:tcPr>
          <w:p w14:paraId="15F6EE32" w14:textId="2F21F220" w:rsidR="006B6E6D" w:rsidRPr="006B6E6D" w:rsidRDefault="00671884" w:rsidP="10EA46D3">
            <w:pPr>
              <w:tabs>
                <w:tab w:val="left" w:pos="360"/>
              </w:tabs>
              <w:spacing w:line="360" w:lineRule="auto"/>
              <w:jc w:val="center"/>
              <w:outlineLvl w:val="2"/>
              <w:rPr>
                <w:rFonts w:ascii="Times New Roman" w:eastAsia="Times New Roman" w:hAnsi="Times New Roman"/>
                <w:b/>
                <w:sz w:val="28"/>
                <w:szCs w:val="28"/>
              </w:rPr>
            </w:pPr>
            <w:bookmarkStart w:id="2573" w:name="_Toc152974303"/>
            <w:bookmarkStart w:id="2574" w:name="_Toc152975181"/>
            <w:bookmarkStart w:id="2575" w:name="_Toc153442188"/>
            <w:proofErr w:type="spellStart"/>
            <w:r w:rsidRPr="10EA46D3">
              <w:rPr>
                <w:rFonts w:ascii="Times New Roman" w:eastAsia="Times New Roman" w:hAnsi="Times New Roman"/>
                <w:b/>
                <w:sz w:val="28"/>
                <w:szCs w:val="28"/>
              </w:rPr>
              <w:t>Tên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thư</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viện</w:t>
            </w:r>
            <w:bookmarkEnd w:id="2573"/>
            <w:bookmarkEnd w:id="2574"/>
            <w:bookmarkEnd w:id="2575"/>
            <w:proofErr w:type="spellEnd"/>
          </w:p>
        </w:tc>
        <w:tc>
          <w:tcPr>
            <w:tcW w:w="2520" w:type="dxa"/>
          </w:tcPr>
          <w:p w14:paraId="3D1CB906" w14:textId="0EF1A691" w:rsidR="006B6E6D" w:rsidRPr="006B6E6D" w:rsidRDefault="00671884" w:rsidP="10EA46D3">
            <w:pPr>
              <w:tabs>
                <w:tab w:val="left" w:pos="360"/>
              </w:tabs>
              <w:spacing w:line="360" w:lineRule="auto"/>
              <w:jc w:val="center"/>
              <w:outlineLvl w:val="2"/>
              <w:rPr>
                <w:rFonts w:ascii="Times New Roman" w:eastAsia="Times New Roman" w:hAnsi="Times New Roman"/>
                <w:b/>
                <w:sz w:val="28"/>
                <w:szCs w:val="28"/>
              </w:rPr>
            </w:pPr>
            <w:bookmarkStart w:id="2576" w:name="_Toc152974304"/>
            <w:bookmarkStart w:id="2577" w:name="_Toc152975182"/>
            <w:bookmarkStart w:id="2578" w:name="_Toc153442189"/>
            <w:proofErr w:type="spellStart"/>
            <w:r w:rsidRPr="10EA46D3">
              <w:rPr>
                <w:rFonts w:ascii="Times New Roman" w:eastAsia="Times New Roman" w:hAnsi="Times New Roman"/>
                <w:b/>
                <w:sz w:val="28"/>
                <w:szCs w:val="28"/>
              </w:rPr>
              <w:t>Phiên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bản</w:t>
            </w:r>
            <w:bookmarkEnd w:id="2576"/>
            <w:bookmarkEnd w:id="2577"/>
            <w:bookmarkEnd w:id="2578"/>
            <w:proofErr w:type="spellEnd"/>
          </w:p>
        </w:tc>
        <w:tc>
          <w:tcPr>
            <w:tcW w:w="2430" w:type="dxa"/>
          </w:tcPr>
          <w:p w14:paraId="11F2F240" w14:textId="031DCB49" w:rsidR="006B6E6D" w:rsidRPr="006B6E6D" w:rsidRDefault="00671884" w:rsidP="10EA46D3">
            <w:pPr>
              <w:tabs>
                <w:tab w:val="left" w:pos="360"/>
              </w:tabs>
              <w:spacing w:line="360" w:lineRule="auto"/>
              <w:jc w:val="center"/>
              <w:outlineLvl w:val="2"/>
              <w:rPr>
                <w:rFonts w:ascii="Times New Roman" w:eastAsia="Times New Roman" w:hAnsi="Times New Roman"/>
                <w:b/>
                <w:sz w:val="28"/>
                <w:szCs w:val="28"/>
              </w:rPr>
            </w:pPr>
            <w:bookmarkStart w:id="2579" w:name="_Toc152974305"/>
            <w:bookmarkStart w:id="2580" w:name="_Toc152975183"/>
            <w:bookmarkStart w:id="2581" w:name="_Toc153442190"/>
            <w:proofErr w:type="spellStart"/>
            <w:r w:rsidRPr="10EA46D3">
              <w:rPr>
                <w:rFonts w:ascii="Times New Roman" w:eastAsia="Times New Roman" w:hAnsi="Times New Roman"/>
                <w:b/>
                <w:sz w:val="28"/>
                <w:szCs w:val="28"/>
              </w:rPr>
              <w:t>Bản</w:t>
            </w:r>
            <w:proofErr w:type="spellEnd"/>
            <w:r w:rsidRPr="10EA46D3">
              <w:rPr>
                <w:rFonts w:ascii="Times New Roman" w:eastAsia="Times New Roman" w:hAnsi="Times New Roman"/>
                <w:b/>
                <w:sz w:val="28"/>
                <w:szCs w:val="28"/>
              </w:rPr>
              <w:t xml:space="preserve"> </w:t>
            </w:r>
            <w:proofErr w:type="spellStart"/>
            <w:r w:rsidRPr="10EA46D3">
              <w:rPr>
                <w:rFonts w:ascii="Times New Roman" w:eastAsia="Times New Roman" w:hAnsi="Times New Roman"/>
                <w:b/>
                <w:sz w:val="28"/>
                <w:szCs w:val="28"/>
              </w:rPr>
              <w:t>quyền</w:t>
            </w:r>
            <w:bookmarkEnd w:id="2579"/>
            <w:bookmarkEnd w:id="2580"/>
            <w:bookmarkEnd w:id="2581"/>
            <w:proofErr w:type="spellEnd"/>
          </w:p>
        </w:tc>
      </w:tr>
      <w:tr w:rsidR="00C16ACB" w14:paraId="513A4005" w14:textId="77777777" w:rsidTr="31E0CAD4">
        <w:tc>
          <w:tcPr>
            <w:tcW w:w="900" w:type="dxa"/>
          </w:tcPr>
          <w:p w14:paraId="440950D8" w14:textId="5722B664" w:rsidR="006B6E6D" w:rsidRPr="006B6E6D" w:rsidRDefault="006B6E6D" w:rsidP="10EA46D3">
            <w:pPr>
              <w:tabs>
                <w:tab w:val="left" w:pos="360"/>
              </w:tabs>
              <w:spacing w:line="360" w:lineRule="auto"/>
              <w:jc w:val="center"/>
              <w:outlineLvl w:val="2"/>
              <w:rPr>
                <w:rFonts w:ascii="Times New Roman" w:eastAsia="Times New Roman" w:hAnsi="Times New Roman"/>
                <w:b/>
                <w:sz w:val="28"/>
                <w:szCs w:val="28"/>
              </w:rPr>
            </w:pPr>
            <w:bookmarkStart w:id="2582" w:name="_Toc152974306"/>
            <w:bookmarkStart w:id="2583" w:name="_Toc152975184"/>
            <w:bookmarkStart w:id="2584" w:name="_Toc153442191"/>
            <w:r w:rsidRPr="10EA46D3">
              <w:rPr>
                <w:rFonts w:ascii="Times New Roman" w:eastAsia="Times New Roman" w:hAnsi="Times New Roman"/>
                <w:b/>
                <w:sz w:val="28"/>
                <w:szCs w:val="28"/>
              </w:rPr>
              <w:t>1</w:t>
            </w:r>
            <w:bookmarkEnd w:id="2582"/>
            <w:bookmarkEnd w:id="2583"/>
            <w:bookmarkEnd w:id="2584"/>
          </w:p>
        </w:tc>
        <w:tc>
          <w:tcPr>
            <w:tcW w:w="2790" w:type="dxa"/>
          </w:tcPr>
          <w:p w14:paraId="346F5532" w14:textId="7ECC9E84" w:rsidR="006B6E6D" w:rsidRPr="006B6E6D" w:rsidRDefault="003E51E9" w:rsidP="10EA46D3">
            <w:pPr>
              <w:tabs>
                <w:tab w:val="left" w:pos="360"/>
              </w:tabs>
              <w:spacing w:line="360" w:lineRule="auto"/>
              <w:jc w:val="center"/>
              <w:outlineLvl w:val="2"/>
              <w:rPr>
                <w:rFonts w:ascii="Times New Roman" w:eastAsia="Times New Roman" w:hAnsi="Times New Roman"/>
                <w:sz w:val="28"/>
                <w:szCs w:val="28"/>
              </w:rPr>
            </w:pPr>
            <w:bookmarkStart w:id="2585" w:name="_Toc152974307"/>
            <w:bookmarkStart w:id="2586" w:name="_Toc152975185"/>
            <w:bookmarkStart w:id="2587" w:name="_Toc153442192"/>
            <w:r w:rsidRPr="10EA46D3">
              <w:rPr>
                <w:rFonts w:ascii="Times New Roman" w:eastAsia="Times New Roman" w:hAnsi="Times New Roman"/>
                <w:sz w:val="28"/>
                <w:szCs w:val="28"/>
              </w:rPr>
              <w:t>Spring-boot-starter</w:t>
            </w:r>
            <w:bookmarkEnd w:id="2585"/>
            <w:bookmarkEnd w:id="2586"/>
            <w:bookmarkEnd w:id="2587"/>
          </w:p>
        </w:tc>
        <w:tc>
          <w:tcPr>
            <w:tcW w:w="2520" w:type="dxa"/>
          </w:tcPr>
          <w:p w14:paraId="2E243A21" w14:textId="7498606C" w:rsidR="006B6E6D" w:rsidRPr="006B6E6D" w:rsidRDefault="003E51E9" w:rsidP="10EA46D3">
            <w:pPr>
              <w:tabs>
                <w:tab w:val="left" w:pos="360"/>
              </w:tabs>
              <w:spacing w:line="360" w:lineRule="auto"/>
              <w:jc w:val="center"/>
              <w:outlineLvl w:val="2"/>
              <w:rPr>
                <w:rFonts w:ascii="Times New Roman" w:eastAsia="Times New Roman" w:hAnsi="Times New Roman"/>
                <w:sz w:val="28"/>
                <w:szCs w:val="28"/>
              </w:rPr>
            </w:pPr>
            <w:bookmarkStart w:id="2588" w:name="_Toc152974308"/>
            <w:bookmarkStart w:id="2589" w:name="_Toc152975186"/>
            <w:bookmarkStart w:id="2590" w:name="_Toc153442193"/>
            <w:r w:rsidRPr="10EA46D3">
              <w:rPr>
                <w:rFonts w:ascii="Times New Roman" w:eastAsia="Times New Roman" w:hAnsi="Times New Roman"/>
                <w:sz w:val="28"/>
                <w:szCs w:val="28"/>
              </w:rPr>
              <w:t>3.1.4</w:t>
            </w:r>
            <w:bookmarkEnd w:id="2588"/>
            <w:bookmarkEnd w:id="2589"/>
            <w:bookmarkEnd w:id="2590"/>
          </w:p>
        </w:tc>
        <w:tc>
          <w:tcPr>
            <w:tcW w:w="2430" w:type="dxa"/>
          </w:tcPr>
          <w:p w14:paraId="3ED6CB18" w14:textId="5B0A30E3" w:rsidR="006B6E6D" w:rsidRPr="006B6E6D" w:rsidRDefault="003E51E9" w:rsidP="10EA46D3">
            <w:pPr>
              <w:tabs>
                <w:tab w:val="left" w:pos="360"/>
              </w:tabs>
              <w:spacing w:line="360" w:lineRule="auto"/>
              <w:jc w:val="center"/>
              <w:outlineLvl w:val="2"/>
              <w:rPr>
                <w:rFonts w:ascii="Times New Roman" w:eastAsia="Times New Roman" w:hAnsi="Times New Roman"/>
                <w:sz w:val="28"/>
                <w:szCs w:val="28"/>
              </w:rPr>
            </w:pPr>
            <w:bookmarkStart w:id="2591" w:name="_Toc152974309"/>
            <w:bookmarkStart w:id="2592" w:name="_Toc152975187"/>
            <w:bookmarkStart w:id="2593" w:name="_Toc153442194"/>
            <w:r w:rsidRPr="10EA46D3">
              <w:rPr>
                <w:rFonts w:ascii="Times New Roman" w:eastAsia="Times New Roman" w:hAnsi="Times New Roman"/>
                <w:sz w:val="28"/>
                <w:szCs w:val="28"/>
              </w:rPr>
              <w:t>Apache 4.0</w:t>
            </w:r>
            <w:bookmarkEnd w:id="2591"/>
            <w:bookmarkEnd w:id="2592"/>
            <w:bookmarkEnd w:id="2593"/>
          </w:p>
        </w:tc>
      </w:tr>
      <w:tr w:rsidR="00C16ACB" w14:paraId="5FEE2B47" w14:textId="77777777" w:rsidTr="31E0CAD4">
        <w:tc>
          <w:tcPr>
            <w:tcW w:w="900" w:type="dxa"/>
          </w:tcPr>
          <w:p w14:paraId="42B6D3A9" w14:textId="69BBFC42" w:rsidR="006B6E6D" w:rsidRPr="006B6E6D" w:rsidRDefault="006B6E6D" w:rsidP="10EA46D3">
            <w:pPr>
              <w:tabs>
                <w:tab w:val="left" w:pos="360"/>
              </w:tabs>
              <w:spacing w:line="360" w:lineRule="auto"/>
              <w:jc w:val="center"/>
              <w:outlineLvl w:val="2"/>
              <w:rPr>
                <w:rFonts w:ascii="Times New Roman" w:eastAsia="Times New Roman" w:hAnsi="Times New Roman"/>
                <w:b/>
                <w:sz w:val="28"/>
                <w:szCs w:val="28"/>
              </w:rPr>
            </w:pPr>
            <w:bookmarkStart w:id="2594" w:name="_Toc152974310"/>
            <w:bookmarkStart w:id="2595" w:name="_Toc152975188"/>
            <w:bookmarkStart w:id="2596" w:name="_Toc153442195"/>
            <w:r w:rsidRPr="10EA46D3">
              <w:rPr>
                <w:rFonts w:ascii="Times New Roman" w:eastAsia="Times New Roman" w:hAnsi="Times New Roman"/>
                <w:b/>
                <w:sz w:val="28"/>
                <w:szCs w:val="28"/>
              </w:rPr>
              <w:t>2</w:t>
            </w:r>
            <w:bookmarkEnd w:id="2594"/>
            <w:bookmarkEnd w:id="2595"/>
            <w:bookmarkEnd w:id="2596"/>
          </w:p>
        </w:tc>
        <w:tc>
          <w:tcPr>
            <w:tcW w:w="2790" w:type="dxa"/>
          </w:tcPr>
          <w:p w14:paraId="7AE2DE0C" w14:textId="731C1B8C" w:rsidR="006B6E6D" w:rsidRPr="006B6E6D" w:rsidRDefault="31E0CAD4" w:rsidP="00BD2003">
            <w:pPr>
              <w:tabs>
                <w:tab w:val="left" w:pos="360"/>
              </w:tabs>
              <w:spacing w:line="360" w:lineRule="auto"/>
              <w:jc w:val="center"/>
              <w:outlineLvl w:val="2"/>
              <w:rPr>
                <w:rFonts w:ascii="Times New Roman" w:eastAsia="Times New Roman" w:hAnsi="Times New Roman"/>
                <w:sz w:val="28"/>
                <w:szCs w:val="28"/>
              </w:rPr>
            </w:pPr>
            <w:bookmarkStart w:id="2597" w:name="_Toc152974311"/>
            <w:bookmarkStart w:id="2598" w:name="_Toc152975189"/>
            <w:bookmarkStart w:id="2599" w:name="_Toc153442196"/>
            <w:r w:rsidRPr="10EA46D3">
              <w:rPr>
                <w:rFonts w:ascii="Times New Roman" w:eastAsia="Times New Roman" w:hAnsi="Times New Roman"/>
                <w:sz w:val="28"/>
                <w:szCs w:val="28"/>
              </w:rPr>
              <w:t>spring-boot-starter-web</w:t>
            </w:r>
            <w:bookmarkEnd w:id="2597"/>
            <w:bookmarkEnd w:id="2598"/>
            <w:bookmarkEnd w:id="2599"/>
          </w:p>
        </w:tc>
        <w:tc>
          <w:tcPr>
            <w:tcW w:w="2520" w:type="dxa"/>
          </w:tcPr>
          <w:p w14:paraId="6C6D6286"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c>
          <w:tcPr>
            <w:tcW w:w="2430" w:type="dxa"/>
          </w:tcPr>
          <w:p w14:paraId="3B69ABBC"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r>
      <w:tr w:rsidR="00C16ACB" w14:paraId="61A578BC" w14:textId="77777777" w:rsidTr="31E0CAD4">
        <w:tc>
          <w:tcPr>
            <w:tcW w:w="900" w:type="dxa"/>
          </w:tcPr>
          <w:p w14:paraId="4EFF36C8" w14:textId="6BC95953" w:rsidR="006B6E6D" w:rsidRPr="006B6E6D" w:rsidRDefault="006B6E6D" w:rsidP="10EA46D3">
            <w:pPr>
              <w:tabs>
                <w:tab w:val="left" w:pos="360"/>
              </w:tabs>
              <w:spacing w:line="360" w:lineRule="auto"/>
              <w:jc w:val="center"/>
              <w:outlineLvl w:val="2"/>
              <w:rPr>
                <w:rFonts w:ascii="Times New Roman" w:eastAsia="Times New Roman" w:hAnsi="Times New Roman"/>
                <w:b/>
                <w:sz w:val="28"/>
                <w:szCs w:val="28"/>
              </w:rPr>
            </w:pPr>
            <w:bookmarkStart w:id="2600" w:name="_Toc152974312"/>
            <w:bookmarkStart w:id="2601" w:name="_Toc152975190"/>
            <w:bookmarkStart w:id="2602" w:name="_Toc153442197"/>
            <w:r w:rsidRPr="10EA46D3">
              <w:rPr>
                <w:rFonts w:ascii="Times New Roman" w:eastAsia="Times New Roman" w:hAnsi="Times New Roman"/>
                <w:b/>
                <w:sz w:val="28"/>
                <w:szCs w:val="28"/>
              </w:rPr>
              <w:t>3</w:t>
            </w:r>
            <w:bookmarkEnd w:id="2600"/>
            <w:bookmarkEnd w:id="2601"/>
            <w:bookmarkEnd w:id="2602"/>
          </w:p>
        </w:tc>
        <w:tc>
          <w:tcPr>
            <w:tcW w:w="2790" w:type="dxa"/>
          </w:tcPr>
          <w:p w14:paraId="2FE57764" w14:textId="45D85F8E" w:rsidR="006B6E6D" w:rsidRPr="006B6E6D" w:rsidRDefault="31E0CAD4" w:rsidP="00BD2003">
            <w:pPr>
              <w:tabs>
                <w:tab w:val="left" w:pos="360"/>
              </w:tabs>
              <w:spacing w:line="360" w:lineRule="auto"/>
              <w:jc w:val="center"/>
              <w:outlineLvl w:val="2"/>
              <w:rPr>
                <w:rFonts w:ascii="Times New Roman" w:eastAsia="Times New Roman" w:hAnsi="Times New Roman"/>
                <w:sz w:val="28"/>
                <w:szCs w:val="28"/>
              </w:rPr>
            </w:pPr>
            <w:bookmarkStart w:id="2603" w:name="_Toc152974313"/>
            <w:bookmarkStart w:id="2604" w:name="_Toc152975191"/>
            <w:bookmarkStart w:id="2605" w:name="_Toc153442198"/>
            <w:r w:rsidRPr="10EA46D3">
              <w:rPr>
                <w:rFonts w:ascii="Times New Roman" w:eastAsia="Times New Roman" w:hAnsi="Times New Roman"/>
                <w:sz w:val="28"/>
                <w:szCs w:val="28"/>
              </w:rPr>
              <w:t>spring-boot-starter-security</w:t>
            </w:r>
            <w:bookmarkEnd w:id="2603"/>
            <w:bookmarkEnd w:id="2604"/>
            <w:bookmarkEnd w:id="2605"/>
          </w:p>
        </w:tc>
        <w:tc>
          <w:tcPr>
            <w:tcW w:w="2520" w:type="dxa"/>
          </w:tcPr>
          <w:p w14:paraId="1121FDEA"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c>
          <w:tcPr>
            <w:tcW w:w="2430" w:type="dxa"/>
          </w:tcPr>
          <w:p w14:paraId="6016B187"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r>
      <w:tr w:rsidR="00C16ACB" w14:paraId="62CE2191" w14:textId="77777777" w:rsidTr="31E0CAD4">
        <w:tc>
          <w:tcPr>
            <w:tcW w:w="900" w:type="dxa"/>
          </w:tcPr>
          <w:p w14:paraId="2415A555" w14:textId="2674ADD4" w:rsidR="006B6E6D" w:rsidRPr="006B6E6D" w:rsidRDefault="006B6E6D" w:rsidP="10EA46D3">
            <w:pPr>
              <w:tabs>
                <w:tab w:val="left" w:pos="360"/>
              </w:tabs>
              <w:spacing w:line="360" w:lineRule="auto"/>
              <w:jc w:val="center"/>
              <w:outlineLvl w:val="2"/>
              <w:rPr>
                <w:rFonts w:ascii="Times New Roman" w:eastAsia="Times New Roman" w:hAnsi="Times New Roman"/>
                <w:b/>
                <w:sz w:val="28"/>
                <w:szCs w:val="28"/>
              </w:rPr>
            </w:pPr>
            <w:bookmarkStart w:id="2606" w:name="_Toc152974314"/>
            <w:bookmarkStart w:id="2607" w:name="_Toc152975192"/>
            <w:bookmarkStart w:id="2608" w:name="_Toc153442199"/>
            <w:r w:rsidRPr="10EA46D3">
              <w:rPr>
                <w:rFonts w:ascii="Times New Roman" w:eastAsia="Times New Roman" w:hAnsi="Times New Roman"/>
                <w:b/>
                <w:sz w:val="28"/>
                <w:szCs w:val="28"/>
              </w:rPr>
              <w:t>4</w:t>
            </w:r>
            <w:bookmarkEnd w:id="2606"/>
            <w:bookmarkEnd w:id="2607"/>
            <w:bookmarkEnd w:id="2608"/>
          </w:p>
        </w:tc>
        <w:tc>
          <w:tcPr>
            <w:tcW w:w="2790" w:type="dxa"/>
          </w:tcPr>
          <w:p w14:paraId="6D7469F8" w14:textId="410D8EEB" w:rsidR="006B6E6D" w:rsidRPr="006B6E6D" w:rsidRDefault="31E0CAD4" w:rsidP="00BD2003">
            <w:pPr>
              <w:tabs>
                <w:tab w:val="left" w:pos="360"/>
              </w:tabs>
              <w:spacing w:line="360" w:lineRule="auto"/>
              <w:jc w:val="center"/>
              <w:outlineLvl w:val="2"/>
              <w:rPr>
                <w:rFonts w:ascii="Times New Roman" w:eastAsia="Times New Roman" w:hAnsi="Times New Roman"/>
                <w:sz w:val="28"/>
                <w:szCs w:val="28"/>
              </w:rPr>
            </w:pPr>
            <w:bookmarkStart w:id="2609" w:name="_Toc152974315"/>
            <w:bookmarkStart w:id="2610" w:name="_Toc152975193"/>
            <w:bookmarkStart w:id="2611" w:name="_Toc153442200"/>
            <w:r w:rsidRPr="10EA46D3">
              <w:rPr>
                <w:rFonts w:ascii="Times New Roman" w:eastAsia="Times New Roman" w:hAnsi="Times New Roman"/>
                <w:sz w:val="28"/>
                <w:szCs w:val="28"/>
              </w:rPr>
              <w:t>spring-boot-starter-oauth2-client</w:t>
            </w:r>
            <w:bookmarkEnd w:id="2609"/>
            <w:bookmarkEnd w:id="2610"/>
            <w:bookmarkEnd w:id="2611"/>
          </w:p>
        </w:tc>
        <w:tc>
          <w:tcPr>
            <w:tcW w:w="2520" w:type="dxa"/>
          </w:tcPr>
          <w:p w14:paraId="261242DC" w14:textId="78654E17" w:rsidR="006B6E6D" w:rsidRPr="006B6E6D" w:rsidRDefault="006B6E6D" w:rsidP="00BD2003">
            <w:pPr>
              <w:tabs>
                <w:tab w:val="left" w:pos="360"/>
              </w:tabs>
              <w:spacing w:line="360" w:lineRule="auto"/>
              <w:jc w:val="center"/>
              <w:outlineLvl w:val="2"/>
              <w:rPr>
                <w:rFonts w:ascii="Times New Roman" w:eastAsia="Times New Roman" w:hAnsi="Times New Roman"/>
                <w:sz w:val="28"/>
                <w:szCs w:val="28"/>
              </w:rPr>
            </w:pPr>
          </w:p>
        </w:tc>
        <w:tc>
          <w:tcPr>
            <w:tcW w:w="2430" w:type="dxa"/>
          </w:tcPr>
          <w:p w14:paraId="259BBDD4"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r>
      <w:tr w:rsidR="00C16ACB" w14:paraId="40D6A16E" w14:textId="77777777" w:rsidTr="31E0CAD4">
        <w:tc>
          <w:tcPr>
            <w:tcW w:w="900" w:type="dxa"/>
          </w:tcPr>
          <w:p w14:paraId="18EA9052" w14:textId="653D6E69" w:rsidR="006B6E6D" w:rsidRPr="006B6E6D" w:rsidRDefault="006B6E6D" w:rsidP="10EA46D3">
            <w:pPr>
              <w:tabs>
                <w:tab w:val="left" w:pos="360"/>
              </w:tabs>
              <w:spacing w:line="360" w:lineRule="auto"/>
              <w:jc w:val="center"/>
              <w:outlineLvl w:val="2"/>
              <w:rPr>
                <w:rFonts w:ascii="Times New Roman" w:eastAsia="Times New Roman" w:hAnsi="Times New Roman"/>
                <w:b/>
                <w:sz w:val="28"/>
                <w:szCs w:val="28"/>
              </w:rPr>
            </w:pPr>
            <w:bookmarkStart w:id="2612" w:name="_Toc152974316"/>
            <w:bookmarkStart w:id="2613" w:name="_Toc152975194"/>
            <w:bookmarkStart w:id="2614" w:name="_Toc153442201"/>
            <w:r w:rsidRPr="10EA46D3">
              <w:rPr>
                <w:rFonts w:ascii="Times New Roman" w:eastAsia="Times New Roman" w:hAnsi="Times New Roman"/>
                <w:b/>
                <w:sz w:val="28"/>
                <w:szCs w:val="28"/>
              </w:rPr>
              <w:t>5</w:t>
            </w:r>
            <w:bookmarkEnd w:id="2612"/>
            <w:bookmarkEnd w:id="2613"/>
            <w:bookmarkEnd w:id="2614"/>
          </w:p>
        </w:tc>
        <w:tc>
          <w:tcPr>
            <w:tcW w:w="2790" w:type="dxa"/>
          </w:tcPr>
          <w:p w14:paraId="79AF48B1" w14:textId="075351EB" w:rsidR="006B6E6D" w:rsidRPr="006B6E6D" w:rsidRDefault="31E0CAD4" w:rsidP="00BD2003">
            <w:pPr>
              <w:tabs>
                <w:tab w:val="left" w:pos="360"/>
              </w:tabs>
              <w:spacing w:line="360" w:lineRule="auto"/>
              <w:jc w:val="center"/>
              <w:outlineLvl w:val="2"/>
              <w:rPr>
                <w:rFonts w:ascii="Times New Roman" w:eastAsia="Times New Roman" w:hAnsi="Times New Roman"/>
                <w:sz w:val="28"/>
                <w:szCs w:val="28"/>
              </w:rPr>
            </w:pPr>
            <w:bookmarkStart w:id="2615" w:name="_Toc152974317"/>
            <w:bookmarkStart w:id="2616" w:name="_Toc152975195"/>
            <w:bookmarkStart w:id="2617" w:name="_Toc153442202"/>
            <w:r w:rsidRPr="10EA46D3">
              <w:rPr>
                <w:rFonts w:ascii="Times New Roman" w:eastAsia="Times New Roman" w:hAnsi="Times New Roman"/>
                <w:sz w:val="28"/>
                <w:szCs w:val="28"/>
              </w:rPr>
              <w:t>spring-boot-starter-oauth2-resource-server</w:t>
            </w:r>
            <w:bookmarkEnd w:id="2615"/>
            <w:bookmarkEnd w:id="2616"/>
            <w:bookmarkEnd w:id="2617"/>
          </w:p>
        </w:tc>
        <w:tc>
          <w:tcPr>
            <w:tcW w:w="2520" w:type="dxa"/>
          </w:tcPr>
          <w:p w14:paraId="5484A343"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c>
          <w:tcPr>
            <w:tcW w:w="2430" w:type="dxa"/>
          </w:tcPr>
          <w:p w14:paraId="7F783001"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r>
      <w:tr w:rsidR="00C16ACB" w14:paraId="2411BAAE" w14:textId="77777777" w:rsidTr="31E0CAD4">
        <w:tc>
          <w:tcPr>
            <w:tcW w:w="900" w:type="dxa"/>
          </w:tcPr>
          <w:p w14:paraId="04FBD799" w14:textId="00C1AE88" w:rsidR="006B6E6D" w:rsidRPr="006B6E6D" w:rsidRDefault="006B6E6D" w:rsidP="10EA46D3">
            <w:pPr>
              <w:tabs>
                <w:tab w:val="left" w:pos="360"/>
              </w:tabs>
              <w:spacing w:line="360" w:lineRule="auto"/>
              <w:jc w:val="center"/>
              <w:outlineLvl w:val="2"/>
              <w:rPr>
                <w:rFonts w:ascii="Times New Roman" w:eastAsia="Times New Roman" w:hAnsi="Times New Roman"/>
                <w:b/>
                <w:sz w:val="28"/>
                <w:szCs w:val="28"/>
              </w:rPr>
            </w:pPr>
            <w:bookmarkStart w:id="2618" w:name="_Toc152974318"/>
            <w:bookmarkStart w:id="2619" w:name="_Toc152975196"/>
            <w:bookmarkStart w:id="2620" w:name="_Toc153442203"/>
            <w:r w:rsidRPr="10EA46D3">
              <w:rPr>
                <w:rFonts w:ascii="Times New Roman" w:eastAsia="Times New Roman" w:hAnsi="Times New Roman"/>
                <w:b/>
                <w:sz w:val="28"/>
                <w:szCs w:val="28"/>
              </w:rPr>
              <w:t>6</w:t>
            </w:r>
            <w:bookmarkEnd w:id="2618"/>
            <w:bookmarkEnd w:id="2619"/>
            <w:bookmarkEnd w:id="2620"/>
          </w:p>
        </w:tc>
        <w:tc>
          <w:tcPr>
            <w:tcW w:w="2790" w:type="dxa"/>
          </w:tcPr>
          <w:p w14:paraId="4C8ACBDE" w14:textId="4638FAF5" w:rsidR="006B6E6D" w:rsidRPr="006B6E6D" w:rsidRDefault="31E0CAD4" w:rsidP="00BD2003">
            <w:pPr>
              <w:tabs>
                <w:tab w:val="left" w:pos="360"/>
              </w:tabs>
              <w:spacing w:line="360" w:lineRule="auto"/>
              <w:jc w:val="center"/>
              <w:outlineLvl w:val="2"/>
              <w:rPr>
                <w:rFonts w:ascii="Times New Roman" w:eastAsia="Times New Roman" w:hAnsi="Times New Roman"/>
                <w:sz w:val="28"/>
                <w:szCs w:val="28"/>
              </w:rPr>
            </w:pPr>
            <w:bookmarkStart w:id="2621" w:name="_Toc152974319"/>
            <w:bookmarkStart w:id="2622" w:name="_Toc152975197"/>
            <w:bookmarkStart w:id="2623" w:name="_Toc153442204"/>
            <w:r w:rsidRPr="10EA46D3">
              <w:rPr>
                <w:rFonts w:ascii="Times New Roman" w:eastAsia="Times New Roman" w:hAnsi="Times New Roman"/>
                <w:sz w:val="28"/>
                <w:szCs w:val="28"/>
              </w:rPr>
              <w:t>spring-boot-starter-validation</w:t>
            </w:r>
            <w:bookmarkEnd w:id="2621"/>
            <w:bookmarkEnd w:id="2622"/>
            <w:bookmarkEnd w:id="2623"/>
          </w:p>
        </w:tc>
        <w:tc>
          <w:tcPr>
            <w:tcW w:w="2520" w:type="dxa"/>
          </w:tcPr>
          <w:p w14:paraId="03BBE1D6"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c>
          <w:tcPr>
            <w:tcW w:w="2430" w:type="dxa"/>
          </w:tcPr>
          <w:p w14:paraId="59D38E94"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r>
      <w:tr w:rsidR="00C16ACB" w14:paraId="66C01946" w14:textId="77777777" w:rsidTr="31E0CAD4">
        <w:tc>
          <w:tcPr>
            <w:tcW w:w="900" w:type="dxa"/>
          </w:tcPr>
          <w:p w14:paraId="573362CD" w14:textId="2151389A" w:rsidR="006B6E6D" w:rsidRPr="006B6E6D" w:rsidRDefault="006B6E6D" w:rsidP="10EA46D3">
            <w:pPr>
              <w:tabs>
                <w:tab w:val="left" w:pos="360"/>
              </w:tabs>
              <w:spacing w:line="360" w:lineRule="auto"/>
              <w:jc w:val="center"/>
              <w:outlineLvl w:val="2"/>
              <w:rPr>
                <w:rFonts w:ascii="Times New Roman" w:eastAsia="Times New Roman" w:hAnsi="Times New Roman"/>
                <w:b/>
                <w:sz w:val="28"/>
                <w:szCs w:val="28"/>
              </w:rPr>
            </w:pPr>
            <w:bookmarkStart w:id="2624" w:name="_Toc152974320"/>
            <w:bookmarkStart w:id="2625" w:name="_Toc152975198"/>
            <w:bookmarkStart w:id="2626" w:name="_Toc153442205"/>
            <w:r w:rsidRPr="10EA46D3">
              <w:rPr>
                <w:rFonts w:ascii="Times New Roman" w:eastAsia="Times New Roman" w:hAnsi="Times New Roman"/>
                <w:b/>
                <w:sz w:val="28"/>
                <w:szCs w:val="28"/>
              </w:rPr>
              <w:t>7</w:t>
            </w:r>
            <w:bookmarkEnd w:id="2624"/>
            <w:bookmarkEnd w:id="2625"/>
            <w:bookmarkEnd w:id="2626"/>
          </w:p>
        </w:tc>
        <w:tc>
          <w:tcPr>
            <w:tcW w:w="2790" w:type="dxa"/>
          </w:tcPr>
          <w:p w14:paraId="69623826" w14:textId="1A7C3AB4" w:rsidR="006B6E6D" w:rsidRPr="006B6E6D" w:rsidRDefault="31E0CAD4" w:rsidP="00BD2003">
            <w:pPr>
              <w:tabs>
                <w:tab w:val="left" w:pos="360"/>
              </w:tabs>
              <w:spacing w:line="360" w:lineRule="auto"/>
              <w:jc w:val="center"/>
              <w:outlineLvl w:val="2"/>
              <w:rPr>
                <w:rFonts w:ascii="Times New Roman" w:eastAsia="Times New Roman" w:hAnsi="Times New Roman"/>
                <w:sz w:val="28"/>
                <w:szCs w:val="28"/>
              </w:rPr>
            </w:pPr>
            <w:bookmarkStart w:id="2627" w:name="_Toc152974321"/>
            <w:bookmarkStart w:id="2628" w:name="_Toc152975199"/>
            <w:bookmarkStart w:id="2629" w:name="_Toc153442206"/>
            <w:r w:rsidRPr="10EA46D3">
              <w:rPr>
                <w:rFonts w:ascii="Times New Roman" w:eastAsia="Times New Roman" w:hAnsi="Times New Roman"/>
                <w:sz w:val="28"/>
                <w:szCs w:val="28"/>
              </w:rPr>
              <w:t>spring-boot-</w:t>
            </w:r>
            <w:proofErr w:type="spellStart"/>
            <w:r w:rsidRPr="10EA46D3">
              <w:rPr>
                <w:rFonts w:ascii="Times New Roman" w:eastAsia="Times New Roman" w:hAnsi="Times New Roman"/>
                <w:sz w:val="28"/>
                <w:szCs w:val="28"/>
              </w:rPr>
              <w:t>devtools</w:t>
            </w:r>
            <w:bookmarkEnd w:id="2627"/>
            <w:bookmarkEnd w:id="2628"/>
            <w:bookmarkEnd w:id="2629"/>
            <w:proofErr w:type="spellEnd"/>
          </w:p>
        </w:tc>
        <w:tc>
          <w:tcPr>
            <w:tcW w:w="2520" w:type="dxa"/>
          </w:tcPr>
          <w:p w14:paraId="7810F64C"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c>
          <w:tcPr>
            <w:tcW w:w="2430" w:type="dxa"/>
          </w:tcPr>
          <w:p w14:paraId="3DC5C269" w14:textId="77777777" w:rsidR="006B6E6D" w:rsidRPr="006B6E6D" w:rsidRDefault="006B6E6D" w:rsidP="10EA46D3">
            <w:pPr>
              <w:tabs>
                <w:tab w:val="left" w:pos="360"/>
              </w:tabs>
              <w:spacing w:line="360" w:lineRule="auto"/>
              <w:jc w:val="center"/>
              <w:outlineLvl w:val="2"/>
              <w:rPr>
                <w:rFonts w:ascii="Times New Roman" w:eastAsia="Times New Roman" w:hAnsi="Times New Roman"/>
                <w:sz w:val="28"/>
                <w:szCs w:val="28"/>
              </w:rPr>
            </w:pPr>
          </w:p>
        </w:tc>
      </w:tr>
      <w:tr w:rsidR="31E0CAD4" w14:paraId="19CCDE5B" w14:textId="77777777" w:rsidTr="31E0CAD4">
        <w:trPr>
          <w:trHeight w:val="300"/>
        </w:trPr>
        <w:tc>
          <w:tcPr>
            <w:tcW w:w="900" w:type="dxa"/>
          </w:tcPr>
          <w:p w14:paraId="241B816F" w14:textId="23570A66"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8</w:t>
            </w:r>
          </w:p>
        </w:tc>
        <w:tc>
          <w:tcPr>
            <w:tcW w:w="2790" w:type="dxa"/>
          </w:tcPr>
          <w:p w14:paraId="058A4821" w14:textId="6DF9386F"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lombok</w:t>
            </w:r>
            <w:proofErr w:type="spellEnd"/>
          </w:p>
        </w:tc>
        <w:tc>
          <w:tcPr>
            <w:tcW w:w="2520" w:type="dxa"/>
          </w:tcPr>
          <w:p w14:paraId="7B44AF40" w14:textId="110241ED" w:rsidR="31E0CAD4" w:rsidRDefault="31E0CAD4" w:rsidP="00BD2003">
            <w:pPr>
              <w:spacing w:line="360" w:lineRule="auto"/>
              <w:jc w:val="center"/>
              <w:rPr>
                <w:rFonts w:ascii="Times New Roman" w:eastAsia="Times New Roman" w:hAnsi="Times New Roman"/>
                <w:sz w:val="28"/>
                <w:szCs w:val="28"/>
              </w:rPr>
            </w:pPr>
          </w:p>
        </w:tc>
        <w:tc>
          <w:tcPr>
            <w:tcW w:w="2430" w:type="dxa"/>
          </w:tcPr>
          <w:p w14:paraId="63D754E7" w14:textId="15897AEF" w:rsidR="31E0CAD4" w:rsidRDefault="31E0CAD4" w:rsidP="00BD2003">
            <w:pPr>
              <w:spacing w:line="360" w:lineRule="auto"/>
              <w:jc w:val="center"/>
              <w:rPr>
                <w:rFonts w:ascii="Times New Roman" w:eastAsia="Times New Roman" w:hAnsi="Times New Roman"/>
                <w:sz w:val="28"/>
                <w:szCs w:val="28"/>
              </w:rPr>
            </w:pPr>
          </w:p>
        </w:tc>
      </w:tr>
      <w:tr w:rsidR="31E0CAD4" w14:paraId="0C8D796C" w14:textId="77777777" w:rsidTr="31E0CAD4">
        <w:trPr>
          <w:trHeight w:val="300"/>
        </w:trPr>
        <w:tc>
          <w:tcPr>
            <w:tcW w:w="900" w:type="dxa"/>
          </w:tcPr>
          <w:p w14:paraId="27EB0922" w14:textId="46C0408D"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9</w:t>
            </w:r>
          </w:p>
        </w:tc>
        <w:tc>
          <w:tcPr>
            <w:tcW w:w="2790" w:type="dxa"/>
          </w:tcPr>
          <w:p w14:paraId="518BBFC5" w14:textId="4599ABE3"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spring-boot-starter-test</w:t>
            </w:r>
          </w:p>
        </w:tc>
        <w:tc>
          <w:tcPr>
            <w:tcW w:w="2520" w:type="dxa"/>
          </w:tcPr>
          <w:p w14:paraId="5AD374D6" w14:textId="5F5DF984" w:rsidR="31E0CAD4" w:rsidRDefault="31E0CAD4" w:rsidP="00BD2003">
            <w:pPr>
              <w:spacing w:line="360" w:lineRule="auto"/>
              <w:jc w:val="center"/>
              <w:rPr>
                <w:rFonts w:ascii="Times New Roman" w:eastAsia="Times New Roman" w:hAnsi="Times New Roman"/>
                <w:sz w:val="28"/>
                <w:szCs w:val="28"/>
              </w:rPr>
            </w:pPr>
          </w:p>
        </w:tc>
        <w:tc>
          <w:tcPr>
            <w:tcW w:w="2430" w:type="dxa"/>
          </w:tcPr>
          <w:p w14:paraId="11FE9F23" w14:textId="77E241FC" w:rsidR="31E0CAD4" w:rsidRDefault="31E0CAD4" w:rsidP="00BD2003">
            <w:pPr>
              <w:spacing w:line="360" w:lineRule="auto"/>
              <w:jc w:val="center"/>
              <w:rPr>
                <w:rFonts w:ascii="Times New Roman" w:eastAsia="Times New Roman" w:hAnsi="Times New Roman"/>
                <w:sz w:val="28"/>
                <w:szCs w:val="28"/>
              </w:rPr>
            </w:pPr>
          </w:p>
        </w:tc>
      </w:tr>
      <w:tr w:rsidR="31E0CAD4" w14:paraId="38F6B26F" w14:textId="77777777" w:rsidTr="31E0CAD4">
        <w:trPr>
          <w:trHeight w:val="300"/>
        </w:trPr>
        <w:tc>
          <w:tcPr>
            <w:tcW w:w="900" w:type="dxa"/>
          </w:tcPr>
          <w:p w14:paraId="110F2383" w14:textId="454A6066"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10</w:t>
            </w:r>
          </w:p>
        </w:tc>
        <w:tc>
          <w:tcPr>
            <w:tcW w:w="2790" w:type="dxa"/>
          </w:tcPr>
          <w:p w14:paraId="3F36C1AC" w14:textId="0A0DB11A"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tomcat-embed-jasper</w:t>
            </w:r>
          </w:p>
        </w:tc>
        <w:tc>
          <w:tcPr>
            <w:tcW w:w="2520" w:type="dxa"/>
          </w:tcPr>
          <w:p w14:paraId="3FF7107A" w14:textId="785D868D" w:rsidR="31E0CAD4" w:rsidRDefault="31E0CAD4" w:rsidP="00BD2003">
            <w:pPr>
              <w:spacing w:line="360" w:lineRule="auto"/>
              <w:jc w:val="center"/>
              <w:rPr>
                <w:rFonts w:ascii="Times New Roman" w:eastAsia="Times New Roman" w:hAnsi="Times New Roman"/>
                <w:sz w:val="28"/>
                <w:szCs w:val="28"/>
              </w:rPr>
            </w:pPr>
          </w:p>
        </w:tc>
        <w:tc>
          <w:tcPr>
            <w:tcW w:w="2430" w:type="dxa"/>
          </w:tcPr>
          <w:p w14:paraId="3EB806FA" w14:textId="088298B3" w:rsidR="31E0CAD4" w:rsidRDefault="31E0CAD4" w:rsidP="00BD2003">
            <w:pPr>
              <w:spacing w:line="360" w:lineRule="auto"/>
              <w:jc w:val="center"/>
              <w:rPr>
                <w:rFonts w:ascii="Times New Roman" w:eastAsia="Times New Roman" w:hAnsi="Times New Roman"/>
                <w:sz w:val="28"/>
                <w:szCs w:val="28"/>
              </w:rPr>
            </w:pPr>
          </w:p>
        </w:tc>
      </w:tr>
      <w:tr w:rsidR="31E0CAD4" w14:paraId="533F090B" w14:textId="77777777" w:rsidTr="31E0CAD4">
        <w:trPr>
          <w:trHeight w:val="300"/>
        </w:trPr>
        <w:tc>
          <w:tcPr>
            <w:tcW w:w="900" w:type="dxa"/>
          </w:tcPr>
          <w:p w14:paraId="3A6F4D9E" w14:textId="231DABE3"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11</w:t>
            </w:r>
          </w:p>
        </w:tc>
        <w:tc>
          <w:tcPr>
            <w:tcW w:w="2790" w:type="dxa"/>
          </w:tcPr>
          <w:p w14:paraId="43377ABF" w14:textId="37FEFF5B"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mssql-jdbc</w:t>
            </w:r>
            <w:proofErr w:type="spellEnd"/>
          </w:p>
        </w:tc>
        <w:tc>
          <w:tcPr>
            <w:tcW w:w="2520" w:type="dxa"/>
          </w:tcPr>
          <w:p w14:paraId="1A0DD2C0" w14:textId="681F60FE"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9.4.</w:t>
            </w:r>
            <w:proofErr w:type="gramStart"/>
            <w:r w:rsidRPr="10EA46D3">
              <w:rPr>
                <w:rFonts w:ascii="Times New Roman" w:eastAsia="Times New Roman" w:hAnsi="Times New Roman"/>
                <w:sz w:val="28"/>
                <w:szCs w:val="28"/>
              </w:rPr>
              <w:t>1.jre</w:t>
            </w:r>
            <w:proofErr w:type="gramEnd"/>
            <w:r w:rsidRPr="10EA46D3">
              <w:rPr>
                <w:rFonts w:ascii="Times New Roman" w:eastAsia="Times New Roman" w:hAnsi="Times New Roman"/>
                <w:sz w:val="28"/>
                <w:szCs w:val="28"/>
              </w:rPr>
              <w:t>16</w:t>
            </w:r>
          </w:p>
        </w:tc>
        <w:tc>
          <w:tcPr>
            <w:tcW w:w="2430" w:type="dxa"/>
          </w:tcPr>
          <w:p w14:paraId="44F41FFF" w14:textId="3F00A90B" w:rsidR="31E0CAD4" w:rsidRDefault="31E0CAD4" w:rsidP="00BD2003">
            <w:pPr>
              <w:spacing w:line="360" w:lineRule="auto"/>
              <w:jc w:val="center"/>
              <w:rPr>
                <w:rFonts w:ascii="Times New Roman" w:eastAsia="Times New Roman" w:hAnsi="Times New Roman"/>
                <w:sz w:val="28"/>
                <w:szCs w:val="28"/>
              </w:rPr>
            </w:pPr>
          </w:p>
        </w:tc>
      </w:tr>
      <w:tr w:rsidR="31E0CAD4" w14:paraId="612D094C" w14:textId="77777777" w:rsidTr="31E0CAD4">
        <w:trPr>
          <w:trHeight w:val="300"/>
        </w:trPr>
        <w:tc>
          <w:tcPr>
            <w:tcW w:w="900" w:type="dxa"/>
          </w:tcPr>
          <w:p w14:paraId="7E482AD9" w14:textId="4E0E1FDB"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12</w:t>
            </w:r>
          </w:p>
        </w:tc>
        <w:tc>
          <w:tcPr>
            <w:tcW w:w="2790" w:type="dxa"/>
          </w:tcPr>
          <w:p w14:paraId="209708C7" w14:textId="04F26F25"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mysql</w:t>
            </w:r>
            <w:proofErr w:type="spellEnd"/>
            <w:r w:rsidRPr="10EA46D3">
              <w:rPr>
                <w:rFonts w:ascii="Times New Roman" w:eastAsia="Times New Roman" w:hAnsi="Times New Roman"/>
                <w:sz w:val="28"/>
                <w:szCs w:val="28"/>
              </w:rPr>
              <w:t>-connector-java</w:t>
            </w:r>
          </w:p>
        </w:tc>
        <w:tc>
          <w:tcPr>
            <w:tcW w:w="2520" w:type="dxa"/>
          </w:tcPr>
          <w:p w14:paraId="387F09D8" w14:textId="67FDDCA4"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8.0.31</w:t>
            </w:r>
          </w:p>
        </w:tc>
        <w:tc>
          <w:tcPr>
            <w:tcW w:w="2430" w:type="dxa"/>
          </w:tcPr>
          <w:p w14:paraId="2B87990D" w14:textId="6E445750" w:rsidR="31E0CAD4" w:rsidRDefault="31E0CAD4" w:rsidP="00BD2003">
            <w:pPr>
              <w:spacing w:line="360" w:lineRule="auto"/>
              <w:jc w:val="center"/>
              <w:rPr>
                <w:rFonts w:ascii="Times New Roman" w:eastAsia="Times New Roman" w:hAnsi="Times New Roman"/>
                <w:sz w:val="28"/>
                <w:szCs w:val="28"/>
              </w:rPr>
            </w:pPr>
          </w:p>
        </w:tc>
      </w:tr>
      <w:tr w:rsidR="31E0CAD4" w14:paraId="15C30D57" w14:textId="77777777" w:rsidTr="31E0CAD4">
        <w:trPr>
          <w:trHeight w:val="300"/>
        </w:trPr>
        <w:tc>
          <w:tcPr>
            <w:tcW w:w="900" w:type="dxa"/>
          </w:tcPr>
          <w:p w14:paraId="57DC534D" w14:textId="0D8AB208"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13</w:t>
            </w:r>
          </w:p>
        </w:tc>
        <w:tc>
          <w:tcPr>
            <w:tcW w:w="2790" w:type="dxa"/>
          </w:tcPr>
          <w:p w14:paraId="2383E448" w14:textId="13DF504C"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spring-boot-starter-data-</w:t>
            </w:r>
            <w:proofErr w:type="spellStart"/>
            <w:r w:rsidRPr="10EA46D3">
              <w:rPr>
                <w:rFonts w:ascii="Times New Roman" w:eastAsia="Times New Roman" w:hAnsi="Times New Roman"/>
                <w:sz w:val="28"/>
                <w:szCs w:val="28"/>
              </w:rPr>
              <w:t>jpa</w:t>
            </w:r>
            <w:proofErr w:type="spellEnd"/>
          </w:p>
        </w:tc>
        <w:tc>
          <w:tcPr>
            <w:tcW w:w="2520" w:type="dxa"/>
          </w:tcPr>
          <w:p w14:paraId="77959585" w14:textId="64E0DD82" w:rsidR="31E0CAD4" w:rsidRDefault="31E0CAD4" w:rsidP="00BD2003">
            <w:pPr>
              <w:spacing w:line="360" w:lineRule="auto"/>
              <w:jc w:val="center"/>
              <w:rPr>
                <w:rFonts w:ascii="Times New Roman" w:eastAsia="Times New Roman" w:hAnsi="Times New Roman"/>
                <w:sz w:val="28"/>
                <w:szCs w:val="28"/>
              </w:rPr>
            </w:pPr>
          </w:p>
        </w:tc>
        <w:tc>
          <w:tcPr>
            <w:tcW w:w="2430" w:type="dxa"/>
          </w:tcPr>
          <w:p w14:paraId="5F9017C2" w14:textId="2593F643" w:rsidR="31E0CAD4" w:rsidRDefault="31E0CAD4" w:rsidP="00BD2003">
            <w:pPr>
              <w:spacing w:line="360" w:lineRule="auto"/>
              <w:jc w:val="center"/>
              <w:rPr>
                <w:rFonts w:ascii="Times New Roman" w:eastAsia="Times New Roman" w:hAnsi="Times New Roman"/>
                <w:sz w:val="28"/>
                <w:szCs w:val="28"/>
              </w:rPr>
            </w:pPr>
          </w:p>
        </w:tc>
      </w:tr>
      <w:tr w:rsidR="31E0CAD4" w14:paraId="03BD6F8F" w14:textId="77777777" w:rsidTr="31E0CAD4">
        <w:trPr>
          <w:trHeight w:val="300"/>
        </w:trPr>
        <w:tc>
          <w:tcPr>
            <w:tcW w:w="900" w:type="dxa"/>
          </w:tcPr>
          <w:p w14:paraId="3D86EA48" w14:textId="5E2F9D52"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14</w:t>
            </w:r>
          </w:p>
        </w:tc>
        <w:tc>
          <w:tcPr>
            <w:tcW w:w="2790" w:type="dxa"/>
          </w:tcPr>
          <w:p w14:paraId="63813D60" w14:textId="2CD578A7" w:rsidR="31E0CAD4" w:rsidRDefault="31E0CAD4" w:rsidP="00BD2003">
            <w:pPr>
              <w:spacing w:line="360" w:lineRule="auto"/>
              <w:jc w:val="center"/>
              <w:rPr>
                <w:rFonts w:ascii="Times New Roman" w:eastAsia="Times New Roman" w:hAnsi="Times New Roman"/>
                <w:sz w:val="28"/>
                <w:szCs w:val="28"/>
              </w:rPr>
            </w:pPr>
            <w:proofErr w:type="spellStart"/>
            <w:proofErr w:type="gramStart"/>
            <w:r w:rsidRPr="10EA46D3">
              <w:rPr>
                <w:rFonts w:ascii="Times New Roman" w:eastAsia="Times New Roman" w:hAnsi="Times New Roman"/>
                <w:sz w:val="28"/>
                <w:szCs w:val="28"/>
              </w:rPr>
              <w:t>jakarta.servlet.jsp.jstl</w:t>
            </w:r>
            <w:proofErr w:type="gramEnd"/>
            <w:r w:rsidRPr="10EA46D3">
              <w:rPr>
                <w:rFonts w:ascii="Times New Roman" w:eastAsia="Times New Roman" w:hAnsi="Times New Roman"/>
                <w:sz w:val="28"/>
                <w:szCs w:val="28"/>
              </w:rPr>
              <w:t>-api</w:t>
            </w:r>
            <w:proofErr w:type="spellEnd"/>
          </w:p>
        </w:tc>
        <w:tc>
          <w:tcPr>
            <w:tcW w:w="2520" w:type="dxa"/>
          </w:tcPr>
          <w:p w14:paraId="5BEDEFB5" w14:textId="0B5650B6"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2.0.0</w:t>
            </w:r>
          </w:p>
        </w:tc>
        <w:tc>
          <w:tcPr>
            <w:tcW w:w="2430" w:type="dxa"/>
          </w:tcPr>
          <w:p w14:paraId="1AE31546" w14:textId="72946492" w:rsidR="31E0CAD4" w:rsidRDefault="31E0CAD4" w:rsidP="00BD2003">
            <w:pPr>
              <w:spacing w:line="360" w:lineRule="auto"/>
              <w:jc w:val="center"/>
              <w:rPr>
                <w:rFonts w:ascii="Times New Roman" w:eastAsia="Times New Roman" w:hAnsi="Times New Roman"/>
                <w:sz w:val="28"/>
                <w:szCs w:val="28"/>
              </w:rPr>
            </w:pPr>
          </w:p>
        </w:tc>
      </w:tr>
      <w:tr w:rsidR="31E0CAD4" w14:paraId="10178815" w14:textId="77777777" w:rsidTr="31E0CAD4">
        <w:trPr>
          <w:trHeight w:val="300"/>
        </w:trPr>
        <w:tc>
          <w:tcPr>
            <w:tcW w:w="900" w:type="dxa"/>
          </w:tcPr>
          <w:p w14:paraId="4E5D5468" w14:textId="5F3FA5D2"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15</w:t>
            </w:r>
          </w:p>
        </w:tc>
        <w:tc>
          <w:tcPr>
            <w:tcW w:w="2790" w:type="dxa"/>
          </w:tcPr>
          <w:p w14:paraId="099F493B" w14:textId="5F4148CE" w:rsidR="31E0CAD4" w:rsidRDefault="31E0CAD4" w:rsidP="00BD2003">
            <w:pPr>
              <w:spacing w:line="360" w:lineRule="auto"/>
              <w:jc w:val="center"/>
              <w:rPr>
                <w:rFonts w:ascii="Times New Roman" w:eastAsia="Times New Roman" w:hAnsi="Times New Roman"/>
                <w:sz w:val="28"/>
                <w:szCs w:val="28"/>
              </w:rPr>
            </w:pPr>
            <w:proofErr w:type="spellStart"/>
            <w:proofErr w:type="gramStart"/>
            <w:r w:rsidRPr="10EA46D3">
              <w:rPr>
                <w:rFonts w:ascii="Times New Roman" w:eastAsia="Times New Roman" w:hAnsi="Times New Roman"/>
                <w:sz w:val="28"/>
                <w:szCs w:val="28"/>
              </w:rPr>
              <w:t>jakarta.servlet.jsp.jstl</w:t>
            </w:r>
            <w:proofErr w:type="spellEnd"/>
            <w:proofErr w:type="gramEnd"/>
          </w:p>
        </w:tc>
        <w:tc>
          <w:tcPr>
            <w:tcW w:w="2520" w:type="dxa"/>
          </w:tcPr>
          <w:p w14:paraId="23A29594" w14:textId="30D72D13"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2.0.0</w:t>
            </w:r>
          </w:p>
        </w:tc>
        <w:tc>
          <w:tcPr>
            <w:tcW w:w="2430" w:type="dxa"/>
          </w:tcPr>
          <w:p w14:paraId="11AC4FAA" w14:textId="6B241D34" w:rsidR="31E0CAD4" w:rsidRDefault="31E0CAD4" w:rsidP="00BD2003">
            <w:pPr>
              <w:spacing w:line="360" w:lineRule="auto"/>
              <w:jc w:val="center"/>
              <w:rPr>
                <w:rFonts w:ascii="Times New Roman" w:eastAsia="Times New Roman" w:hAnsi="Times New Roman"/>
                <w:sz w:val="28"/>
                <w:szCs w:val="28"/>
              </w:rPr>
            </w:pPr>
          </w:p>
        </w:tc>
      </w:tr>
      <w:tr w:rsidR="31E0CAD4" w14:paraId="3D5D85B0" w14:textId="77777777" w:rsidTr="31E0CAD4">
        <w:trPr>
          <w:trHeight w:val="300"/>
        </w:trPr>
        <w:tc>
          <w:tcPr>
            <w:tcW w:w="900" w:type="dxa"/>
          </w:tcPr>
          <w:p w14:paraId="24769178" w14:textId="14D362BF"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16</w:t>
            </w:r>
          </w:p>
        </w:tc>
        <w:tc>
          <w:tcPr>
            <w:tcW w:w="2790" w:type="dxa"/>
          </w:tcPr>
          <w:p w14:paraId="33FDDCAD" w14:textId="3D3EE28A"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cloudinary-http44</w:t>
            </w:r>
          </w:p>
        </w:tc>
        <w:tc>
          <w:tcPr>
            <w:tcW w:w="2520" w:type="dxa"/>
          </w:tcPr>
          <w:p w14:paraId="1ABFDE5A" w14:textId="61136353"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1.17.0</w:t>
            </w:r>
          </w:p>
        </w:tc>
        <w:tc>
          <w:tcPr>
            <w:tcW w:w="2430" w:type="dxa"/>
          </w:tcPr>
          <w:p w14:paraId="7DDCE6D0" w14:textId="14168FEB" w:rsidR="31E0CAD4" w:rsidRDefault="31E0CAD4" w:rsidP="00BD2003">
            <w:pPr>
              <w:spacing w:line="360" w:lineRule="auto"/>
              <w:jc w:val="center"/>
              <w:rPr>
                <w:rFonts w:ascii="Times New Roman" w:eastAsia="Times New Roman" w:hAnsi="Times New Roman"/>
                <w:sz w:val="28"/>
                <w:szCs w:val="28"/>
              </w:rPr>
            </w:pPr>
          </w:p>
        </w:tc>
      </w:tr>
      <w:tr w:rsidR="31E0CAD4" w14:paraId="12A562A6" w14:textId="77777777" w:rsidTr="31E0CAD4">
        <w:trPr>
          <w:trHeight w:val="300"/>
        </w:trPr>
        <w:tc>
          <w:tcPr>
            <w:tcW w:w="900" w:type="dxa"/>
          </w:tcPr>
          <w:p w14:paraId="0AA453AC" w14:textId="6983581A"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17</w:t>
            </w:r>
          </w:p>
        </w:tc>
        <w:tc>
          <w:tcPr>
            <w:tcW w:w="2790" w:type="dxa"/>
          </w:tcPr>
          <w:p w14:paraId="5532B505" w14:textId="16B1D915"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modelmapper</w:t>
            </w:r>
            <w:proofErr w:type="spellEnd"/>
          </w:p>
        </w:tc>
        <w:tc>
          <w:tcPr>
            <w:tcW w:w="2520" w:type="dxa"/>
          </w:tcPr>
          <w:p w14:paraId="169C1CB1" w14:textId="76F19874"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3.1.1</w:t>
            </w:r>
          </w:p>
        </w:tc>
        <w:tc>
          <w:tcPr>
            <w:tcW w:w="2430" w:type="dxa"/>
          </w:tcPr>
          <w:p w14:paraId="114929EE" w14:textId="5C053F76" w:rsidR="31E0CAD4" w:rsidRDefault="31E0CAD4" w:rsidP="00BD2003">
            <w:pPr>
              <w:spacing w:line="360" w:lineRule="auto"/>
              <w:jc w:val="center"/>
              <w:rPr>
                <w:rFonts w:ascii="Times New Roman" w:eastAsia="Times New Roman" w:hAnsi="Times New Roman"/>
                <w:sz w:val="28"/>
                <w:szCs w:val="28"/>
              </w:rPr>
            </w:pPr>
          </w:p>
        </w:tc>
      </w:tr>
      <w:tr w:rsidR="31E0CAD4" w14:paraId="33FE0711" w14:textId="77777777" w:rsidTr="31E0CAD4">
        <w:trPr>
          <w:trHeight w:val="300"/>
        </w:trPr>
        <w:tc>
          <w:tcPr>
            <w:tcW w:w="900" w:type="dxa"/>
          </w:tcPr>
          <w:p w14:paraId="404FAE67" w14:textId="1C272DFF"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18</w:t>
            </w:r>
          </w:p>
        </w:tc>
        <w:tc>
          <w:tcPr>
            <w:tcW w:w="2790" w:type="dxa"/>
          </w:tcPr>
          <w:p w14:paraId="10CB50D0" w14:textId="6A262895"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spring-boot-starter-actuator</w:t>
            </w:r>
          </w:p>
        </w:tc>
        <w:tc>
          <w:tcPr>
            <w:tcW w:w="2520" w:type="dxa"/>
          </w:tcPr>
          <w:p w14:paraId="5A4D5B0E" w14:textId="6605CFFA" w:rsidR="31E0CAD4" w:rsidRDefault="31E0CAD4" w:rsidP="00BD2003">
            <w:pPr>
              <w:spacing w:line="360" w:lineRule="auto"/>
              <w:jc w:val="center"/>
              <w:rPr>
                <w:rFonts w:ascii="Times New Roman" w:eastAsia="Times New Roman" w:hAnsi="Times New Roman"/>
                <w:sz w:val="28"/>
                <w:szCs w:val="28"/>
              </w:rPr>
            </w:pPr>
          </w:p>
        </w:tc>
        <w:tc>
          <w:tcPr>
            <w:tcW w:w="2430" w:type="dxa"/>
          </w:tcPr>
          <w:p w14:paraId="2D3F428A" w14:textId="3E0B3E3A" w:rsidR="31E0CAD4" w:rsidRDefault="31E0CAD4" w:rsidP="00BD2003">
            <w:pPr>
              <w:spacing w:line="360" w:lineRule="auto"/>
              <w:jc w:val="center"/>
              <w:rPr>
                <w:rFonts w:ascii="Times New Roman" w:eastAsia="Times New Roman" w:hAnsi="Times New Roman"/>
                <w:sz w:val="28"/>
                <w:szCs w:val="28"/>
              </w:rPr>
            </w:pPr>
          </w:p>
        </w:tc>
      </w:tr>
      <w:tr w:rsidR="31E0CAD4" w14:paraId="25BF8FA0" w14:textId="77777777" w:rsidTr="31E0CAD4">
        <w:trPr>
          <w:trHeight w:val="300"/>
        </w:trPr>
        <w:tc>
          <w:tcPr>
            <w:tcW w:w="900" w:type="dxa"/>
          </w:tcPr>
          <w:p w14:paraId="5DEF4642" w14:textId="3D6503B2"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19</w:t>
            </w:r>
          </w:p>
        </w:tc>
        <w:tc>
          <w:tcPr>
            <w:tcW w:w="2790" w:type="dxa"/>
          </w:tcPr>
          <w:p w14:paraId="5EF2E4BB" w14:textId="210DF5C0"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jjwt</w:t>
            </w:r>
            <w:proofErr w:type="spellEnd"/>
          </w:p>
        </w:tc>
        <w:tc>
          <w:tcPr>
            <w:tcW w:w="2520" w:type="dxa"/>
          </w:tcPr>
          <w:p w14:paraId="0ED19019" w14:textId="16275A66"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0.9.1</w:t>
            </w:r>
          </w:p>
        </w:tc>
        <w:tc>
          <w:tcPr>
            <w:tcW w:w="2430" w:type="dxa"/>
          </w:tcPr>
          <w:p w14:paraId="61C7464B" w14:textId="5BBAE184" w:rsidR="31E0CAD4" w:rsidRDefault="31E0CAD4" w:rsidP="00BD2003">
            <w:pPr>
              <w:spacing w:line="360" w:lineRule="auto"/>
              <w:jc w:val="center"/>
              <w:rPr>
                <w:rFonts w:ascii="Times New Roman" w:eastAsia="Times New Roman" w:hAnsi="Times New Roman"/>
                <w:sz w:val="28"/>
                <w:szCs w:val="28"/>
              </w:rPr>
            </w:pPr>
          </w:p>
        </w:tc>
      </w:tr>
      <w:tr w:rsidR="31E0CAD4" w14:paraId="5BBF0AED" w14:textId="77777777" w:rsidTr="31E0CAD4">
        <w:trPr>
          <w:trHeight w:val="300"/>
        </w:trPr>
        <w:tc>
          <w:tcPr>
            <w:tcW w:w="900" w:type="dxa"/>
          </w:tcPr>
          <w:p w14:paraId="5A0FC294" w14:textId="50D90618"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20</w:t>
            </w:r>
          </w:p>
        </w:tc>
        <w:tc>
          <w:tcPr>
            <w:tcW w:w="2790" w:type="dxa"/>
          </w:tcPr>
          <w:p w14:paraId="6F426B5B" w14:textId="3299E2A6"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jaxb-api</w:t>
            </w:r>
            <w:proofErr w:type="spellEnd"/>
          </w:p>
        </w:tc>
        <w:tc>
          <w:tcPr>
            <w:tcW w:w="2520" w:type="dxa"/>
          </w:tcPr>
          <w:p w14:paraId="64535654" w14:textId="5CA17355"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2.3.1</w:t>
            </w:r>
          </w:p>
        </w:tc>
        <w:tc>
          <w:tcPr>
            <w:tcW w:w="2430" w:type="dxa"/>
          </w:tcPr>
          <w:p w14:paraId="2C52A167" w14:textId="73B0C92D" w:rsidR="31E0CAD4" w:rsidRDefault="31E0CAD4" w:rsidP="00BD2003">
            <w:pPr>
              <w:spacing w:line="360" w:lineRule="auto"/>
              <w:jc w:val="center"/>
              <w:rPr>
                <w:rFonts w:ascii="Times New Roman" w:eastAsia="Times New Roman" w:hAnsi="Times New Roman"/>
                <w:sz w:val="28"/>
                <w:szCs w:val="28"/>
              </w:rPr>
            </w:pPr>
          </w:p>
        </w:tc>
      </w:tr>
      <w:tr w:rsidR="31E0CAD4" w14:paraId="3B2A009B" w14:textId="77777777" w:rsidTr="31E0CAD4">
        <w:trPr>
          <w:trHeight w:val="300"/>
        </w:trPr>
        <w:tc>
          <w:tcPr>
            <w:tcW w:w="900" w:type="dxa"/>
          </w:tcPr>
          <w:p w14:paraId="2FFD2B0F" w14:textId="15A3F2D0"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21</w:t>
            </w:r>
          </w:p>
        </w:tc>
        <w:tc>
          <w:tcPr>
            <w:tcW w:w="2790" w:type="dxa"/>
          </w:tcPr>
          <w:p w14:paraId="366570BB" w14:textId="571637D4"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spring-boot-starter-mail</w:t>
            </w:r>
          </w:p>
        </w:tc>
        <w:tc>
          <w:tcPr>
            <w:tcW w:w="2520" w:type="dxa"/>
          </w:tcPr>
          <w:p w14:paraId="689BD166" w14:textId="4CAEE07E" w:rsidR="31E0CAD4" w:rsidRDefault="31E0CAD4" w:rsidP="00BD2003">
            <w:pPr>
              <w:spacing w:line="360" w:lineRule="auto"/>
              <w:jc w:val="center"/>
              <w:rPr>
                <w:rFonts w:ascii="Times New Roman" w:eastAsia="Times New Roman" w:hAnsi="Times New Roman"/>
                <w:sz w:val="28"/>
                <w:szCs w:val="28"/>
              </w:rPr>
            </w:pPr>
          </w:p>
        </w:tc>
        <w:tc>
          <w:tcPr>
            <w:tcW w:w="2430" w:type="dxa"/>
          </w:tcPr>
          <w:p w14:paraId="132707A4" w14:textId="617DB2F8" w:rsidR="31E0CAD4" w:rsidRDefault="31E0CAD4" w:rsidP="00BD2003">
            <w:pPr>
              <w:spacing w:line="360" w:lineRule="auto"/>
              <w:jc w:val="center"/>
              <w:rPr>
                <w:rFonts w:ascii="Times New Roman" w:eastAsia="Times New Roman" w:hAnsi="Times New Roman"/>
                <w:sz w:val="28"/>
                <w:szCs w:val="28"/>
              </w:rPr>
            </w:pPr>
          </w:p>
        </w:tc>
      </w:tr>
      <w:tr w:rsidR="31E0CAD4" w14:paraId="4169B9ED" w14:textId="77777777" w:rsidTr="31E0CAD4">
        <w:trPr>
          <w:trHeight w:val="300"/>
        </w:trPr>
        <w:tc>
          <w:tcPr>
            <w:tcW w:w="900" w:type="dxa"/>
          </w:tcPr>
          <w:p w14:paraId="2D6F4153" w14:textId="782D7CFB"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22</w:t>
            </w:r>
          </w:p>
        </w:tc>
        <w:tc>
          <w:tcPr>
            <w:tcW w:w="2790" w:type="dxa"/>
          </w:tcPr>
          <w:p w14:paraId="25CA47B4" w14:textId="69DDE9F2"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@emotion/react</w:t>
            </w:r>
          </w:p>
        </w:tc>
        <w:tc>
          <w:tcPr>
            <w:tcW w:w="2520" w:type="dxa"/>
          </w:tcPr>
          <w:p w14:paraId="091B7173" w14:textId="63DC5CD1"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^11.10.6</w:t>
            </w:r>
          </w:p>
        </w:tc>
        <w:tc>
          <w:tcPr>
            <w:tcW w:w="2430" w:type="dxa"/>
          </w:tcPr>
          <w:p w14:paraId="10755EDF" w14:textId="15DE504E" w:rsidR="31E0CAD4" w:rsidRDefault="31E0CAD4" w:rsidP="00BD2003">
            <w:pPr>
              <w:spacing w:line="360" w:lineRule="auto"/>
              <w:jc w:val="center"/>
              <w:rPr>
                <w:rFonts w:ascii="Times New Roman" w:eastAsia="Times New Roman" w:hAnsi="Times New Roman"/>
                <w:sz w:val="28"/>
                <w:szCs w:val="28"/>
              </w:rPr>
            </w:pPr>
          </w:p>
        </w:tc>
      </w:tr>
      <w:tr w:rsidR="31E0CAD4" w14:paraId="089F537F" w14:textId="77777777" w:rsidTr="31E0CAD4">
        <w:trPr>
          <w:trHeight w:val="300"/>
        </w:trPr>
        <w:tc>
          <w:tcPr>
            <w:tcW w:w="900" w:type="dxa"/>
          </w:tcPr>
          <w:p w14:paraId="121E5CA2" w14:textId="78EB033E"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23</w:t>
            </w:r>
          </w:p>
        </w:tc>
        <w:tc>
          <w:tcPr>
            <w:tcW w:w="2790" w:type="dxa"/>
          </w:tcPr>
          <w:p w14:paraId="625D9465" w14:textId="57608015"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@emotion/styled</w:t>
            </w:r>
          </w:p>
        </w:tc>
        <w:tc>
          <w:tcPr>
            <w:tcW w:w="2520" w:type="dxa"/>
          </w:tcPr>
          <w:p w14:paraId="790A3BEC" w14:textId="3ACA39F8"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^11.10.6</w:t>
            </w:r>
          </w:p>
        </w:tc>
        <w:tc>
          <w:tcPr>
            <w:tcW w:w="2430" w:type="dxa"/>
          </w:tcPr>
          <w:p w14:paraId="6DE85F0C" w14:textId="541CEC02" w:rsidR="31E0CAD4" w:rsidRDefault="31E0CAD4" w:rsidP="00BD2003">
            <w:pPr>
              <w:spacing w:line="360" w:lineRule="auto"/>
              <w:jc w:val="center"/>
              <w:rPr>
                <w:rFonts w:ascii="Times New Roman" w:eastAsia="Times New Roman" w:hAnsi="Times New Roman"/>
                <w:sz w:val="28"/>
                <w:szCs w:val="28"/>
              </w:rPr>
            </w:pPr>
          </w:p>
        </w:tc>
      </w:tr>
      <w:tr w:rsidR="31E0CAD4" w14:paraId="60FDA5AB" w14:textId="77777777" w:rsidTr="31E0CAD4">
        <w:trPr>
          <w:trHeight w:val="300"/>
        </w:trPr>
        <w:tc>
          <w:tcPr>
            <w:tcW w:w="900" w:type="dxa"/>
          </w:tcPr>
          <w:p w14:paraId="07AD946D" w14:textId="6112810A"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24</w:t>
            </w:r>
          </w:p>
        </w:tc>
        <w:tc>
          <w:tcPr>
            <w:tcW w:w="2790" w:type="dxa"/>
          </w:tcPr>
          <w:p w14:paraId="12A5A235" w14:textId="653B5632"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@faker-js/faker</w:t>
            </w:r>
          </w:p>
        </w:tc>
        <w:tc>
          <w:tcPr>
            <w:tcW w:w="2520" w:type="dxa"/>
          </w:tcPr>
          <w:p w14:paraId="5B15689F" w14:textId="6B9C1CD7"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^7.6.0</w:t>
            </w:r>
          </w:p>
        </w:tc>
        <w:tc>
          <w:tcPr>
            <w:tcW w:w="2430" w:type="dxa"/>
          </w:tcPr>
          <w:p w14:paraId="12EBADFC" w14:textId="44E972D4" w:rsidR="31E0CAD4" w:rsidRDefault="31E0CAD4" w:rsidP="00BD2003">
            <w:pPr>
              <w:spacing w:line="360" w:lineRule="auto"/>
              <w:jc w:val="center"/>
              <w:rPr>
                <w:rFonts w:ascii="Times New Roman" w:eastAsia="Times New Roman" w:hAnsi="Times New Roman"/>
                <w:sz w:val="28"/>
                <w:szCs w:val="28"/>
              </w:rPr>
            </w:pPr>
          </w:p>
        </w:tc>
      </w:tr>
      <w:tr w:rsidR="31E0CAD4" w14:paraId="3987318C" w14:textId="77777777" w:rsidTr="31E0CAD4">
        <w:trPr>
          <w:trHeight w:val="300"/>
        </w:trPr>
        <w:tc>
          <w:tcPr>
            <w:tcW w:w="900" w:type="dxa"/>
          </w:tcPr>
          <w:p w14:paraId="1EF19628" w14:textId="580F1EEC"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25</w:t>
            </w:r>
          </w:p>
        </w:tc>
        <w:tc>
          <w:tcPr>
            <w:tcW w:w="2790" w:type="dxa"/>
          </w:tcPr>
          <w:p w14:paraId="222969A8" w14:textId="72DE3297"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@fortawesome/free-solid-svg-icons</w:t>
            </w:r>
          </w:p>
        </w:tc>
        <w:tc>
          <w:tcPr>
            <w:tcW w:w="2520" w:type="dxa"/>
          </w:tcPr>
          <w:p w14:paraId="69E01566" w14:textId="30F98EAB"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^6.4.2</w:t>
            </w:r>
          </w:p>
        </w:tc>
        <w:tc>
          <w:tcPr>
            <w:tcW w:w="2430" w:type="dxa"/>
          </w:tcPr>
          <w:p w14:paraId="52E17465" w14:textId="14FE4B80" w:rsidR="31E0CAD4" w:rsidRDefault="31E0CAD4" w:rsidP="00BD2003">
            <w:pPr>
              <w:spacing w:line="360" w:lineRule="auto"/>
              <w:jc w:val="center"/>
              <w:rPr>
                <w:rFonts w:ascii="Times New Roman" w:eastAsia="Times New Roman" w:hAnsi="Times New Roman"/>
                <w:sz w:val="28"/>
                <w:szCs w:val="28"/>
              </w:rPr>
            </w:pPr>
          </w:p>
        </w:tc>
      </w:tr>
      <w:tr w:rsidR="31E0CAD4" w14:paraId="5670C227" w14:textId="77777777" w:rsidTr="31E0CAD4">
        <w:trPr>
          <w:trHeight w:val="300"/>
        </w:trPr>
        <w:tc>
          <w:tcPr>
            <w:tcW w:w="900" w:type="dxa"/>
          </w:tcPr>
          <w:p w14:paraId="22592805" w14:textId="44FC441C"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26</w:t>
            </w:r>
          </w:p>
        </w:tc>
        <w:tc>
          <w:tcPr>
            <w:tcW w:w="2790" w:type="dxa"/>
          </w:tcPr>
          <w:p w14:paraId="71AC06DD" w14:textId="157F9158"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@fortawesome/react-fontawesome</w:t>
            </w:r>
          </w:p>
        </w:tc>
        <w:tc>
          <w:tcPr>
            <w:tcW w:w="2520" w:type="dxa"/>
          </w:tcPr>
          <w:p w14:paraId="61783EB2" w14:textId="640D660F"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^0.2.0</w:t>
            </w:r>
          </w:p>
        </w:tc>
        <w:tc>
          <w:tcPr>
            <w:tcW w:w="2430" w:type="dxa"/>
          </w:tcPr>
          <w:p w14:paraId="497B04BC" w14:textId="496CCC83" w:rsidR="31E0CAD4" w:rsidRDefault="31E0CAD4" w:rsidP="00BD2003">
            <w:pPr>
              <w:spacing w:line="360" w:lineRule="auto"/>
              <w:jc w:val="center"/>
              <w:rPr>
                <w:rFonts w:ascii="Times New Roman" w:eastAsia="Times New Roman" w:hAnsi="Times New Roman"/>
                <w:sz w:val="28"/>
                <w:szCs w:val="28"/>
              </w:rPr>
            </w:pPr>
          </w:p>
        </w:tc>
      </w:tr>
      <w:tr w:rsidR="31E0CAD4" w14:paraId="358138C6" w14:textId="77777777" w:rsidTr="31E0CAD4">
        <w:trPr>
          <w:trHeight w:val="300"/>
        </w:trPr>
        <w:tc>
          <w:tcPr>
            <w:tcW w:w="900" w:type="dxa"/>
          </w:tcPr>
          <w:p w14:paraId="55707B58" w14:textId="0154EAD9"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27</w:t>
            </w:r>
          </w:p>
        </w:tc>
        <w:tc>
          <w:tcPr>
            <w:tcW w:w="2790" w:type="dxa"/>
          </w:tcPr>
          <w:p w14:paraId="10A6F566" w14:textId="6D9F64D5"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@iconify/react</w:t>
            </w:r>
          </w:p>
        </w:tc>
        <w:tc>
          <w:tcPr>
            <w:tcW w:w="2520" w:type="dxa"/>
          </w:tcPr>
          <w:p w14:paraId="2F3CDC29" w14:textId="7110153D"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^4.1.0</w:t>
            </w:r>
          </w:p>
        </w:tc>
        <w:tc>
          <w:tcPr>
            <w:tcW w:w="2430" w:type="dxa"/>
          </w:tcPr>
          <w:p w14:paraId="3FEE21E8" w14:textId="02F25DCA" w:rsidR="31E0CAD4" w:rsidRDefault="31E0CAD4" w:rsidP="00BD2003">
            <w:pPr>
              <w:spacing w:line="360" w:lineRule="auto"/>
              <w:jc w:val="center"/>
              <w:rPr>
                <w:rFonts w:ascii="Times New Roman" w:eastAsia="Times New Roman" w:hAnsi="Times New Roman"/>
                <w:sz w:val="28"/>
                <w:szCs w:val="28"/>
              </w:rPr>
            </w:pPr>
          </w:p>
        </w:tc>
      </w:tr>
      <w:tr w:rsidR="31E0CAD4" w14:paraId="6E1F5EA5" w14:textId="77777777" w:rsidTr="31E0CAD4">
        <w:trPr>
          <w:trHeight w:val="300"/>
        </w:trPr>
        <w:tc>
          <w:tcPr>
            <w:tcW w:w="900" w:type="dxa"/>
          </w:tcPr>
          <w:p w14:paraId="73E06833" w14:textId="6A360294"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28</w:t>
            </w:r>
          </w:p>
        </w:tc>
        <w:tc>
          <w:tcPr>
            <w:tcW w:w="2790" w:type="dxa"/>
          </w:tcPr>
          <w:p w14:paraId="39EFCDD6" w14:textId="75DBE227"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@material-ui/core</w:t>
            </w:r>
          </w:p>
        </w:tc>
        <w:tc>
          <w:tcPr>
            <w:tcW w:w="2520" w:type="dxa"/>
          </w:tcPr>
          <w:p w14:paraId="656EE142" w14:textId="7F709F28"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^4.12.4</w:t>
            </w:r>
          </w:p>
        </w:tc>
        <w:tc>
          <w:tcPr>
            <w:tcW w:w="2430" w:type="dxa"/>
          </w:tcPr>
          <w:p w14:paraId="23350232" w14:textId="3811729D" w:rsidR="31E0CAD4" w:rsidRDefault="31E0CAD4" w:rsidP="00BD2003">
            <w:pPr>
              <w:spacing w:line="360" w:lineRule="auto"/>
              <w:jc w:val="center"/>
              <w:rPr>
                <w:rFonts w:ascii="Times New Roman" w:eastAsia="Times New Roman" w:hAnsi="Times New Roman"/>
                <w:sz w:val="28"/>
                <w:szCs w:val="28"/>
              </w:rPr>
            </w:pPr>
          </w:p>
        </w:tc>
      </w:tr>
      <w:tr w:rsidR="31E0CAD4" w14:paraId="2FAB992A" w14:textId="77777777" w:rsidTr="31E0CAD4">
        <w:trPr>
          <w:trHeight w:val="300"/>
        </w:trPr>
        <w:tc>
          <w:tcPr>
            <w:tcW w:w="900" w:type="dxa"/>
          </w:tcPr>
          <w:p w14:paraId="7562E932" w14:textId="7882B843"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29</w:t>
            </w:r>
          </w:p>
        </w:tc>
        <w:tc>
          <w:tcPr>
            <w:tcW w:w="2790" w:type="dxa"/>
          </w:tcPr>
          <w:p w14:paraId="0DDDC85D" w14:textId="642F67F5"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@mui/icons-material</w:t>
            </w:r>
          </w:p>
        </w:tc>
        <w:tc>
          <w:tcPr>
            <w:tcW w:w="2520" w:type="dxa"/>
          </w:tcPr>
          <w:p w14:paraId="494DA517" w14:textId="56E358E3"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^5.14.1</w:t>
            </w:r>
          </w:p>
        </w:tc>
        <w:tc>
          <w:tcPr>
            <w:tcW w:w="2430" w:type="dxa"/>
          </w:tcPr>
          <w:p w14:paraId="62E72EC9" w14:textId="5C6E54E5" w:rsidR="31E0CAD4" w:rsidRDefault="31E0CAD4" w:rsidP="00BD2003">
            <w:pPr>
              <w:spacing w:line="360" w:lineRule="auto"/>
              <w:jc w:val="center"/>
              <w:rPr>
                <w:rFonts w:ascii="Times New Roman" w:eastAsia="Times New Roman" w:hAnsi="Times New Roman"/>
                <w:sz w:val="28"/>
                <w:szCs w:val="28"/>
              </w:rPr>
            </w:pPr>
          </w:p>
        </w:tc>
      </w:tr>
      <w:tr w:rsidR="31E0CAD4" w14:paraId="5E9E7745" w14:textId="77777777" w:rsidTr="31E0CAD4">
        <w:trPr>
          <w:trHeight w:val="300"/>
        </w:trPr>
        <w:tc>
          <w:tcPr>
            <w:tcW w:w="900" w:type="dxa"/>
          </w:tcPr>
          <w:p w14:paraId="05EF1A7F" w14:textId="2467A1CA"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30</w:t>
            </w:r>
          </w:p>
        </w:tc>
        <w:tc>
          <w:tcPr>
            <w:tcW w:w="2790" w:type="dxa"/>
          </w:tcPr>
          <w:p w14:paraId="1C12FEA2" w14:textId="5C79427D"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@mui/lab</w:t>
            </w:r>
          </w:p>
        </w:tc>
        <w:tc>
          <w:tcPr>
            <w:tcW w:w="2520" w:type="dxa"/>
          </w:tcPr>
          <w:p w14:paraId="1A4A352C" w14:textId="1D8727B7"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^5.0.0-alpha.103</w:t>
            </w:r>
          </w:p>
        </w:tc>
        <w:tc>
          <w:tcPr>
            <w:tcW w:w="2430" w:type="dxa"/>
          </w:tcPr>
          <w:p w14:paraId="71DF7372" w14:textId="7F33B22D" w:rsidR="31E0CAD4" w:rsidRDefault="31E0CAD4" w:rsidP="00BD2003">
            <w:pPr>
              <w:spacing w:line="360" w:lineRule="auto"/>
              <w:jc w:val="center"/>
              <w:rPr>
                <w:rFonts w:ascii="Times New Roman" w:eastAsia="Times New Roman" w:hAnsi="Times New Roman"/>
                <w:sz w:val="28"/>
                <w:szCs w:val="28"/>
              </w:rPr>
            </w:pPr>
          </w:p>
        </w:tc>
      </w:tr>
      <w:tr w:rsidR="31E0CAD4" w14:paraId="674C99F8" w14:textId="77777777" w:rsidTr="31E0CAD4">
        <w:trPr>
          <w:trHeight w:val="300"/>
        </w:trPr>
        <w:tc>
          <w:tcPr>
            <w:tcW w:w="900" w:type="dxa"/>
          </w:tcPr>
          <w:p w14:paraId="36BC5548" w14:textId="32F3D2D0"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31</w:t>
            </w:r>
          </w:p>
        </w:tc>
        <w:tc>
          <w:tcPr>
            <w:tcW w:w="2790" w:type="dxa"/>
          </w:tcPr>
          <w:p w14:paraId="72058C8D" w14:textId="6584C405"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@mui/material</w:t>
            </w:r>
          </w:p>
        </w:tc>
        <w:tc>
          <w:tcPr>
            <w:tcW w:w="2520" w:type="dxa"/>
          </w:tcPr>
          <w:p w14:paraId="3F6AA244" w14:textId="529E0D1C"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^5.11.10</w:t>
            </w:r>
          </w:p>
        </w:tc>
        <w:tc>
          <w:tcPr>
            <w:tcW w:w="2430" w:type="dxa"/>
          </w:tcPr>
          <w:p w14:paraId="022F6024" w14:textId="34C478DC" w:rsidR="31E0CAD4" w:rsidRDefault="31E0CAD4" w:rsidP="00BD2003">
            <w:pPr>
              <w:spacing w:line="360" w:lineRule="auto"/>
              <w:jc w:val="center"/>
              <w:rPr>
                <w:rFonts w:ascii="Times New Roman" w:eastAsia="Times New Roman" w:hAnsi="Times New Roman"/>
                <w:sz w:val="28"/>
                <w:szCs w:val="28"/>
              </w:rPr>
            </w:pPr>
          </w:p>
        </w:tc>
      </w:tr>
      <w:tr w:rsidR="31E0CAD4" w14:paraId="1931C683" w14:textId="77777777" w:rsidTr="31E0CAD4">
        <w:trPr>
          <w:trHeight w:val="300"/>
        </w:trPr>
        <w:tc>
          <w:tcPr>
            <w:tcW w:w="900" w:type="dxa"/>
          </w:tcPr>
          <w:p w14:paraId="7A293EC9" w14:textId="124D5F6B"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32</w:t>
            </w:r>
          </w:p>
        </w:tc>
        <w:tc>
          <w:tcPr>
            <w:tcW w:w="2790" w:type="dxa"/>
          </w:tcPr>
          <w:p w14:paraId="34F39D83" w14:textId="609F677F"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@mui/x-data-grid</w:t>
            </w:r>
          </w:p>
        </w:tc>
        <w:tc>
          <w:tcPr>
            <w:tcW w:w="2520" w:type="dxa"/>
          </w:tcPr>
          <w:p w14:paraId="1BE227EF" w14:textId="688252CD"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^6.10.2</w:t>
            </w:r>
          </w:p>
        </w:tc>
        <w:tc>
          <w:tcPr>
            <w:tcW w:w="2430" w:type="dxa"/>
          </w:tcPr>
          <w:p w14:paraId="3D7D17FC" w14:textId="655C7BEB" w:rsidR="31E0CAD4" w:rsidRDefault="31E0CAD4" w:rsidP="00BD2003">
            <w:pPr>
              <w:spacing w:line="360" w:lineRule="auto"/>
              <w:jc w:val="center"/>
              <w:rPr>
                <w:rFonts w:ascii="Times New Roman" w:eastAsia="Times New Roman" w:hAnsi="Times New Roman"/>
                <w:sz w:val="28"/>
                <w:szCs w:val="28"/>
              </w:rPr>
            </w:pPr>
          </w:p>
        </w:tc>
      </w:tr>
      <w:tr w:rsidR="31E0CAD4" w14:paraId="45B7CA25" w14:textId="77777777" w:rsidTr="31E0CAD4">
        <w:trPr>
          <w:trHeight w:val="300"/>
        </w:trPr>
        <w:tc>
          <w:tcPr>
            <w:tcW w:w="900" w:type="dxa"/>
          </w:tcPr>
          <w:p w14:paraId="1E0C03CB" w14:textId="5851B782"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33</w:t>
            </w:r>
          </w:p>
        </w:tc>
        <w:tc>
          <w:tcPr>
            <w:tcW w:w="2790" w:type="dxa"/>
          </w:tcPr>
          <w:p w14:paraId="0932B86F" w14:textId="15A9423C"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@mui/x-date-pickers</w:t>
            </w:r>
          </w:p>
        </w:tc>
        <w:tc>
          <w:tcPr>
            <w:tcW w:w="2520" w:type="dxa"/>
          </w:tcPr>
          <w:p w14:paraId="08458D65" w14:textId="20C187F8"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^6.18.1</w:t>
            </w:r>
          </w:p>
        </w:tc>
        <w:tc>
          <w:tcPr>
            <w:tcW w:w="2430" w:type="dxa"/>
          </w:tcPr>
          <w:p w14:paraId="6B953D8F" w14:textId="6C3F25A9" w:rsidR="31E0CAD4" w:rsidRDefault="31E0CAD4" w:rsidP="00BD2003">
            <w:pPr>
              <w:spacing w:line="360" w:lineRule="auto"/>
              <w:jc w:val="center"/>
              <w:rPr>
                <w:rFonts w:ascii="Times New Roman" w:eastAsia="Times New Roman" w:hAnsi="Times New Roman"/>
                <w:sz w:val="28"/>
                <w:szCs w:val="28"/>
              </w:rPr>
            </w:pPr>
          </w:p>
        </w:tc>
      </w:tr>
      <w:tr w:rsidR="31E0CAD4" w14:paraId="013AF552" w14:textId="77777777" w:rsidTr="31E0CAD4">
        <w:trPr>
          <w:trHeight w:val="300"/>
        </w:trPr>
        <w:tc>
          <w:tcPr>
            <w:tcW w:w="900" w:type="dxa"/>
          </w:tcPr>
          <w:p w14:paraId="562FA021" w14:textId="3E787C16"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34</w:t>
            </w:r>
          </w:p>
        </w:tc>
        <w:tc>
          <w:tcPr>
            <w:tcW w:w="2790" w:type="dxa"/>
          </w:tcPr>
          <w:p w14:paraId="0E9D1036" w14:textId="14D80532"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apexcharts</w:t>
            </w:r>
            <w:proofErr w:type="spellEnd"/>
          </w:p>
        </w:tc>
        <w:tc>
          <w:tcPr>
            <w:tcW w:w="2520" w:type="dxa"/>
          </w:tcPr>
          <w:p w14:paraId="5CDC9012" w14:textId="3925D0C5"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^3.37.0</w:t>
            </w:r>
          </w:p>
        </w:tc>
        <w:tc>
          <w:tcPr>
            <w:tcW w:w="2430" w:type="dxa"/>
          </w:tcPr>
          <w:p w14:paraId="44CF2B90" w14:textId="6E162873" w:rsidR="31E0CAD4" w:rsidRDefault="31E0CAD4" w:rsidP="00BD2003">
            <w:pPr>
              <w:spacing w:line="360" w:lineRule="auto"/>
              <w:jc w:val="center"/>
              <w:rPr>
                <w:rFonts w:ascii="Times New Roman" w:eastAsia="Times New Roman" w:hAnsi="Times New Roman"/>
                <w:sz w:val="28"/>
                <w:szCs w:val="28"/>
              </w:rPr>
            </w:pPr>
          </w:p>
        </w:tc>
      </w:tr>
      <w:tr w:rsidR="31E0CAD4" w14:paraId="451F6CB8" w14:textId="77777777" w:rsidTr="31E0CAD4">
        <w:trPr>
          <w:trHeight w:val="300"/>
        </w:trPr>
        <w:tc>
          <w:tcPr>
            <w:tcW w:w="900" w:type="dxa"/>
          </w:tcPr>
          <w:p w14:paraId="2DD72FBA" w14:textId="79892403"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35</w:t>
            </w:r>
          </w:p>
        </w:tc>
        <w:tc>
          <w:tcPr>
            <w:tcW w:w="2790" w:type="dxa"/>
          </w:tcPr>
          <w:p w14:paraId="1FC84A65" w14:textId="37B638CD"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axios</w:t>
            </w:r>
            <w:proofErr w:type="spellEnd"/>
          </w:p>
        </w:tc>
        <w:tc>
          <w:tcPr>
            <w:tcW w:w="2520" w:type="dxa"/>
          </w:tcPr>
          <w:p w14:paraId="537C6143" w14:textId="05511C74"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^1.6.1</w:t>
            </w:r>
          </w:p>
        </w:tc>
        <w:tc>
          <w:tcPr>
            <w:tcW w:w="2430" w:type="dxa"/>
          </w:tcPr>
          <w:p w14:paraId="4F9D3924" w14:textId="20E2D227" w:rsidR="31E0CAD4" w:rsidRDefault="31E0CAD4" w:rsidP="00BD2003">
            <w:pPr>
              <w:spacing w:line="360" w:lineRule="auto"/>
              <w:jc w:val="center"/>
              <w:rPr>
                <w:rFonts w:ascii="Times New Roman" w:eastAsia="Times New Roman" w:hAnsi="Times New Roman"/>
                <w:sz w:val="28"/>
                <w:szCs w:val="28"/>
              </w:rPr>
            </w:pPr>
          </w:p>
        </w:tc>
      </w:tr>
      <w:tr w:rsidR="31E0CAD4" w14:paraId="1698140A" w14:textId="77777777" w:rsidTr="31E0CAD4">
        <w:trPr>
          <w:trHeight w:val="300"/>
        </w:trPr>
        <w:tc>
          <w:tcPr>
            <w:tcW w:w="900" w:type="dxa"/>
          </w:tcPr>
          <w:p w14:paraId="08EE0D87" w14:textId="7FDA2FD9"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36</w:t>
            </w:r>
          </w:p>
        </w:tc>
        <w:tc>
          <w:tcPr>
            <w:tcW w:w="2790" w:type="dxa"/>
          </w:tcPr>
          <w:p w14:paraId="4EA7F33C" w14:textId="2B5CB75B"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bootstrap</w:t>
            </w:r>
          </w:p>
        </w:tc>
        <w:tc>
          <w:tcPr>
            <w:tcW w:w="2520" w:type="dxa"/>
          </w:tcPr>
          <w:p w14:paraId="086D89CB" w14:textId="77052B2B"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^5.3.2</w:t>
            </w:r>
          </w:p>
        </w:tc>
        <w:tc>
          <w:tcPr>
            <w:tcW w:w="2430" w:type="dxa"/>
          </w:tcPr>
          <w:p w14:paraId="4DF8EC12" w14:textId="034C5A99" w:rsidR="31E0CAD4" w:rsidRDefault="31E0CAD4" w:rsidP="00BD2003">
            <w:pPr>
              <w:spacing w:line="360" w:lineRule="auto"/>
              <w:jc w:val="center"/>
              <w:rPr>
                <w:rFonts w:ascii="Times New Roman" w:eastAsia="Times New Roman" w:hAnsi="Times New Roman"/>
                <w:sz w:val="28"/>
                <w:szCs w:val="28"/>
              </w:rPr>
            </w:pPr>
          </w:p>
        </w:tc>
      </w:tr>
      <w:tr w:rsidR="31E0CAD4" w14:paraId="26F1FA11" w14:textId="77777777" w:rsidTr="31E0CAD4">
        <w:trPr>
          <w:trHeight w:val="300"/>
        </w:trPr>
        <w:tc>
          <w:tcPr>
            <w:tcW w:w="900" w:type="dxa"/>
          </w:tcPr>
          <w:p w14:paraId="7AE3A48A" w14:textId="188775C3"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37</w:t>
            </w:r>
          </w:p>
        </w:tc>
        <w:tc>
          <w:tcPr>
            <w:tcW w:w="2790" w:type="dxa"/>
          </w:tcPr>
          <w:p w14:paraId="5B45DF55" w14:textId="24233591"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browserify-zlib</w:t>
            </w:r>
            <w:proofErr w:type="spellEnd"/>
          </w:p>
        </w:tc>
        <w:tc>
          <w:tcPr>
            <w:tcW w:w="2520" w:type="dxa"/>
          </w:tcPr>
          <w:p w14:paraId="7CF2B150" w14:textId="55B5A8D6"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^0.2.0</w:t>
            </w:r>
          </w:p>
        </w:tc>
        <w:tc>
          <w:tcPr>
            <w:tcW w:w="2430" w:type="dxa"/>
          </w:tcPr>
          <w:p w14:paraId="4718B14D" w14:textId="4FE339E5" w:rsidR="31E0CAD4" w:rsidRDefault="31E0CAD4" w:rsidP="00BD2003">
            <w:pPr>
              <w:spacing w:line="360" w:lineRule="auto"/>
              <w:jc w:val="center"/>
              <w:rPr>
                <w:rFonts w:ascii="Times New Roman" w:eastAsia="Times New Roman" w:hAnsi="Times New Roman"/>
                <w:sz w:val="28"/>
                <w:szCs w:val="28"/>
              </w:rPr>
            </w:pPr>
          </w:p>
        </w:tc>
      </w:tr>
      <w:tr w:rsidR="31E0CAD4" w14:paraId="278C3972" w14:textId="77777777" w:rsidTr="31E0CAD4">
        <w:trPr>
          <w:trHeight w:val="300"/>
        </w:trPr>
        <w:tc>
          <w:tcPr>
            <w:tcW w:w="900" w:type="dxa"/>
          </w:tcPr>
          <w:p w14:paraId="0733635C" w14:textId="1B6993C6"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38</w:t>
            </w:r>
          </w:p>
        </w:tc>
        <w:tc>
          <w:tcPr>
            <w:tcW w:w="2790" w:type="dxa"/>
          </w:tcPr>
          <w:p w14:paraId="4DA09E5D" w14:textId="419785FA"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change-case</w:t>
            </w:r>
          </w:p>
        </w:tc>
        <w:tc>
          <w:tcPr>
            <w:tcW w:w="2520" w:type="dxa"/>
          </w:tcPr>
          <w:p w14:paraId="75D9D99F" w14:textId="7344CADB"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^4.1.2</w:t>
            </w:r>
          </w:p>
        </w:tc>
        <w:tc>
          <w:tcPr>
            <w:tcW w:w="2430" w:type="dxa"/>
          </w:tcPr>
          <w:p w14:paraId="3E80542D" w14:textId="702E8F4C" w:rsidR="31E0CAD4" w:rsidRDefault="31E0CAD4" w:rsidP="00BD2003">
            <w:pPr>
              <w:spacing w:line="360" w:lineRule="auto"/>
              <w:jc w:val="center"/>
              <w:rPr>
                <w:rFonts w:ascii="Times New Roman" w:eastAsia="Times New Roman" w:hAnsi="Times New Roman"/>
                <w:sz w:val="28"/>
                <w:szCs w:val="28"/>
              </w:rPr>
            </w:pPr>
          </w:p>
        </w:tc>
      </w:tr>
      <w:tr w:rsidR="31E0CAD4" w14:paraId="3C1123C3" w14:textId="77777777" w:rsidTr="31E0CAD4">
        <w:trPr>
          <w:trHeight w:val="300"/>
        </w:trPr>
        <w:tc>
          <w:tcPr>
            <w:tcW w:w="900" w:type="dxa"/>
          </w:tcPr>
          <w:p w14:paraId="32CF6A94" w14:textId="2005F9C7"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39</w:t>
            </w:r>
          </w:p>
        </w:tc>
        <w:tc>
          <w:tcPr>
            <w:tcW w:w="2790" w:type="dxa"/>
          </w:tcPr>
          <w:p w14:paraId="02872412" w14:textId="2FBC370A"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date-</w:t>
            </w:r>
            <w:proofErr w:type="spellStart"/>
            <w:r w:rsidRPr="10EA46D3">
              <w:rPr>
                <w:rFonts w:ascii="Times New Roman" w:eastAsia="Times New Roman" w:hAnsi="Times New Roman"/>
                <w:sz w:val="28"/>
                <w:szCs w:val="28"/>
              </w:rPr>
              <w:t>fns</w:t>
            </w:r>
            <w:proofErr w:type="spellEnd"/>
          </w:p>
        </w:tc>
        <w:tc>
          <w:tcPr>
            <w:tcW w:w="2520" w:type="dxa"/>
          </w:tcPr>
          <w:p w14:paraId="2E59A670" w14:textId="1A94AE27"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^2.29.3</w:t>
            </w:r>
          </w:p>
        </w:tc>
        <w:tc>
          <w:tcPr>
            <w:tcW w:w="2430" w:type="dxa"/>
          </w:tcPr>
          <w:p w14:paraId="6246A5A9" w14:textId="3B9310F2" w:rsidR="31E0CAD4" w:rsidRDefault="31E0CAD4" w:rsidP="00BD2003">
            <w:pPr>
              <w:spacing w:line="360" w:lineRule="auto"/>
              <w:jc w:val="center"/>
              <w:rPr>
                <w:rFonts w:ascii="Times New Roman" w:eastAsia="Times New Roman" w:hAnsi="Times New Roman"/>
                <w:sz w:val="28"/>
                <w:szCs w:val="28"/>
              </w:rPr>
            </w:pPr>
          </w:p>
        </w:tc>
      </w:tr>
      <w:tr w:rsidR="31E0CAD4" w14:paraId="4852846F" w14:textId="77777777" w:rsidTr="31E0CAD4">
        <w:trPr>
          <w:trHeight w:val="300"/>
        </w:trPr>
        <w:tc>
          <w:tcPr>
            <w:tcW w:w="900" w:type="dxa"/>
          </w:tcPr>
          <w:p w14:paraId="3C9C1CC4" w14:textId="5621E8A4"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40</w:t>
            </w:r>
          </w:p>
        </w:tc>
        <w:tc>
          <w:tcPr>
            <w:tcW w:w="2790" w:type="dxa"/>
          </w:tcPr>
          <w:p w14:paraId="78F326C3" w14:textId="0D8DBDF8"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dayjs</w:t>
            </w:r>
            <w:proofErr w:type="spellEnd"/>
          </w:p>
        </w:tc>
        <w:tc>
          <w:tcPr>
            <w:tcW w:w="2520" w:type="dxa"/>
          </w:tcPr>
          <w:p w14:paraId="6FAF3143" w14:textId="33EDDB2A"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^1.11.10</w:t>
            </w:r>
          </w:p>
        </w:tc>
        <w:tc>
          <w:tcPr>
            <w:tcW w:w="2430" w:type="dxa"/>
          </w:tcPr>
          <w:p w14:paraId="31D9AAD4" w14:textId="741D1944" w:rsidR="31E0CAD4" w:rsidRDefault="31E0CAD4" w:rsidP="00BD2003">
            <w:pPr>
              <w:spacing w:line="360" w:lineRule="auto"/>
              <w:jc w:val="center"/>
              <w:rPr>
                <w:rFonts w:ascii="Times New Roman" w:eastAsia="Times New Roman" w:hAnsi="Times New Roman"/>
                <w:sz w:val="28"/>
                <w:szCs w:val="28"/>
              </w:rPr>
            </w:pPr>
          </w:p>
        </w:tc>
      </w:tr>
      <w:tr w:rsidR="31E0CAD4" w14:paraId="60847905" w14:textId="77777777" w:rsidTr="31E0CAD4">
        <w:trPr>
          <w:trHeight w:val="300"/>
        </w:trPr>
        <w:tc>
          <w:tcPr>
            <w:tcW w:w="900" w:type="dxa"/>
          </w:tcPr>
          <w:p w14:paraId="2A92CC94" w14:textId="5045645C"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41</w:t>
            </w:r>
          </w:p>
        </w:tc>
        <w:tc>
          <w:tcPr>
            <w:tcW w:w="2790" w:type="dxa"/>
          </w:tcPr>
          <w:p w14:paraId="1D2B529E" w14:textId="65A5CBA9"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history</w:t>
            </w:r>
          </w:p>
        </w:tc>
        <w:tc>
          <w:tcPr>
            <w:tcW w:w="2520" w:type="dxa"/>
          </w:tcPr>
          <w:p w14:paraId="52DFE497" w14:textId="1FBCE26A"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^5.3.0</w:t>
            </w:r>
          </w:p>
        </w:tc>
        <w:tc>
          <w:tcPr>
            <w:tcW w:w="2430" w:type="dxa"/>
          </w:tcPr>
          <w:p w14:paraId="09B3DD3C" w14:textId="03B61F24" w:rsidR="31E0CAD4" w:rsidRDefault="31E0CAD4" w:rsidP="00BD2003">
            <w:pPr>
              <w:spacing w:line="360" w:lineRule="auto"/>
              <w:jc w:val="center"/>
              <w:rPr>
                <w:rFonts w:ascii="Times New Roman" w:eastAsia="Times New Roman" w:hAnsi="Times New Roman"/>
                <w:sz w:val="28"/>
                <w:szCs w:val="28"/>
              </w:rPr>
            </w:pPr>
          </w:p>
        </w:tc>
      </w:tr>
      <w:tr w:rsidR="31E0CAD4" w14:paraId="08DA3F8A" w14:textId="77777777" w:rsidTr="31E0CAD4">
        <w:trPr>
          <w:trHeight w:val="300"/>
        </w:trPr>
        <w:tc>
          <w:tcPr>
            <w:tcW w:w="900" w:type="dxa"/>
          </w:tcPr>
          <w:p w14:paraId="4BF479A8" w14:textId="42EE4FF1"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42</w:t>
            </w:r>
          </w:p>
        </w:tc>
        <w:tc>
          <w:tcPr>
            <w:tcW w:w="2790" w:type="dxa"/>
          </w:tcPr>
          <w:p w14:paraId="2942010C" w14:textId="1E20FFD7"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is-react</w:t>
            </w:r>
          </w:p>
        </w:tc>
        <w:tc>
          <w:tcPr>
            <w:tcW w:w="2520" w:type="dxa"/>
          </w:tcPr>
          <w:p w14:paraId="2DA94CB4" w14:textId="468E35CD"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^1.5.4</w:t>
            </w:r>
          </w:p>
        </w:tc>
        <w:tc>
          <w:tcPr>
            <w:tcW w:w="2430" w:type="dxa"/>
          </w:tcPr>
          <w:p w14:paraId="7140FF32" w14:textId="6479866A" w:rsidR="31E0CAD4" w:rsidRDefault="31E0CAD4" w:rsidP="00BD2003">
            <w:pPr>
              <w:spacing w:line="360" w:lineRule="auto"/>
              <w:jc w:val="center"/>
              <w:rPr>
                <w:rFonts w:ascii="Times New Roman" w:eastAsia="Times New Roman" w:hAnsi="Times New Roman"/>
                <w:sz w:val="28"/>
                <w:szCs w:val="28"/>
              </w:rPr>
            </w:pPr>
          </w:p>
        </w:tc>
      </w:tr>
      <w:tr w:rsidR="31E0CAD4" w14:paraId="60603AA4" w14:textId="77777777" w:rsidTr="31E0CAD4">
        <w:trPr>
          <w:trHeight w:val="300"/>
        </w:trPr>
        <w:tc>
          <w:tcPr>
            <w:tcW w:w="900" w:type="dxa"/>
          </w:tcPr>
          <w:p w14:paraId="3A3B12AA" w14:textId="350FC3AA"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43</w:t>
            </w:r>
          </w:p>
        </w:tc>
        <w:tc>
          <w:tcPr>
            <w:tcW w:w="2790" w:type="dxa"/>
          </w:tcPr>
          <w:p w14:paraId="4EDC88FC" w14:textId="38BC2880"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lodash</w:t>
            </w:r>
            <w:proofErr w:type="spellEnd"/>
          </w:p>
        </w:tc>
        <w:tc>
          <w:tcPr>
            <w:tcW w:w="2520" w:type="dxa"/>
          </w:tcPr>
          <w:p w14:paraId="0E6B2FFC" w14:textId="093D424F"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^4.17.21</w:t>
            </w:r>
          </w:p>
        </w:tc>
        <w:tc>
          <w:tcPr>
            <w:tcW w:w="2430" w:type="dxa"/>
          </w:tcPr>
          <w:p w14:paraId="5E4D31F5" w14:textId="65B9E4EA" w:rsidR="31E0CAD4" w:rsidRDefault="31E0CAD4" w:rsidP="00BD2003">
            <w:pPr>
              <w:spacing w:line="360" w:lineRule="auto"/>
              <w:jc w:val="center"/>
              <w:rPr>
                <w:rFonts w:ascii="Times New Roman" w:eastAsia="Times New Roman" w:hAnsi="Times New Roman"/>
                <w:sz w:val="28"/>
                <w:szCs w:val="28"/>
              </w:rPr>
            </w:pPr>
          </w:p>
        </w:tc>
      </w:tr>
      <w:tr w:rsidR="31E0CAD4" w14:paraId="01259898" w14:textId="77777777" w:rsidTr="31E0CAD4">
        <w:trPr>
          <w:trHeight w:val="300"/>
        </w:trPr>
        <w:tc>
          <w:tcPr>
            <w:tcW w:w="900" w:type="dxa"/>
          </w:tcPr>
          <w:p w14:paraId="30D07C1C" w14:textId="411DD55C"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44</w:t>
            </w:r>
          </w:p>
        </w:tc>
        <w:tc>
          <w:tcPr>
            <w:tcW w:w="2790" w:type="dxa"/>
          </w:tcPr>
          <w:p w14:paraId="106B0127" w14:textId="70C125CC"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numeral</w:t>
            </w:r>
          </w:p>
        </w:tc>
        <w:tc>
          <w:tcPr>
            <w:tcW w:w="2520" w:type="dxa"/>
          </w:tcPr>
          <w:p w14:paraId="0C4BE3C3" w14:textId="5A60F9A2"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^2.0.6</w:t>
            </w:r>
          </w:p>
        </w:tc>
        <w:tc>
          <w:tcPr>
            <w:tcW w:w="2430" w:type="dxa"/>
          </w:tcPr>
          <w:p w14:paraId="2062B6F9" w14:textId="6AEDCB6A" w:rsidR="31E0CAD4" w:rsidRDefault="31E0CAD4" w:rsidP="00BD2003">
            <w:pPr>
              <w:spacing w:line="360" w:lineRule="auto"/>
              <w:jc w:val="center"/>
              <w:rPr>
                <w:rFonts w:ascii="Times New Roman" w:eastAsia="Times New Roman" w:hAnsi="Times New Roman"/>
                <w:sz w:val="28"/>
                <w:szCs w:val="28"/>
              </w:rPr>
            </w:pPr>
          </w:p>
        </w:tc>
      </w:tr>
      <w:tr w:rsidR="31E0CAD4" w14:paraId="4E7CBBEE" w14:textId="77777777" w:rsidTr="31E0CAD4">
        <w:trPr>
          <w:trHeight w:val="300"/>
        </w:trPr>
        <w:tc>
          <w:tcPr>
            <w:tcW w:w="900" w:type="dxa"/>
          </w:tcPr>
          <w:p w14:paraId="40C86483" w14:textId="066FACD0"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45</w:t>
            </w:r>
          </w:p>
        </w:tc>
        <w:tc>
          <w:tcPr>
            <w:tcW w:w="2790" w:type="dxa"/>
          </w:tcPr>
          <w:p w14:paraId="63EA06C6" w14:textId="5D401C55"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prop-types</w:t>
            </w:r>
          </w:p>
        </w:tc>
        <w:tc>
          <w:tcPr>
            <w:tcW w:w="2520" w:type="dxa"/>
          </w:tcPr>
          <w:p w14:paraId="72D43898" w14:textId="220FAEE9"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^15.8.1</w:t>
            </w:r>
          </w:p>
        </w:tc>
        <w:tc>
          <w:tcPr>
            <w:tcW w:w="2430" w:type="dxa"/>
          </w:tcPr>
          <w:p w14:paraId="0976E3D3" w14:textId="5F1CA2D0" w:rsidR="31E0CAD4" w:rsidRDefault="31E0CAD4" w:rsidP="00BD2003">
            <w:pPr>
              <w:spacing w:line="360" w:lineRule="auto"/>
              <w:jc w:val="center"/>
              <w:rPr>
                <w:rFonts w:ascii="Times New Roman" w:eastAsia="Times New Roman" w:hAnsi="Times New Roman"/>
                <w:sz w:val="28"/>
                <w:szCs w:val="28"/>
              </w:rPr>
            </w:pPr>
          </w:p>
        </w:tc>
      </w:tr>
      <w:tr w:rsidR="31E0CAD4" w14:paraId="254D7D62" w14:textId="77777777" w:rsidTr="31E0CAD4">
        <w:trPr>
          <w:trHeight w:val="300"/>
        </w:trPr>
        <w:tc>
          <w:tcPr>
            <w:tcW w:w="900" w:type="dxa"/>
          </w:tcPr>
          <w:p w14:paraId="3DDC845F" w14:textId="3A67C38A"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46</w:t>
            </w:r>
          </w:p>
        </w:tc>
        <w:tc>
          <w:tcPr>
            <w:tcW w:w="2790" w:type="dxa"/>
          </w:tcPr>
          <w:p w14:paraId="4F4513DA" w14:textId="2A1D844B"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w:t>
            </w:r>
          </w:p>
        </w:tc>
        <w:tc>
          <w:tcPr>
            <w:tcW w:w="2520" w:type="dxa"/>
          </w:tcPr>
          <w:p w14:paraId="5A4950BB" w14:textId="046ED0BA"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^18.2.0</w:t>
            </w:r>
          </w:p>
        </w:tc>
        <w:tc>
          <w:tcPr>
            <w:tcW w:w="2430" w:type="dxa"/>
          </w:tcPr>
          <w:p w14:paraId="59399DE9" w14:textId="76CB23EE" w:rsidR="31E0CAD4" w:rsidRDefault="31E0CAD4" w:rsidP="00BD2003">
            <w:pPr>
              <w:spacing w:line="360" w:lineRule="auto"/>
              <w:jc w:val="center"/>
              <w:rPr>
                <w:rFonts w:ascii="Times New Roman" w:eastAsia="Times New Roman" w:hAnsi="Times New Roman"/>
                <w:sz w:val="28"/>
                <w:szCs w:val="28"/>
              </w:rPr>
            </w:pPr>
          </w:p>
        </w:tc>
      </w:tr>
      <w:tr w:rsidR="31E0CAD4" w14:paraId="5A3D0A65" w14:textId="77777777" w:rsidTr="31E0CAD4">
        <w:trPr>
          <w:trHeight w:val="300"/>
        </w:trPr>
        <w:tc>
          <w:tcPr>
            <w:tcW w:w="900" w:type="dxa"/>
          </w:tcPr>
          <w:p w14:paraId="495589DC" w14:textId="4F1A02DB"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47</w:t>
            </w:r>
          </w:p>
        </w:tc>
        <w:tc>
          <w:tcPr>
            <w:tcW w:w="2790" w:type="dxa"/>
          </w:tcPr>
          <w:p w14:paraId="61E4A634" w14:textId="191AF6E2"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w:t>
            </w:r>
            <w:proofErr w:type="spellStart"/>
            <w:r w:rsidRPr="10EA46D3">
              <w:rPr>
                <w:rFonts w:ascii="Times New Roman" w:eastAsia="Times New Roman" w:hAnsi="Times New Roman"/>
                <w:sz w:val="28"/>
                <w:szCs w:val="28"/>
              </w:rPr>
              <w:t>apexcharts</w:t>
            </w:r>
            <w:proofErr w:type="spellEnd"/>
          </w:p>
        </w:tc>
        <w:tc>
          <w:tcPr>
            <w:tcW w:w="2520" w:type="dxa"/>
          </w:tcPr>
          <w:p w14:paraId="732E735E" w14:textId="796446AA"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^1.4.0</w:t>
            </w:r>
          </w:p>
        </w:tc>
        <w:tc>
          <w:tcPr>
            <w:tcW w:w="2430" w:type="dxa"/>
          </w:tcPr>
          <w:p w14:paraId="6E86E043" w14:textId="369516D2" w:rsidR="31E0CAD4" w:rsidRDefault="31E0CAD4" w:rsidP="00BD2003">
            <w:pPr>
              <w:spacing w:line="360" w:lineRule="auto"/>
              <w:jc w:val="center"/>
              <w:rPr>
                <w:rFonts w:ascii="Times New Roman" w:eastAsia="Times New Roman" w:hAnsi="Times New Roman"/>
                <w:sz w:val="28"/>
                <w:szCs w:val="28"/>
              </w:rPr>
            </w:pPr>
          </w:p>
        </w:tc>
      </w:tr>
      <w:tr w:rsidR="31E0CAD4" w14:paraId="39406DF9" w14:textId="77777777" w:rsidTr="31E0CAD4">
        <w:trPr>
          <w:trHeight w:val="300"/>
        </w:trPr>
        <w:tc>
          <w:tcPr>
            <w:tcW w:w="900" w:type="dxa"/>
          </w:tcPr>
          <w:p w14:paraId="6599FB77" w14:textId="24C1B884"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48</w:t>
            </w:r>
          </w:p>
        </w:tc>
        <w:tc>
          <w:tcPr>
            <w:tcW w:w="2790" w:type="dxa"/>
          </w:tcPr>
          <w:p w14:paraId="1B413151" w14:textId="2C6733B7"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react-bootstrap</w:t>
            </w:r>
          </w:p>
        </w:tc>
        <w:tc>
          <w:tcPr>
            <w:tcW w:w="2520" w:type="dxa"/>
          </w:tcPr>
          <w:p w14:paraId="4B6947FB" w14:textId="68C5DFCA"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^2.2.2</w:t>
            </w:r>
          </w:p>
        </w:tc>
        <w:tc>
          <w:tcPr>
            <w:tcW w:w="2430" w:type="dxa"/>
          </w:tcPr>
          <w:p w14:paraId="63E5977E" w14:textId="24011670" w:rsidR="31E0CAD4" w:rsidRDefault="31E0CAD4" w:rsidP="00BD2003">
            <w:pPr>
              <w:spacing w:line="360" w:lineRule="auto"/>
              <w:jc w:val="center"/>
              <w:rPr>
                <w:rFonts w:ascii="Times New Roman" w:eastAsia="Times New Roman" w:hAnsi="Times New Roman"/>
                <w:sz w:val="28"/>
                <w:szCs w:val="28"/>
              </w:rPr>
            </w:pPr>
          </w:p>
        </w:tc>
      </w:tr>
      <w:tr w:rsidR="31E0CAD4" w14:paraId="5D6A6F02" w14:textId="77777777" w:rsidTr="31E0CAD4">
        <w:trPr>
          <w:trHeight w:val="300"/>
        </w:trPr>
        <w:tc>
          <w:tcPr>
            <w:tcW w:w="900" w:type="dxa"/>
          </w:tcPr>
          <w:p w14:paraId="3B04873C" w14:textId="3DC61489"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49</w:t>
            </w:r>
          </w:p>
        </w:tc>
        <w:tc>
          <w:tcPr>
            <w:tcW w:w="2790" w:type="dxa"/>
          </w:tcPr>
          <w:p w14:paraId="3AB9BDF9" w14:textId="7F9A6347"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w:t>
            </w:r>
            <w:proofErr w:type="spellStart"/>
            <w:r w:rsidRPr="10EA46D3">
              <w:rPr>
                <w:rFonts w:ascii="Times New Roman" w:eastAsia="Times New Roman" w:hAnsi="Times New Roman"/>
                <w:sz w:val="28"/>
                <w:szCs w:val="28"/>
              </w:rPr>
              <w:t>dom</w:t>
            </w:r>
            <w:proofErr w:type="spellEnd"/>
          </w:p>
        </w:tc>
        <w:tc>
          <w:tcPr>
            <w:tcW w:w="2520" w:type="dxa"/>
          </w:tcPr>
          <w:p w14:paraId="1FB05818" w14:textId="7D9D4702"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^18.2.0</w:t>
            </w:r>
          </w:p>
        </w:tc>
        <w:tc>
          <w:tcPr>
            <w:tcW w:w="2430" w:type="dxa"/>
          </w:tcPr>
          <w:p w14:paraId="4F4A9A79" w14:textId="44C93BDD" w:rsidR="31E0CAD4" w:rsidRDefault="31E0CAD4" w:rsidP="00BD2003">
            <w:pPr>
              <w:spacing w:line="360" w:lineRule="auto"/>
              <w:jc w:val="center"/>
              <w:rPr>
                <w:rFonts w:ascii="Times New Roman" w:eastAsia="Times New Roman" w:hAnsi="Times New Roman"/>
                <w:sz w:val="28"/>
                <w:szCs w:val="28"/>
              </w:rPr>
            </w:pPr>
          </w:p>
        </w:tc>
      </w:tr>
      <w:tr w:rsidR="31E0CAD4" w14:paraId="3784073F" w14:textId="77777777" w:rsidTr="31E0CAD4">
        <w:trPr>
          <w:trHeight w:val="300"/>
        </w:trPr>
        <w:tc>
          <w:tcPr>
            <w:tcW w:w="900" w:type="dxa"/>
          </w:tcPr>
          <w:p w14:paraId="3E61A6D3" w14:textId="37D038D2"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50</w:t>
            </w:r>
          </w:p>
        </w:tc>
        <w:tc>
          <w:tcPr>
            <w:tcW w:w="2790" w:type="dxa"/>
          </w:tcPr>
          <w:p w14:paraId="6A45F7AA" w14:textId="555EB649"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w:t>
            </w:r>
            <w:proofErr w:type="spellStart"/>
            <w:r w:rsidRPr="10EA46D3">
              <w:rPr>
                <w:rFonts w:ascii="Times New Roman" w:eastAsia="Times New Roman" w:hAnsi="Times New Roman"/>
                <w:sz w:val="28"/>
                <w:szCs w:val="28"/>
              </w:rPr>
              <w:t>dropzone</w:t>
            </w:r>
            <w:proofErr w:type="spellEnd"/>
          </w:p>
        </w:tc>
        <w:tc>
          <w:tcPr>
            <w:tcW w:w="2520" w:type="dxa"/>
          </w:tcPr>
          <w:p w14:paraId="02000872" w14:textId="16C44ACF"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^14.2.3</w:t>
            </w:r>
          </w:p>
        </w:tc>
        <w:tc>
          <w:tcPr>
            <w:tcW w:w="2430" w:type="dxa"/>
          </w:tcPr>
          <w:p w14:paraId="7C99A90C" w14:textId="38BFC654" w:rsidR="31E0CAD4" w:rsidRDefault="31E0CAD4" w:rsidP="00BD2003">
            <w:pPr>
              <w:spacing w:line="360" w:lineRule="auto"/>
              <w:jc w:val="center"/>
              <w:rPr>
                <w:rFonts w:ascii="Times New Roman" w:eastAsia="Times New Roman" w:hAnsi="Times New Roman"/>
                <w:sz w:val="28"/>
                <w:szCs w:val="28"/>
              </w:rPr>
            </w:pPr>
          </w:p>
        </w:tc>
      </w:tr>
      <w:tr w:rsidR="31E0CAD4" w14:paraId="55BF6E8C" w14:textId="77777777" w:rsidTr="31E0CAD4">
        <w:trPr>
          <w:trHeight w:val="300"/>
        </w:trPr>
        <w:tc>
          <w:tcPr>
            <w:tcW w:w="900" w:type="dxa"/>
          </w:tcPr>
          <w:p w14:paraId="728AF1CB" w14:textId="4297CB17"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51</w:t>
            </w:r>
          </w:p>
        </w:tc>
        <w:tc>
          <w:tcPr>
            <w:tcW w:w="2790" w:type="dxa"/>
          </w:tcPr>
          <w:p w14:paraId="7A0D14B4" w14:textId="687F3A12"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react-helmet-async</w:t>
            </w:r>
          </w:p>
        </w:tc>
        <w:tc>
          <w:tcPr>
            <w:tcW w:w="2520" w:type="dxa"/>
          </w:tcPr>
          <w:p w14:paraId="2539CAB5" w14:textId="2122D8E1"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^1.3.0</w:t>
            </w:r>
          </w:p>
        </w:tc>
        <w:tc>
          <w:tcPr>
            <w:tcW w:w="2430" w:type="dxa"/>
          </w:tcPr>
          <w:p w14:paraId="2AABC2DC" w14:textId="39FE87A6" w:rsidR="31E0CAD4" w:rsidRDefault="31E0CAD4" w:rsidP="00BD2003">
            <w:pPr>
              <w:spacing w:line="360" w:lineRule="auto"/>
              <w:jc w:val="center"/>
              <w:rPr>
                <w:rFonts w:ascii="Times New Roman" w:eastAsia="Times New Roman" w:hAnsi="Times New Roman"/>
                <w:sz w:val="28"/>
                <w:szCs w:val="28"/>
              </w:rPr>
            </w:pPr>
          </w:p>
        </w:tc>
      </w:tr>
      <w:tr w:rsidR="31E0CAD4" w14:paraId="4F9FC41E" w14:textId="77777777" w:rsidTr="31E0CAD4">
        <w:trPr>
          <w:trHeight w:val="300"/>
        </w:trPr>
        <w:tc>
          <w:tcPr>
            <w:tcW w:w="900" w:type="dxa"/>
          </w:tcPr>
          <w:p w14:paraId="32E7306B" w14:textId="6F3633C6"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52</w:t>
            </w:r>
          </w:p>
        </w:tc>
        <w:tc>
          <w:tcPr>
            <w:tcW w:w="2790" w:type="dxa"/>
          </w:tcPr>
          <w:p w14:paraId="64C529DD" w14:textId="70540021"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react-hook-form</w:t>
            </w:r>
          </w:p>
        </w:tc>
        <w:tc>
          <w:tcPr>
            <w:tcW w:w="2520" w:type="dxa"/>
          </w:tcPr>
          <w:p w14:paraId="1E139E72" w14:textId="7EA6AEB5"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^7.43.1</w:t>
            </w:r>
          </w:p>
        </w:tc>
        <w:tc>
          <w:tcPr>
            <w:tcW w:w="2430" w:type="dxa"/>
          </w:tcPr>
          <w:p w14:paraId="28974889" w14:textId="050E820E" w:rsidR="31E0CAD4" w:rsidRDefault="31E0CAD4" w:rsidP="00BD2003">
            <w:pPr>
              <w:spacing w:line="360" w:lineRule="auto"/>
              <w:jc w:val="center"/>
              <w:rPr>
                <w:rFonts w:ascii="Times New Roman" w:eastAsia="Times New Roman" w:hAnsi="Times New Roman"/>
                <w:sz w:val="28"/>
                <w:szCs w:val="28"/>
              </w:rPr>
            </w:pPr>
          </w:p>
        </w:tc>
      </w:tr>
      <w:tr w:rsidR="31E0CAD4" w14:paraId="66060F41" w14:textId="77777777" w:rsidTr="31E0CAD4">
        <w:trPr>
          <w:trHeight w:val="300"/>
        </w:trPr>
        <w:tc>
          <w:tcPr>
            <w:tcW w:w="900" w:type="dxa"/>
          </w:tcPr>
          <w:p w14:paraId="3AE343AA" w14:textId="1129D203"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53</w:t>
            </w:r>
          </w:p>
        </w:tc>
        <w:tc>
          <w:tcPr>
            <w:tcW w:w="2790" w:type="dxa"/>
          </w:tcPr>
          <w:p w14:paraId="0C6062EB" w14:textId="3F1EB164"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react-icons</w:t>
            </w:r>
          </w:p>
        </w:tc>
        <w:tc>
          <w:tcPr>
            <w:tcW w:w="2520" w:type="dxa"/>
          </w:tcPr>
          <w:p w14:paraId="72475A46" w14:textId="1E055DF0"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^4.10.1</w:t>
            </w:r>
          </w:p>
        </w:tc>
        <w:tc>
          <w:tcPr>
            <w:tcW w:w="2430" w:type="dxa"/>
          </w:tcPr>
          <w:p w14:paraId="5847E2F3" w14:textId="20BCF236" w:rsidR="31E0CAD4" w:rsidRDefault="31E0CAD4" w:rsidP="00BD2003">
            <w:pPr>
              <w:spacing w:line="360" w:lineRule="auto"/>
              <w:jc w:val="center"/>
              <w:rPr>
                <w:rFonts w:ascii="Times New Roman" w:eastAsia="Times New Roman" w:hAnsi="Times New Roman"/>
                <w:sz w:val="28"/>
                <w:szCs w:val="28"/>
              </w:rPr>
            </w:pPr>
          </w:p>
        </w:tc>
      </w:tr>
      <w:tr w:rsidR="31E0CAD4" w14:paraId="6FA496A8" w14:textId="77777777" w:rsidTr="31E0CAD4">
        <w:trPr>
          <w:trHeight w:val="300"/>
        </w:trPr>
        <w:tc>
          <w:tcPr>
            <w:tcW w:w="900" w:type="dxa"/>
          </w:tcPr>
          <w:p w14:paraId="00E89379" w14:textId="6BB18F8B"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54</w:t>
            </w:r>
          </w:p>
        </w:tc>
        <w:tc>
          <w:tcPr>
            <w:tcW w:w="2790" w:type="dxa"/>
          </w:tcPr>
          <w:p w14:paraId="3FFBFEFE" w14:textId="4B88D190"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react-perfect-scrollbar</w:t>
            </w:r>
          </w:p>
        </w:tc>
        <w:tc>
          <w:tcPr>
            <w:tcW w:w="2520" w:type="dxa"/>
          </w:tcPr>
          <w:p w14:paraId="0C20F501" w14:textId="6AD98173"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^1.5.8</w:t>
            </w:r>
          </w:p>
        </w:tc>
        <w:tc>
          <w:tcPr>
            <w:tcW w:w="2430" w:type="dxa"/>
          </w:tcPr>
          <w:p w14:paraId="38E33DD5" w14:textId="3D5A298C" w:rsidR="31E0CAD4" w:rsidRDefault="31E0CAD4" w:rsidP="00BD2003">
            <w:pPr>
              <w:spacing w:line="360" w:lineRule="auto"/>
              <w:jc w:val="center"/>
              <w:rPr>
                <w:rFonts w:ascii="Times New Roman" w:eastAsia="Times New Roman" w:hAnsi="Times New Roman"/>
                <w:sz w:val="28"/>
                <w:szCs w:val="28"/>
              </w:rPr>
            </w:pPr>
          </w:p>
        </w:tc>
      </w:tr>
      <w:tr w:rsidR="31E0CAD4" w14:paraId="25F7E233" w14:textId="77777777" w:rsidTr="31E0CAD4">
        <w:trPr>
          <w:trHeight w:val="300"/>
        </w:trPr>
        <w:tc>
          <w:tcPr>
            <w:tcW w:w="900" w:type="dxa"/>
          </w:tcPr>
          <w:p w14:paraId="6FBA1B70" w14:textId="1D8445B6"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55</w:t>
            </w:r>
          </w:p>
        </w:tc>
        <w:tc>
          <w:tcPr>
            <w:tcW w:w="2790" w:type="dxa"/>
          </w:tcPr>
          <w:p w14:paraId="50274A5C" w14:textId="17A738E4"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w:t>
            </w:r>
            <w:proofErr w:type="spellStart"/>
            <w:r w:rsidRPr="10EA46D3">
              <w:rPr>
                <w:rFonts w:ascii="Times New Roman" w:eastAsia="Times New Roman" w:hAnsi="Times New Roman"/>
                <w:sz w:val="28"/>
                <w:szCs w:val="28"/>
              </w:rPr>
              <w:t>qr</w:t>
            </w:r>
            <w:proofErr w:type="spellEnd"/>
            <w:r w:rsidRPr="10EA46D3">
              <w:rPr>
                <w:rFonts w:ascii="Times New Roman" w:eastAsia="Times New Roman" w:hAnsi="Times New Roman"/>
                <w:sz w:val="28"/>
                <w:szCs w:val="28"/>
              </w:rPr>
              <w:t>-scanner</w:t>
            </w:r>
          </w:p>
        </w:tc>
        <w:tc>
          <w:tcPr>
            <w:tcW w:w="2520" w:type="dxa"/>
          </w:tcPr>
          <w:p w14:paraId="0BB3A757" w14:textId="2E5D78DF"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^1.0.0-alpha.11</w:t>
            </w:r>
          </w:p>
        </w:tc>
        <w:tc>
          <w:tcPr>
            <w:tcW w:w="2430" w:type="dxa"/>
          </w:tcPr>
          <w:p w14:paraId="61AED55E" w14:textId="66464872" w:rsidR="31E0CAD4" w:rsidRDefault="31E0CAD4" w:rsidP="00BD2003">
            <w:pPr>
              <w:spacing w:line="360" w:lineRule="auto"/>
              <w:jc w:val="center"/>
              <w:rPr>
                <w:rFonts w:ascii="Times New Roman" w:eastAsia="Times New Roman" w:hAnsi="Times New Roman"/>
                <w:sz w:val="28"/>
                <w:szCs w:val="28"/>
              </w:rPr>
            </w:pPr>
          </w:p>
        </w:tc>
      </w:tr>
      <w:tr w:rsidR="31E0CAD4" w14:paraId="12288BCB" w14:textId="77777777" w:rsidTr="31E0CAD4">
        <w:trPr>
          <w:trHeight w:val="300"/>
        </w:trPr>
        <w:tc>
          <w:tcPr>
            <w:tcW w:w="900" w:type="dxa"/>
          </w:tcPr>
          <w:p w14:paraId="3A221643" w14:textId="45354850"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56</w:t>
            </w:r>
          </w:p>
        </w:tc>
        <w:tc>
          <w:tcPr>
            <w:tcW w:w="2790" w:type="dxa"/>
          </w:tcPr>
          <w:p w14:paraId="74FF563F" w14:textId="5D511970"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react-router-</w:t>
            </w:r>
            <w:proofErr w:type="spellStart"/>
            <w:r w:rsidRPr="10EA46D3">
              <w:rPr>
                <w:rFonts w:ascii="Times New Roman" w:eastAsia="Times New Roman" w:hAnsi="Times New Roman"/>
                <w:sz w:val="28"/>
                <w:szCs w:val="28"/>
              </w:rPr>
              <w:t>dom</w:t>
            </w:r>
            <w:proofErr w:type="spellEnd"/>
          </w:p>
        </w:tc>
        <w:tc>
          <w:tcPr>
            <w:tcW w:w="2520" w:type="dxa"/>
          </w:tcPr>
          <w:p w14:paraId="0B482969" w14:textId="358708A7"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^6.8.1</w:t>
            </w:r>
          </w:p>
        </w:tc>
        <w:tc>
          <w:tcPr>
            <w:tcW w:w="2430" w:type="dxa"/>
          </w:tcPr>
          <w:p w14:paraId="373F3C86" w14:textId="188651D5" w:rsidR="31E0CAD4" w:rsidRDefault="31E0CAD4" w:rsidP="00BD2003">
            <w:pPr>
              <w:spacing w:line="360" w:lineRule="auto"/>
              <w:jc w:val="center"/>
              <w:rPr>
                <w:rFonts w:ascii="Times New Roman" w:eastAsia="Times New Roman" w:hAnsi="Times New Roman"/>
                <w:sz w:val="28"/>
                <w:szCs w:val="28"/>
              </w:rPr>
            </w:pPr>
          </w:p>
        </w:tc>
      </w:tr>
      <w:tr w:rsidR="31E0CAD4" w14:paraId="1189D9FC" w14:textId="77777777" w:rsidTr="31E0CAD4">
        <w:trPr>
          <w:trHeight w:val="300"/>
        </w:trPr>
        <w:tc>
          <w:tcPr>
            <w:tcW w:w="900" w:type="dxa"/>
          </w:tcPr>
          <w:p w14:paraId="0BE11A55" w14:textId="62D79165"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57</w:t>
            </w:r>
          </w:p>
        </w:tc>
        <w:tc>
          <w:tcPr>
            <w:tcW w:w="2790" w:type="dxa"/>
          </w:tcPr>
          <w:p w14:paraId="377448DD" w14:textId="54B6376E"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react-scripts</w:t>
            </w:r>
          </w:p>
        </w:tc>
        <w:tc>
          <w:tcPr>
            <w:tcW w:w="2520" w:type="dxa"/>
          </w:tcPr>
          <w:p w14:paraId="34F37DCF" w14:textId="3690FC72"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^5.0.1</w:t>
            </w:r>
          </w:p>
        </w:tc>
        <w:tc>
          <w:tcPr>
            <w:tcW w:w="2430" w:type="dxa"/>
          </w:tcPr>
          <w:p w14:paraId="00EA5571" w14:textId="2D234C79" w:rsidR="31E0CAD4" w:rsidRDefault="31E0CAD4" w:rsidP="00BD2003">
            <w:pPr>
              <w:spacing w:line="360" w:lineRule="auto"/>
              <w:jc w:val="center"/>
              <w:rPr>
                <w:rFonts w:ascii="Times New Roman" w:eastAsia="Times New Roman" w:hAnsi="Times New Roman"/>
                <w:sz w:val="28"/>
                <w:szCs w:val="28"/>
              </w:rPr>
            </w:pPr>
          </w:p>
        </w:tc>
      </w:tr>
      <w:tr w:rsidR="31E0CAD4" w14:paraId="1EFB3F12" w14:textId="77777777" w:rsidTr="31E0CAD4">
        <w:trPr>
          <w:trHeight w:val="300"/>
        </w:trPr>
        <w:tc>
          <w:tcPr>
            <w:tcW w:w="900" w:type="dxa"/>
          </w:tcPr>
          <w:p w14:paraId="2B4AFAF6" w14:textId="0A871A08"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58</w:t>
            </w:r>
          </w:p>
        </w:tc>
        <w:tc>
          <w:tcPr>
            <w:tcW w:w="2790" w:type="dxa"/>
          </w:tcPr>
          <w:p w14:paraId="6A06CE4D" w14:textId="5CAD077F"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react-</w:t>
            </w:r>
            <w:proofErr w:type="spellStart"/>
            <w:r w:rsidRPr="10EA46D3">
              <w:rPr>
                <w:rFonts w:ascii="Times New Roman" w:eastAsia="Times New Roman" w:hAnsi="Times New Roman"/>
                <w:sz w:val="28"/>
                <w:szCs w:val="28"/>
              </w:rPr>
              <w:t>swipeable</w:t>
            </w:r>
            <w:proofErr w:type="spellEnd"/>
            <w:r w:rsidRPr="10EA46D3">
              <w:rPr>
                <w:rFonts w:ascii="Times New Roman" w:eastAsia="Times New Roman" w:hAnsi="Times New Roman"/>
                <w:sz w:val="28"/>
                <w:szCs w:val="28"/>
              </w:rPr>
              <w:t>-views</w:t>
            </w:r>
          </w:p>
        </w:tc>
        <w:tc>
          <w:tcPr>
            <w:tcW w:w="2520" w:type="dxa"/>
          </w:tcPr>
          <w:p w14:paraId="5E227A61" w14:textId="09ADAC7F"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^0.14.0</w:t>
            </w:r>
          </w:p>
        </w:tc>
        <w:tc>
          <w:tcPr>
            <w:tcW w:w="2430" w:type="dxa"/>
          </w:tcPr>
          <w:p w14:paraId="5314168B" w14:textId="66FF35EE" w:rsidR="31E0CAD4" w:rsidRDefault="31E0CAD4" w:rsidP="00BD2003">
            <w:pPr>
              <w:spacing w:line="360" w:lineRule="auto"/>
              <w:jc w:val="center"/>
              <w:rPr>
                <w:rFonts w:ascii="Times New Roman" w:eastAsia="Times New Roman" w:hAnsi="Times New Roman"/>
                <w:sz w:val="28"/>
                <w:szCs w:val="28"/>
              </w:rPr>
            </w:pPr>
          </w:p>
        </w:tc>
      </w:tr>
      <w:tr w:rsidR="31E0CAD4" w14:paraId="1DB72BBB" w14:textId="77777777" w:rsidTr="31E0CAD4">
        <w:trPr>
          <w:trHeight w:val="300"/>
        </w:trPr>
        <w:tc>
          <w:tcPr>
            <w:tcW w:w="900" w:type="dxa"/>
          </w:tcPr>
          <w:p w14:paraId="7F44481D" w14:textId="70729856"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59</w:t>
            </w:r>
          </w:p>
        </w:tc>
        <w:tc>
          <w:tcPr>
            <w:tcW w:w="2790" w:type="dxa"/>
          </w:tcPr>
          <w:p w14:paraId="2BE21825" w14:textId="54285923"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sass</w:t>
            </w:r>
          </w:p>
        </w:tc>
        <w:tc>
          <w:tcPr>
            <w:tcW w:w="2520" w:type="dxa"/>
          </w:tcPr>
          <w:p w14:paraId="54AFA8F0" w14:textId="393BEB7F"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^1.49.10</w:t>
            </w:r>
          </w:p>
        </w:tc>
        <w:tc>
          <w:tcPr>
            <w:tcW w:w="2430" w:type="dxa"/>
          </w:tcPr>
          <w:p w14:paraId="035A2A82" w14:textId="72605FFC" w:rsidR="31E0CAD4" w:rsidRDefault="31E0CAD4" w:rsidP="00BD2003">
            <w:pPr>
              <w:spacing w:line="360" w:lineRule="auto"/>
              <w:jc w:val="center"/>
              <w:rPr>
                <w:rFonts w:ascii="Times New Roman" w:eastAsia="Times New Roman" w:hAnsi="Times New Roman"/>
                <w:sz w:val="28"/>
                <w:szCs w:val="28"/>
              </w:rPr>
            </w:pPr>
          </w:p>
        </w:tc>
      </w:tr>
      <w:tr w:rsidR="31E0CAD4" w14:paraId="5EF66E21" w14:textId="77777777" w:rsidTr="31E0CAD4">
        <w:trPr>
          <w:trHeight w:val="300"/>
        </w:trPr>
        <w:tc>
          <w:tcPr>
            <w:tcW w:w="900" w:type="dxa"/>
          </w:tcPr>
          <w:p w14:paraId="7E515739" w14:textId="03596863"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60</w:t>
            </w:r>
          </w:p>
        </w:tc>
        <w:tc>
          <w:tcPr>
            <w:tcW w:w="2790" w:type="dxa"/>
          </w:tcPr>
          <w:p w14:paraId="010AD43F" w14:textId="6875B2D1" w:rsidR="31E0CAD4" w:rsidRDefault="31E0CAD4" w:rsidP="00BD2003">
            <w:pPr>
              <w:spacing w:line="360" w:lineRule="auto"/>
              <w:jc w:val="center"/>
              <w:rPr>
                <w:rFonts w:ascii="Times New Roman" w:eastAsia="Times New Roman" w:hAnsi="Times New Roman"/>
                <w:sz w:val="28"/>
                <w:szCs w:val="28"/>
              </w:rPr>
            </w:pPr>
            <w:proofErr w:type="spellStart"/>
            <w:r w:rsidRPr="10EA46D3">
              <w:rPr>
                <w:rFonts w:ascii="Times New Roman" w:eastAsia="Times New Roman" w:hAnsi="Times New Roman"/>
                <w:sz w:val="28"/>
                <w:szCs w:val="28"/>
              </w:rPr>
              <w:t>simplebar</w:t>
            </w:r>
            <w:proofErr w:type="spellEnd"/>
            <w:r w:rsidRPr="10EA46D3">
              <w:rPr>
                <w:rFonts w:ascii="Times New Roman" w:eastAsia="Times New Roman" w:hAnsi="Times New Roman"/>
                <w:sz w:val="28"/>
                <w:szCs w:val="28"/>
              </w:rPr>
              <w:t>-react</w:t>
            </w:r>
          </w:p>
        </w:tc>
        <w:tc>
          <w:tcPr>
            <w:tcW w:w="2520" w:type="dxa"/>
          </w:tcPr>
          <w:p w14:paraId="78D1146E" w14:textId="3A62DEC1"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^3.2.1</w:t>
            </w:r>
          </w:p>
        </w:tc>
        <w:tc>
          <w:tcPr>
            <w:tcW w:w="2430" w:type="dxa"/>
          </w:tcPr>
          <w:p w14:paraId="35EC0A5A" w14:textId="113D4010" w:rsidR="31E0CAD4" w:rsidRDefault="31E0CAD4" w:rsidP="00BD2003">
            <w:pPr>
              <w:spacing w:line="360" w:lineRule="auto"/>
              <w:jc w:val="center"/>
              <w:rPr>
                <w:rFonts w:ascii="Times New Roman" w:eastAsia="Times New Roman" w:hAnsi="Times New Roman"/>
                <w:sz w:val="28"/>
                <w:szCs w:val="28"/>
              </w:rPr>
            </w:pPr>
          </w:p>
        </w:tc>
      </w:tr>
      <w:tr w:rsidR="31E0CAD4" w14:paraId="2965F7E0" w14:textId="77777777" w:rsidTr="31E0CAD4">
        <w:trPr>
          <w:trHeight w:val="300"/>
        </w:trPr>
        <w:tc>
          <w:tcPr>
            <w:tcW w:w="900" w:type="dxa"/>
          </w:tcPr>
          <w:p w14:paraId="2A78662D" w14:textId="770F0F14" w:rsidR="31E0CAD4" w:rsidRDefault="31E0CAD4" w:rsidP="00BD2003">
            <w:pPr>
              <w:spacing w:line="360" w:lineRule="auto"/>
              <w:jc w:val="center"/>
              <w:rPr>
                <w:rFonts w:ascii="Times New Roman" w:eastAsia="Times New Roman" w:hAnsi="Times New Roman"/>
                <w:b/>
                <w:sz w:val="28"/>
                <w:szCs w:val="28"/>
              </w:rPr>
            </w:pPr>
            <w:r w:rsidRPr="10EA46D3">
              <w:rPr>
                <w:rFonts w:ascii="Times New Roman" w:eastAsia="Times New Roman" w:hAnsi="Times New Roman"/>
                <w:b/>
                <w:sz w:val="28"/>
                <w:szCs w:val="28"/>
              </w:rPr>
              <w:t>61</w:t>
            </w:r>
          </w:p>
        </w:tc>
        <w:tc>
          <w:tcPr>
            <w:tcW w:w="2790" w:type="dxa"/>
          </w:tcPr>
          <w:p w14:paraId="4C815F48" w14:textId="72E400DB"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web-vitals</w:t>
            </w:r>
          </w:p>
        </w:tc>
        <w:tc>
          <w:tcPr>
            <w:tcW w:w="2520" w:type="dxa"/>
          </w:tcPr>
          <w:p w14:paraId="3D565F8A" w14:textId="2E308A5D" w:rsidR="31E0CAD4" w:rsidRDefault="31E0CAD4" w:rsidP="00BD2003">
            <w:pPr>
              <w:spacing w:line="360" w:lineRule="auto"/>
              <w:jc w:val="center"/>
              <w:rPr>
                <w:rFonts w:ascii="Times New Roman" w:eastAsia="Times New Roman" w:hAnsi="Times New Roman"/>
                <w:sz w:val="28"/>
                <w:szCs w:val="28"/>
              </w:rPr>
            </w:pPr>
            <w:r w:rsidRPr="10EA46D3">
              <w:rPr>
                <w:rFonts w:ascii="Times New Roman" w:eastAsia="Times New Roman" w:hAnsi="Times New Roman"/>
                <w:sz w:val="28"/>
                <w:szCs w:val="28"/>
              </w:rPr>
              <w:t>^3.1.1</w:t>
            </w:r>
          </w:p>
        </w:tc>
        <w:tc>
          <w:tcPr>
            <w:tcW w:w="2430" w:type="dxa"/>
          </w:tcPr>
          <w:p w14:paraId="593558FA" w14:textId="6D9D02FC" w:rsidR="31E0CAD4" w:rsidRDefault="31E0CAD4" w:rsidP="00BD2003">
            <w:pPr>
              <w:spacing w:line="360" w:lineRule="auto"/>
              <w:jc w:val="center"/>
              <w:rPr>
                <w:rFonts w:ascii="Times New Roman" w:eastAsia="Times New Roman" w:hAnsi="Times New Roman"/>
                <w:sz w:val="28"/>
                <w:szCs w:val="28"/>
              </w:rPr>
            </w:pPr>
          </w:p>
        </w:tc>
      </w:tr>
    </w:tbl>
    <w:p w14:paraId="30798D52" w14:textId="41D14CB9" w:rsidR="008202E8" w:rsidRDefault="008202E8" w:rsidP="00BD2003">
      <w:pPr>
        <w:pStyle w:val="Heading1"/>
        <w:tabs>
          <w:tab w:val="left" w:pos="360"/>
        </w:tabs>
        <w:spacing w:before="0" w:line="360" w:lineRule="auto"/>
        <w:jc w:val="center"/>
        <w:rPr>
          <w:rFonts w:ascii="Times New Roman" w:eastAsia="Times New Roman" w:hAnsi="Times New Roman" w:cs="Times New Roman"/>
          <w:b/>
          <w:color w:val="auto"/>
          <w:sz w:val="36"/>
          <w:szCs w:val="36"/>
        </w:rPr>
      </w:pPr>
      <w:bookmarkStart w:id="2630" w:name="_Toc152974323"/>
    </w:p>
    <w:p w14:paraId="7D0A35E2" w14:textId="407EF5DC" w:rsidR="008202E8" w:rsidRDefault="008202E8">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3E57ADFA" w14:textId="7A7FA35F" w:rsidR="008137A7" w:rsidRDefault="008A4FAA" w:rsidP="00BD2003">
      <w:pPr>
        <w:pStyle w:val="Heading1"/>
        <w:tabs>
          <w:tab w:val="left" w:pos="360"/>
        </w:tabs>
        <w:spacing w:before="0" w:line="360" w:lineRule="auto"/>
        <w:jc w:val="center"/>
        <w:rPr>
          <w:rFonts w:ascii="Times New Roman" w:eastAsia="Times New Roman" w:hAnsi="Times New Roman" w:cs="Times New Roman"/>
          <w:b/>
          <w:color w:val="auto"/>
          <w:sz w:val="36"/>
          <w:szCs w:val="36"/>
        </w:rPr>
      </w:pPr>
      <w:bookmarkStart w:id="2631" w:name="_Toc153442207"/>
      <w:r w:rsidRPr="10EA46D3">
        <w:rPr>
          <w:rFonts w:ascii="Times New Roman" w:eastAsia="Times New Roman" w:hAnsi="Times New Roman" w:cs="Times New Roman"/>
          <w:b/>
          <w:color w:val="auto"/>
          <w:sz w:val="36"/>
          <w:szCs w:val="36"/>
        </w:rPr>
        <w:t xml:space="preserve">PHẦN 5. </w:t>
      </w:r>
      <w:r w:rsidR="00B62215" w:rsidRPr="10EA46D3">
        <w:rPr>
          <w:rFonts w:ascii="Times New Roman" w:eastAsia="Times New Roman" w:hAnsi="Times New Roman" w:cs="Times New Roman"/>
          <w:b/>
          <w:color w:val="auto"/>
          <w:sz w:val="36"/>
          <w:szCs w:val="36"/>
        </w:rPr>
        <w:t>KIỂM THỬ</w:t>
      </w:r>
      <w:bookmarkEnd w:id="2630"/>
      <w:bookmarkEnd w:id="2631"/>
    </w:p>
    <w:p w14:paraId="62B863B6" w14:textId="0B3B0B1F" w:rsidR="008A4FAA" w:rsidRPr="008137A7" w:rsidRDefault="008137A7" w:rsidP="008137A7">
      <w:pPr>
        <w:rPr>
          <w:rFonts w:ascii="Times New Roman" w:eastAsia="Times New Roman" w:hAnsi="Times New Roman" w:cs="Times New Roman"/>
          <w:b/>
          <w:sz w:val="36"/>
          <w:szCs w:val="36"/>
        </w:rPr>
      </w:pPr>
      <w:r w:rsidRPr="10EA46D3">
        <w:rPr>
          <w:rFonts w:ascii="Times New Roman" w:eastAsia="Times New Roman" w:hAnsi="Times New Roman" w:cs="Times New Roman"/>
          <w:b/>
          <w:sz w:val="36"/>
          <w:szCs w:val="36"/>
        </w:rPr>
        <w:br w:type="page"/>
      </w:r>
    </w:p>
    <w:p w14:paraId="5407214B" w14:textId="0CCFBA8A" w:rsidR="00214FF4" w:rsidRPr="002037A5" w:rsidRDefault="00F16399" w:rsidP="00EB3AF1">
      <w:pPr>
        <w:pStyle w:val="ListParagraph"/>
        <w:numPr>
          <w:ilvl w:val="0"/>
          <w:numId w:val="5"/>
        </w:numPr>
        <w:tabs>
          <w:tab w:val="left" w:pos="360"/>
        </w:tabs>
        <w:spacing w:after="0" w:line="360" w:lineRule="auto"/>
        <w:outlineLvl w:val="1"/>
        <w:rPr>
          <w:rFonts w:ascii="Times New Roman" w:eastAsia="Times New Roman" w:hAnsi="Times New Roman" w:cs="Times New Roman"/>
          <w:b/>
          <w:sz w:val="28"/>
          <w:szCs w:val="28"/>
        </w:rPr>
      </w:pPr>
      <w:bookmarkStart w:id="2632" w:name="_Toc152974324"/>
      <w:bookmarkStart w:id="2633" w:name="_Toc153442208"/>
      <w:proofErr w:type="spellStart"/>
      <w:r w:rsidRPr="10EA46D3">
        <w:rPr>
          <w:rFonts w:ascii="Times New Roman" w:eastAsia="Times New Roman" w:hAnsi="Times New Roman" w:cs="Times New Roman"/>
          <w:b/>
          <w:sz w:val="28"/>
          <w:szCs w:val="28"/>
        </w:rPr>
        <w:t>Kế</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hoạch</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kiểm</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thử</w:t>
      </w:r>
      <w:bookmarkEnd w:id="2632"/>
      <w:bookmarkEnd w:id="2633"/>
      <w:proofErr w:type="spellEnd"/>
    </w:p>
    <w:p w14:paraId="5349A460" w14:textId="26A52B9D" w:rsidR="006672A0" w:rsidRPr="006672A0" w:rsidRDefault="00F16399" w:rsidP="006672A0">
      <w:pPr>
        <w:pStyle w:val="ListParagraph"/>
        <w:numPr>
          <w:ilvl w:val="1"/>
          <w:numId w:val="5"/>
        </w:numPr>
        <w:tabs>
          <w:tab w:val="left" w:pos="360"/>
        </w:tabs>
        <w:spacing w:after="0" w:line="360" w:lineRule="auto"/>
        <w:outlineLvl w:val="2"/>
        <w:rPr>
          <w:rFonts w:ascii="Times New Roman" w:eastAsia="Times New Roman" w:hAnsi="Times New Roman" w:cs="Times New Roman"/>
          <w:b/>
          <w:i/>
          <w:sz w:val="28"/>
          <w:szCs w:val="28"/>
        </w:rPr>
      </w:pPr>
      <w:bookmarkStart w:id="2634" w:name="_Toc152974325"/>
      <w:bookmarkStart w:id="2635" w:name="_Toc153442209"/>
      <w:proofErr w:type="spellStart"/>
      <w:r w:rsidRPr="10EA46D3">
        <w:rPr>
          <w:rFonts w:ascii="Times New Roman" w:eastAsia="Times New Roman" w:hAnsi="Times New Roman" w:cs="Times New Roman"/>
          <w:b/>
          <w:i/>
          <w:sz w:val="28"/>
          <w:szCs w:val="28"/>
        </w:rPr>
        <w:t>Tiêu</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chí</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cần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đạt</w:t>
      </w:r>
      <w:bookmarkEnd w:id="2634"/>
      <w:bookmarkEnd w:id="2635"/>
      <w:proofErr w:type="spellEnd"/>
    </w:p>
    <w:p w14:paraId="7F925DFF" w14:textId="77777777" w:rsidR="003E790C" w:rsidRPr="003E790C" w:rsidRDefault="003E790C" w:rsidP="003E790C">
      <w:pPr>
        <w:numPr>
          <w:ilvl w:val="0"/>
          <w:numId w:val="18"/>
        </w:numPr>
        <w:spacing w:after="0" w:line="240" w:lineRule="exact"/>
        <w:jc w:val="both"/>
        <w:rPr>
          <w:rFonts w:ascii="Times New Roman" w:eastAsia="Times New Roman" w:hAnsi="Times New Roman" w:cs="Times New Roman"/>
          <w:sz w:val="28"/>
          <w:szCs w:val="28"/>
        </w:rPr>
      </w:pPr>
      <w:proofErr w:type="spellStart"/>
      <w:r w:rsidRPr="003E790C">
        <w:rPr>
          <w:rFonts w:ascii="Times New Roman" w:eastAsia="Times New Roman" w:hAnsi="Times New Roman" w:cs="Times New Roman"/>
          <w:sz w:val="28"/>
          <w:szCs w:val="28"/>
        </w:rPr>
        <w:t>Làm</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thế</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nào</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biết</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được</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phần</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mềm</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đã</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đạt</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được</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mong</w:t>
      </w:r>
      <w:proofErr w:type="spellEnd"/>
      <w:r w:rsidRPr="003E790C">
        <w:rPr>
          <w:rFonts w:ascii="Times New Roman" w:eastAsia="Times New Roman" w:hAnsi="Times New Roman" w:cs="Times New Roman"/>
          <w:sz w:val="28"/>
          <w:szCs w:val="28"/>
        </w:rPr>
        <w:t xml:space="preserve"> </w:t>
      </w:r>
      <w:proofErr w:type="spellStart"/>
      <w:r w:rsidRPr="003E790C">
        <w:rPr>
          <w:rFonts w:ascii="Times New Roman" w:eastAsia="Times New Roman" w:hAnsi="Times New Roman" w:cs="Times New Roman"/>
          <w:sz w:val="28"/>
          <w:szCs w:val="28"/>
        </w:rPr>
        <w:t>đợi</w:t>
      </w:r>
      <w:proofErr w:type="spellEnd"/>
      <w:r w:rsidRPr="003E790C">
        <w:rPr>
          <w:rFonts w:ascii="Times New Roman" w:eastAsia="Times New Roman" w:hAnsi="Times New Roman" w:cs="Times New Roman"/>
          <w:sz w:val="28"/>
          <w:szCs w:val="28"/>
        </w:rPr>
        <w:t xml:space="preserve"> hay </w:t>
      </w:r>
      <w:proofErr w:type="spellStart"/>
      <w:r w:rsidRPr="003E790C">
        <w:rPr>
          <w:rFonts w:ascii="Times New Roman" w:eastAsia="Times New Roman" w:hAnsi="Times New Roman" w:cs="Times New Roman"/>
          <w:sz w:val="28"/>
          <w:szCs w:val="28"/>
        </w:rPr>
        <w:t>chưa</w:t>
      </w:r>
      <w:proofErr w:type="spellEnd"/>
      <w:r w:rsidRPr="003E790C">
        <w:rPr>
          <w:rFonts w:ascii="Times New Roman" w:eastAsia="Times New Roman" w:hAnsi="Times New Roman" w:cs="Times New Roman"/>
          <w:sz w:val="28"/>
          <w:szCs w:val="28"/>
        </w:rPr>
        <w:t>?</w:t>
      </w:r>
    </w:p>
    <w:p w14:paraId="2D2CFAE5" w14:textId="77777777" w:rsidR="003E790C" w:rsidRPr="003E790C" w:rsidRDefault="003E790C" w:rsidP="003E790C">
      <w:pPr>
        <w:jc w:val="both"/>
        <w:rPr>
          <w:rFonts w:ascii="Times New Roman" w:eastAsia="Times New Roman" w:hAnsi="Times New Roman" w:cs="Times New Roman"/>
          <w:sz w:val="28"/>
          <w:szCs w:val="28"/>
        </w:rPr>
      </w:pPr>
    </w:p>
    <w:p w14:paraId="31A1F564" w14:textId="77777777" w:rsidR="003E790C" w:rsidRPr="003E790C" w:rsidRDefault="003E790C" w:rsidP="003E790C">
      <w:pPr>
        <w:numPr>
          <w:ilvl w:val="0"/>
          <w:numId w:val="19"/>
        </w:numPr>
        <w:pBdr>
          <w:top w:val="nil"/>
          <w:left w:val="nil"/>
          <w:bottom w:val="nil"/>
          <w:right w:val="nil"/>
          <w:between w:val="nil"/>
        </w:pBdr>
        <w:spacing w:before="136" w:after="0" w:line="240" w:lineRule="auto"/>
        <w:ind w:left="1080"/>
        <w:jc w:val="both"/>
        <w:rPr>
          <w:rFonts w:ascii="Times New Roman" w:eastAsia="Times New Roman" w:hAnsi="Times New Roman" w:cs="Times New Roman"/>
          <w:color w:val="000000"/>
          <w:sz w:val="28"/>
          <w:szCs w:val="28"/>
        </w:rPr>
      </w:pPr>
      <w:proofErr w:type="spellStart"/>
      <w:r w:rsidRPr="003E790C">
        <w:rPr>
          <w:rFonts w:ascii="Times New Roman" w:eastAsia="Times New Roman" w:hAnsi="Times New Roman" w:cs="Times New Roman"/>
          <w:color w:val="000000"/>
          <w:sz w:val="28"/>
          <w:szCs w:val="28"/>
        </w:rPr>
        <w:t>Xác</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định</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yêu</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cầu</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phần</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mềm</w:t>
      </w:r>
      <w:proofErr w:type="spellEnd"/>
    </w:p>
    <w:p w14:paraId="2D4FBAC5" w14:textId="77777777" w:rsidR="003E790C" w:rsidRPr="003E790C" w:rsidRDefault="003E790C" w:rsidP="003E790C">
      <w:pPr>
        <w:numPr>
          <w:ilvl w:val="0"/>
          <w:numId w:val="19"/>
        </w:numPr>
        <w:pBdr>
          <w:top w:val="nil"/>
          <w:left w:val="nil"/>
          <w:bottom w:val="nil"/>
          <w:right w:val="nil"/>
          <w:between w:val="nil"/>
        </w:pBdr>
        <w:spacing w:before="136" w:after="0" w:line="240" w:lineRule="auto"/>
        <w:ind w:left="1080"/>
        <w:jc w:val="both"/>
        <w:rPr>
          <w:rFonts w:ascii="Times New Roman" w:eastAsia="Times New Roman" w:hAnsi="Times New Roman" w:cs="Times New Roman"/>
          <w:color w:val="000000"/>
          <w:sz w:val="28"/>
          <w:szCs w:val="28"/>
        </w:rPr>
      </w:pPr>
      <w:proofErr w:type="spellStart"/>
      <w:r w:rsidRPr="003E790C">
        <w:rPr>
          <w:rFonts w:ascii="Times New Roman" w:eastAsia="Times New Roman" w:hAnsi="Times New Roman" w:cs="Times New Roman"/>
          <w:color w:val="000000"/>
          <w:sz w:val="28"/>
          <w:szCs w:val="28"/>
        </w:rPr>
        <w:t>Kiểm</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thử</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chất</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lượng</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phần</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mềm</w:t>
      </w:r>
      <w:proofErr w:type="spellEnd"/>
    </w:p>
    <w:p w14:paraId="66BCEF4E" w14:textId="77777777" w:rsidR="003E790C" w:rsidRPr="003E790C" w:rsidRDefault="003E790C" w:rsidP="003E790C">
      <w:pPr>
        <w:numPr>
          <w:ilvl w:val="0"/>
          <w:numId w:val="19"/>
        </w:numPr>
        <w:pBdr>
          <w:top w:val="nil"/>
          <w:left w:val="nil"/>
          <w:bottom w:val="nil"/>
          <w:right w:val="nil"/>
          <w:between w:val="nil"/>
        </w:pBdr>
        <w:spacing w:before="136" w:after="0" w:line="240" w:lineRule="auto"/>
        <w:ind w:left="1080"/>
        <w:jc w:val="both"/>
        <w:rPr>
          <w:rFonts w:ascii="Times New Roman" w:eastAsia="Times New Roman" w:hAnsi="Times New Roman" w:cs="Times New Roman"/>
          <w:color w:val="000000"/>
          <w:sz w:val="28"/>
          <w:szCs w:val="28"/>
        </w:rPr>
      </w:pPr>
      <w:r w:rsidRPr="003E790C">
        <w:rPr>
          <w:rFonts w:ascii="Times New Roman" w:eastAsia="Times New Roman" w:hAnsi="Times New Roman" w:cs="Times New Roman"/>
          <w:color w:val="000000"/>
          <w:sz w:val="28"/>
          <w:szCs w:val="28"/>
        </w:rPr>
        <w:t xml:space="preserve">So </w:t>
      </w:r>
      <w:proofErr w:type="spellStart"/>
      <w:r w:rsidRPr="003E790C">
        <w:rPr>
          <w:rFonts w:ascii="Times New Roman" w:eastAsia="Times New Roman" w:hAnsi="Times New Roman" w:cs="Times New Roman"/>
          <w:color w:val="000000"/>
          <w:sz w:val="28"/>
          <w:szCs w:val="28"/>
        </w:rPr>
        <w:t>sánh</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với</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yêu</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cầu</w:t>
      </w:r>
      <w:proofErr w:type="spellEnd"/>
      <w:r w:rsidRPr="003E790C">
        <w:rPr>
          <w:rFonts w:ascii="Times New Roman" w:eastAsia="Times New Roman" w:hAnsi="Times New Roman" w:cs="Times New Roman"/>
          <w:color w:val="000000"/>
          <w:sz w:val="28"/>
          <w:szCs w:val="28"/>
        </w:rPr>
        <w:t xml:space="preserve"> ban </w:t>
      </w:r>
      <w:proofErr w:type="spellStart"/>
      <w:proofErr w:type="gramStart"/>
      <w:r w:rsidRPr="003E790C">
        <w:rPr>
          <w:rFonts w:ascii="Times New Roman" w:eastAsia="Times New Roman" w:hAnsi="Times New Roman" w:cs="Times New Roman"/>
          <w:color w:val="000000"/>
          <w:sz w:val="28"/>
          <w:szCs w:val="28"/>
        </w:rPr>
        <w:t>đầu</w:t>
      </w:r>
      <w:proofErr w:type="spellEnd"/>
      <w:proofErr w:type="gramEnd"/>
    </w:p>
    <w:p w14:paraId="345A94B3" w14:textId="5FCDEAA9" w:rsidR="00A3388A" w:rsidRDefault="003E790C" w:rsidP="003E790C">
      <w:pPr>
        <w:numPr>
          <w:ilvl w:val="0"/>
          <w:numId w:val="19"/>
        </w:numPr>
        <w:pBdr>
          <w:top w:val="nil"/>
          <w:left w:val="nil"/>
          <w:bottom w:val="nil"/>
          <w:right w:val="nil"/>
          <w:between w:val="nil"/>
        </w:pBdr>
        <w:spacing w:before="136" w:after="0" w:line="240" w:lineRule="auto"/>
        <w:ind w:left="1080"/>
        <w:jc w:val="both"/>
        <w:rPr>
          <w:rFonts w:ascii="Times New Roman" w:eastAsia="Times New Roman" w:hAnsi="Times New Roman" w:cs="Times New Roman"/>
          <w:color w:val="000000"/>
          <w:sz w:val="28"/>
          <w:szCs w:val="28"/>
        </w:rPr>
      </w:pPr>
      <w:proofErr w:type="spellStart"/>
      <w:r w:rsidRPr="003E790C">
        <w:rPr>
          <w:rFonts w:ascii="Times New Roman" w:eastAsia="Times New Roman" w:hAnsi="Times New Roman" w:cs="Times New Roman"/>
          <w:color w:val="000000"/>
          <w:sz w:val="28"/>
          <w:szCs w:val="28"/>
        </w:rPr>
        <w:t>Đánh</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giá</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hiệu</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suất</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phần</w:t>
      </w:r>
      <w:proofErr w:type="spellEnd"/>
      <w:r w:rsidRPr="003E790C">
        <w:rPr>
          <w:rFonts w:ascii="Times New Roman" w:eastAsia="Times New Roman" w:hAnsi="Times New Roman" w:cs="Times New Roman"/>
          <w:color w:val="000000"/>
          <w:sz w:val="28"/>
          <w:szCs w:val="28"/>
        </w:rPr>
        <w:t xml:space="preserve"> </w:t>
      </w:r>
      <w:proofErr w:type="spellStart"/>
      <w:r w:rsidRPr="003E790C">
        <w:rPr>
          <w:rFonts w:ascii="Times New Roman" w:eastAsia="Times New Roman" w:hAnsi="Times New Roman" w:cs="Times New Roman"/>
          <w:color w:val="000000"/>
          <w:sz w:val="28"/>
          <w:szCs w:val="28"/>
        </w:rPr>
        <w:t>mềm</w:t>
      </w:r>
      <w:proofErr w:type="spellEnd"/>
    </w:p>
    <w:p w14:paraId="78333567" w14:textId="77777777" w:rsidR="003E790C" w:rsidRPr="003E790C" w:rsidRDefault="003E790C" w:rsidP="003E790C">
      <w:pPr>
        <w:pBdr>
          <w:top w:val="nil"/>
          <w:left w:val="nil"/>
          <w:bottom w:val="nil"/>
          <w:right w:val="nil"/>
          <w:between w:val="nil"/>
        </w:pBdr>
        <w:spacing w:before="136" w:after="0" w:line="240" w:lineRule="auto"/>
        <w:jc w:val="both"/>
        <w:rPr>
          <w:rFonts w:ascii="Times New Roman" w:eastAsia="Times New Roman" w:hAnsi="Times New Roman" w:cs="Times New Roman"/>
          <w:color w:val="000000"/>
          <w:sz w:val="28"/>
          <w:szCs w:val="28"/>
        </w:rPr>
      </w:pPr>
    </w:p>
    <w:p w14:paraId="3E98A5A6" w14:textId="102DA6DD" w:rsidR="00F16399" w:rsidRDefault="00F16399" w:rsidP="00EB3AF1">
      <w:pPr>
        <w:pStyle w:val="ListParagraph"/>
        <w:numPr>
          <w:ilvl w:val="1"/>
          <w:numId w:val="5"/>
        </w:numPr>
        <w:tabs>
          <w:tab w:val="left" w:pos="360"/>
        </w:tabs>
        <w:spacing w:after="0" w:line="360" w:lineRule="auto"/>
        <w:outlineLvl w:val="2"/>
        <w:rPr>
          <w:rFonts w:ascii="Times New Roman" w:eastAsia="Times New Roman" w:hAnsi="Times New Roman" w:cs="Times New Roman"/>
          <w:b/>
          <w:i/>
          <w:sz w:val="28"/>
          <w:szCs w:val="28"/>
        </w:rPr>
      </w:pPr>
      <w:bookmarkStart w:id="2636" w:name="_Toc152974326"/>
      <w:bookmarkStart w:id="2637" w:name="_Toc153442210"/>
      <w:proofErr w:type="spellStart"/>
      <w:r w:rsidRPr="10EA46D3">
        <w:rPr>
          <w:rFonts w:ascii="Times New Roman" w:eastAsia="Times New Roman" w:hAnsi="Times New Roman" w:cs="Times New Roman"/>
          <w:b/>
          <w:i/>
          <w:sz w:val="28"/>
          <w:szCs w:val="28"/>
        </w:rPr>
        <w:t>Chiến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lược</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triển</w:t>
      </w:r>
      <w:proofErr w:type="spellEnd"/>
      <w:r w:rsidRPr="10EA46D3">
        <w:rPr>
          <w:rFonts w:ascii="Times New Roman" w:eastAsia="Times New Roman" w:hAnsi="Times New Roman" w:cs="Times New Roman"/>
          <w:b/>
          <w:i/>
          <w:sz w:val="28"/>
          <w:szCs w:val="28"/>
        </w:rPr>
        <w:t xml:space="preserve"> </w:t>
      </w:r>
      <w:proofErr w:type="spellStart"/>
      <w:r w:rsidRPr="10EA46D3">
        <w:rPr>
          <w:rFonts w:ascii="Times New Roman" w:eastAsia="Times New Roman" w:hAnsi="Times New Roman" w:cs="Times New Roman"/>
          <w:b/>
          <w:i/>
          <w:sz w:val="28"/>
          <w:szCs w:val="28"/>
        </w:rPr>
        <w:t>khai</w:t>
      </w:r>
      <w:bookmarkEnd w:id="2636"/>
      <w:bookmarkEnd w:id="2637"/>
      <w:proofErr w:type="spellEnd"/>
    </w:p>
    <w:p w14:paraId="7FF8BD36" w14:textId="1A99766F" w:rsidR="0094756B" w:rsidRPr="00EA204C" w:rsidRDefault="0094756B" w:rsidP="0094756B">
      <w:pPr>
        <w:numPr>
          <w:ilvl w:val="0"/>
          <w:numId w:val="20"/>
        </w:numPr>
        <w:pBdr>
          <w:top w:val="nil"/>
          <w:left w:val="nil"/>
          <w:bottom w:val="nil"/>
          <w:right w:val="nil"/>
          <w:between w:val="nil"/>
        </w:pBdr>
        <w:spacing w:before="184" w:after="0" w:line="240" w:lineRule="auto"/>
        <w:rPr>
          <w:rFonts w:ascii="Times New Roman" w:eastAsia="Times New Roman" w:hAnsi="Times New Roman" w:cs="Times New Roman"/>
          <w:color w:val="000000"/>
          <w:sz w:val="28"/>
          <w:szCs w:val="28"/>
        </w:rPr>
      </w:pPr>
      <w:proofErr w:type="spellStart"/>
      <w:r w:rsidRPr="1D0BF873">
        <w:rPr>
          <w:rFonts w:ascii="Times New Roman" w:eastAsia="Times New Roman" w:hAnsi="Times New Roman" w:cs="Times New Roman"/>
          <w:color w:val="000000" w:themeColor="text1"/>
          <w:sz w:val="28"/>
          <w:szCs w:val="28"/>
        </w:rPr>
        <w:t>Để</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đạt</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được</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các</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tiêu</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chí</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trên</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chúng</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em</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đã</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thực</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hiện</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kiểm</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thử</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như</w:t>
      </w:r>
      <w:proofErr w:type="spellEnd"/>
      <w:r w:rsidRPr="1D0BF873">
        <w:rPr>
          <w:rFonts w:ascii="Times New Roman" w:eastAsia="Times New Roman" w:hAnsi="Times New Roman" w:cs="Times New Roman"/>
          <w:color w:val="000000" w:themeColor="text1"/>
          <w:sz w:val="28"/>
          <w:szCs w:val="28"/>
        </w:rPr>
        <w:t xml:space="preserve"> </w:t>
      </w:r>
      <w:proofErr w:type="spellStart"/>
      <w:proofErr w:type="gramStart"/>
      <w:r w:rsidRPr="1D0BF873">
        <w:rPr>
          <w:rFonts w:ascii="Times New Roman" w:eastAsia="Times New Roman" w:hAnsi="Times New Roman" w:cs="Times New Roman"/>
          <w:color w:val="000000" w:themeColor="text1"/>
          <w:sz w:val="28"/>
          <w:szCs w:val="28"/>
        </w:rPr>
        <w:t>sau</w:t>
      </w:r>
      <w:proofErr w:type="spellEnd"/>
      <w:r w:rsidRPr="1D0BF873">
        <w:rPr>
          <w:rFonts w:ascii="Times New Roman" w:eastAsia="Times New Roman" w:hAnsi="Times New Roman" w:cs="Times New Roman"/>
          <w:color w:val="000000" w:themeColor="text1"/>
          <w:sz w:val="28"/>
          <w:szCs w:val="28"/>
        </w:rPr>
        <w:t xml:space="preserve"> :</w:t>
      </w:r>
      <w:proofErr w:type="gramEnd"/>
      <w:r w:rsidRPr="1D0BF873">
        <w:rPr>
          <w:rFonts w:ascii="Times New Roman" w:eastAsia="Times New Roman" w:hAnsi="Times New Roman" w:cs="Times New Roman"/>
          <w:color w:val="000000" w:themeColor="text1"/>
          <w:sz w:val="28"/>
          <w:szCs w:val="28"/>
        </w:rPr>
        <w:t xml:space="preserve"> </w:t>
      </w:r>
    </w:p>
    <w:p w14:paraId="047FBB6E" w14:textId="666F2AB8" w:rsidR="0094756B" w:rsidRPr="00EA204C" w:rsidRDefault="0094756B" w:rsidP="0094756B">
      <w:pPr>
        <w:numPr>
          <w:ilvl w:val="0"/>
          <w:numId w:val="20"/>
        </w:numPr>
        <w:pBdr>
          <w:top w:val="nil"/>
          <w:left w:val="nil"/>
          <w:bottom w:val="nil"/>
          <w:right w:val="nil"/>
          <w:between w:val="nil"/>
        </w:pBdr>
        <w:spacing w:before="184" w:after="0" w:line="240" w:lineRule="auto"/>
        <w:rPr>
          <w:rFonts w:ascii="Times New Roman" w:eastAsia="Times New Roman" w:hAnsi="Times New Roman" w:cs="Times New Roman"/>
          <w:color w:val="000000"/>
          <w:sz w:val="28"/>
          <w:szCs w:val="28"/>
        </w:rPr>
      </w:pPr>
      <w:proofErr w:type="spellStart"/>
      <w:r w:rsidRPr="1D0BF873">
        <w:rPr>
          <w:rFonts w:ascii="Times New Roman" w:eastAsia="Times New Roman" w:hAnsi="Times New Roman" w:cs="Times New Roman"/>
          <w:color w:val="000000" w:themeColor="text1"/>
          <w:sz w:val="28"/>
          <w:szCs w:val="28"/>
        </w:rPr>
        <w:t>Tìm</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các</w:t>
      </w:r>
      <w:proofErr w:type="spellEnd"/>
      <w:r w:rsidRPr="1D0BF873">
        <w:rPr>
          <w:rFonts w:ascii="Times New Roman" w:eastAsia="Times New Roman" w:hAnsi="Times New Roman" w:cs="Times New Roman"/>
          <w:color w:val="000000" w:themeColor="text1"/>
          <w:sz w:val="28"/>
          <w:szCs w:val="28"/>
        </w:rPr>
        <w:t xml:space="preserve"> bug </w:t>
      </w:r>
      <w:proofErr w:type="spellStart"/>
      <w:r w:rsidRPr="1D0BF873">
        <w:rPr>
          <w:rFonts w:ascii="Times New Roman" w:eastAsia="Times New Roman" w:hAnsi="Times New Roman" w:cs="Times New Roman"/>
          <w:color w:val="000000" w:themeColor="text1"/>
          <w:sz w:val="28"/>
          <w:szCs w:val="28"/>
        </w:rPr>
        <w:t>phát</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sinh</w:t>
      </w:r>
      <w:proofErr w:type="spellEnd"/>
      <w:r w:rsidRPr="1D0BF873">
        <w:rPr>
          <w:rFonts w:ascii="Times New Roman" w:eastAsia="Times New Roman" w:hAnsi="Times New Roman" w:cs="Times New Roman"/>
          <w:color w:val="000000" w:themeColor="text1"/>
          <w:sz w:val="28"/>
          <w:szCs w:val="28"/>
        </w:rPr>
        <w:t xml:space="preserve"> do dev </w:t>
      </w:r>
      <w:proofErr w:type="spellStart"/>
      <w:r w:rsidRPr="1D0BF873">
        <w:rPr>
          <w:rFonts w:ascii="Times New Roman" w:eastAsia="Times New Roman" w:hAnsi="Times New Roman" w:cs="Times New Roman"/>
          <w:color w:val="000000" w:themeColor="text1"/>
          <w:sz w:val="28"/>
          <w:szCs w:val="28"/>
        </w:rPr>
        <w:t>tạo</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ra</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khi</w:t>
      </w:r>
      <w:proofErr w:type="spellEnd"/>
      <w:r w:rsidRPr="1D0BF873">
        <w:rPr>
          <w:rFonts w:ascii="Times New Roman" w:eastAsia="Times New Roman" w:hAnsi="Times New Roman" w:cs="Times New Roman"/>
          <w:color w:val="000000" w:themeColor="text1"/>
          <w:sz w:val="28"/>
          <w:szCs w:val="28"/>
        </w:rPr>
        <w:t xml:space="preserve"> code.</w:t>
      </w:r>
    </w:p>
    <w:p w14:paraId="33461359" w14:textId="7AEEC9D9" w:rsidR="0094756B" w:rsidRPr="00EA204C" w:rsidRDefault="0094756B" w:rsidP="0094756B">
      <w:pPr>
        <w:numPr>
          <w:ilvl w:val="0"/>
          <w:numId w:val="20"/>
        </w:numPr>
        <w:pBdr>
          <w:top w:val="nil"/>
          <w:left w:val="nil"/>
          <w:bottom w:val="nil"/>
          <w:right w:val="nil"/>
          <w:between w:val="nil"/>
        </w:pBdr>
        <w:spacing w:before="138" w:after="0" w:line="240" w:lineRule="auto"/>
        <w:rPr>
          <w:rFonts w:ascii="Times New Roman" w:eastAsia="Times New Roman" w:hAnsi="Times New Roman" w:cs="Times New Roman"/>
          <w:color w:val="000000"/>
          <w:sz w:val="28"/>
          <w:szCs w:val="28"/>
        </w:rPr>
      </w:pPr>
      <w:r w:rsidRPr="1D0BF873">
        <w:rPr>
          <w:rFonts w:ascii="Times New Roman" w:eastAsia="Times New Roman" w:hAnsi="Times New Roman" w:cs="Times New Roman"/>
          <w:color w:val="000000" w:themeColor="text1"/>
          <w:sz w:val="28"/>
          <w:szCs w:val="28"/>
        </w:rPr>
        <w:t xml:space="preserve">Đạt </w:t>
      </w:r>
      <w:proofErr w:type="spellStart"/>
      <w:r w:rsidRPr="1D0BF873">
        <w:rPr>
          <w:rFonts w:ascii="Times New Roman" w:eastAsia="Times New Roman" w:hAnsi="Times New Roman" w:cs="Times New Roman"/>
          <w:color w:val="000000" w:themeColor="text1"/>
          <w:sz w:val="28"/>
          <w:szCs w:val="28"/>
        </w:rPr>
        <w:t>được</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sự</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tự</w:t>
      </w:r>
      <w:proofErr w:type="spellEnd"/>
      <w:r w:rsidRPr="1D0BF873">
        <w:rPr>
          <w:rFonts w:ascii="Times New Roman" w:eastAsia="Times New Roman" w:hAnsi="Times New Roman" w:cs="Times New Roman"/>
          <w:color w:val="000000" w:themeColor="text1"/>
          <w:sz w:val="28"/>
          <w:szCs w:val="28"/>
        </w:rPr>
        <w:t xml:space="preserve"> tin </w:t>
      </w:r>
      <w:proofErr w:type="spellStart"/>
      <w:r w:rsidRPr="1D0BF873">
        <w:rPr>
          <w:rFonts w:ascii="Times New Roman" w:eastAsia="Times New Roman" w:hAnsi="Times New Roman" w:cs="Times New Roman"/>
          <w:color w:val="000000" w:themeColor="text1"/>
          <w:sz w:val="28"/>
          <w:szCs w:val="28"/>
        </w:rPr>
        <w:t>và</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cung</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cấp</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thông</w:t>
      </w:r>
      <w:proofErr w:type="spellEnd"/>
      <w:r w:rsidRPr="1D0BF873">
        <w:rPr>
          <w:rFonts w:ascii="Times New Roman" w:eastAsia="Times New Roman" w:hAnsi="Times New Roman" w:cs="Times New Roman"/>
          <w:color w:val="000000" w:themeColor="text1"/>
          <w:sz w:val="28"/>
          <w:szCs w:val="28"/>
        </w:rPr>
        <w:t xml:space="preserve"> tin </w:t>
      </w:r>
      <w:proofErr w:type="spellStart"/>
      <w:r w:rsidRPr="1D0BF873">
        <w:rPr>
          <w:rFonts w:ascii="Times New Roman" w:eastAsia="Times New Roman" w:hAnsi="Times New Roman" w:cs="Times New Roman"/>
          <w:color w:val="000000" w:themeColor="text1"/>
          <w:sz w:val="28"/>
          <w:szCs w:val="28"/>
        </w:rPr>
        <w:t>về</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mức</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độ</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chất</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lượng</w:t>
      </w:r>
      <w:proofErr w:type="spellEnd"/>
      <w:r w:rsidRPr="1D0BF873">
        <w:rPr>
          <w:rFonts w:ascii="Times New Roman" w:eastAsia="Times New Roman" w:hAnsi="Times New Roman" w:cs="Times New Roman"/>
          <w:color w:val="000000" w:themeColor="text1"/>
          <w:sz w:val="28"/>
          <w:szCs w:val="28"/>
        </w:rPr>
        <w:t>.</w:t>
      </w:r>
    </w:p>
    <w:p w14:paraId="22611380" w14:textId="7A3DD3EF" w:rsidR="0094756B" w:rsidRPr="00EA204C" w:rsidRDefault="0094756B" w:rsidP="0094756B">
      <w:pPr>
        <w:numPr>
          <w:ilvl w:val="0"/>
          <w:numId w:val="20"/>
        </w:numPr>
        <w:pBdr>
          <w:top w:val="nil"/>
          <w:left w:val="nil"/>
          <w:bottom w:val="nil"/>
          <w:right w:val="nil"/>
          <w:between w:val="nil"/>
        </w:pBdr>
        <w:spacing w:before="136" w:after="0" w:line="240" w:lineRule="auto"/>
        <w:rPr>
          <w:rFonts w:ascii="Times New Roman" w:eastAsia="Times New Roman" w:hAnsi="Times New Roman" w:cs="Times New Roman"/>
          <w:color w:val="000000"/>
          <w:sz w:val="28"/>
          <w:szCs w:val="28"/>
        </w:rPr>
      </w:pPr>
      <w:proofErr w:type="spellStart"/>
      <w:r w:rsidRPr="1D0BF873">
        <w:rPr>
          <w:rFonts w:ascii="Times New Roman" w:eastAsia="Times New Roman" w:hAnsi="Times New Roman" w:cs="Times New Roman"/>
          <w:color w:val="000000" w:themeColor="text1"/>
          <w:sz w:val="28"/>
          <w:szCs w:val="28"/>
        </w:rPr>
        <w:t>Để</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ngăn</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ngừa</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lỗi</w:t>
      </w:r>
      <w:proofErr w:type="spellEnd"/>
      <w:r w:rsidRPr="1D0BF873">
        <w:rPr>
          <w:rFonts w:ascii="Times New Roman" w:eastAsia="Times New Roman" w:hAnsi="Times New Roman" w:cs="Times New Roman"/>
          <w:color w:val="000000" w:themeColor="text1"/>
          <w:sz w:val="28"/>
          <w:szCs w:val="28"/>
        </w:rPr>
        <w:t>.</w:t>
      </w:r>
    </w:p>
    <w:p w14:paraId="0135EAFF" w14:textId="3BB882E1" w:rsidR="0094756B" w:rsidRPr="00EA204C" w:rsidRDefault="0094756B" w:rsidP="0094756B">
      <w:pPr>
        <w:numPr>
          <w:ilvl w:val="0"/>
          <w:numId w:val="20"/>
        </w:numPr>
        <w:pBdr>
          <w:top w:val="nil"/>
          <w:left w:val="nil"/>
          <w:bottom w:val="nil"/>
          <w:right w:val="nil"/>
          <w:between w:val="nil"/>
        </w:pBdr>
        <w:spacing w:before="138" w:after="0" w:line="240" w:lineRule="auto"/>
        <w:rPr>
          <w:rFonts w:ascii="Times New Roman" w:eastAsia="Times New Roman" w:hAnsi="Times New Roman" w:cs="Times New Roman"/>
          <w:color w:val="000000"/>
          <w:sz w:val="28"/>
          <w:szCs w:val="28"/>
        </w:rPr>
      </w:pPr>
      <w:proofErr w:type="spellStart"/>
      <w:r w:rsidRPr="1D0BF873">
        <w:rPr>
          <w:rFonts w:ascii="Times New Roman" w:eastAsia="Times New Roman" w:hAnsi="Times New Roman" w:cs="Times New Roman"/>
          <w:color w:val="000000" w:themeColor="text1"/>
          <w:sz w:val="28"/>
          <w:szCs w:val="28"/>
        </w:rPr>
        <w:t>Đảm</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bảo</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rằng</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kết</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quả</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cuối</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cùng</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đáp</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ứng</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các</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yêu</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cầu</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kinh</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doanh</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và</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người</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sử</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dụng</w:t>
      </w:r>
      <w:proofErr w:type="spellEnd"/>
      <w:r w:rsidRPr="1D0BF873">
        <w:rPr>
          <w:rFonts w:ascii="Times New Roman" w:eastAsia="Times New Roman" w:hAnsi="Times New Roman" w:cs="Times New Roman"/>
          <w:color w:val="000000" w:themeColor="text1"/>
          <w:sz w:val="28"/>
          <w:szCs w:val="28"/>
        </w:rPr>
        <w:t>.</w:t>
      </w:r>
    </w:p>
    <w:p w14:paraId="0C84F5C8" w14:textId="1DBBEB12" w:rsidR="0094756B" w:rsidRPr="00EA204C" w:rsidRDefault="0094756B" w:rsidP="0094756B">
      <w:pPr>
        <w:numPr>
          <w:ilvl w:val="0"/>
          <w:numId w:val="20"/>
        </w:numPr>
        <w:pBdr>
          <w:top w:val="nil"/>
          <w:left w:val="nil"/>
          <w:bottom w:val="nil"/>
          <w:right w:val="nil"/>
          <w:between w:val="nil"/>
        </w:pBdr>
        <w:spacing w:before="138" w:after="0" w:line="240" w:lineRule="auto"/>
        <w:ind w:right="818"/>
        <w:rPr>
          <w:rFonts w:ascii="Times New Roman" w:eastAsia="Times New Roman" w:hAnsi="Times New Roman" w:cs="Times New Roman"/>
          <w:color w:val="000000"/>
          <w:sz w:val="28"/>
          <w:szCs w:val="28"/>
        </w:rPr>
      </w:pPr>
      <w:proofErr w:type="spellStart"/>
      <w:r w:rsidRPr="1D0BF873">
        <w:rPr>
          <w:rFonts w:ascii="Times New Roman" w:eastAsia="Times New Roman" w:hAnsi="Times New Roman" w:cs="Times New Roman"/>
          <w:color w:val="000000" w:themeColor="text1"/>
          <w:sz w:val="28"/>
          <w:szCs w:val="28"/>
        </w:rPr>
        <w:t>Để</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đạt</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được</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sự</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tín</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nhiệm</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của</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khách</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hàng</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bằng</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cách</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cung</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cấp</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cho</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họ</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một</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sản</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phẩm</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chất</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lượng</w:t>
      </w:r>
      <w:proofErr w:type="spellEnd"/>
      <w:r w:rsidRPr="1D0BF873">
        <w:rPr>
          <w:rFonts w:ascii="Times New Roman" w:eastAsia="Times New Roman" w:hAnsi="Times New Roman" w:cs="Times New Roman"/>
          <w:color w:val="000000" w:themeColor="text1"/>
          <w:sz w:val="28"/>
          <w:szCs w:val="28"/>
        </w:rPr>
        <w:t>.</w:t>
      </w:r>
    </w:p>
    <w:p w14:paraId="63D5B586" w14:textId="2B0B6D39" w:rsidR="0094756B" w:rsidRPr="00EA204C" w:rsidRDefault="0094756B" w:rsidP="0094756B">
      <w:pPr>
        <w:numPr>
          <w:ilvl w:val="0"/>
          <w:numId w:val="20"/>
        </w:numPr>
        <w:pBdr>
          <w:top w:val="nil"/>
          <w:left w:val="nil"/>
          <w:bottom w:val="nil"/>
          <w:right w:val="nil"/>
          <w:between w:val="nil"/>
        </w:pBdr>
        <w:spacing w:before="18" w:after="0" w:line="240" w:lineRule="auto"/>
        <w:rPr>
          <w:rFonts w:ascii="Times New Roman" w:eastAsia="Times New Roman" w:hAnsi="Times New Roman" w:cs="Times New Roman"/>
          <w:color w:val="000000"/>
          <w:sz w:val="28"/>
          <w:szCs w:val="28"/>
        </w:rPr>
      </w:pPr>
      <w:r w:rsidRPr="1D0BF873">
        <w:rPr>
          <w:rFonts w:ascii="Times New Roman" w:eastAsia="Times New Roman" w:hAnsi="Times New Roman" w:cs="Times New Roman"/>
          <w:color w:val="000000" w:themeColor="text1"/>
          <w:sz w:val="28"/>
          <w:szCs w:val="28"/>
        </w:rPr>
        <w:t xml:space="preserve">Quy </w:t>
      </w:r>
      <w:proofErr w:type="spellStart"/>
      <w:r w:rsidRPr="1D0BF873">
        <w:rPr>
          <w:rFonts w:ascii="Times New Roman" w:eastAsia="Times New Roman" w:hAnsi="Times New Roman" w:cs="Times New Roman"/>
          <w:color w:val="000000" w:themeColor="text1"/>
          <w:sz w:val="28"/>
          <w:szCs w:val="28"/>
        </w:rPr>
        <w:t>trình</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trong</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kiểm</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thử</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khi</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phát</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hiện</w:t>
      </w:r>
      <w:proofErr w:type="spellEnd"/>
      <w:r w:rsidRPr="1D0BF873">
        <w:rPr>
          <w:rFonts w:ascii="Times New Roman" w:eastAsia="Times New Roman" w:hAnsi="Times New Roman" w:cs="Times New Roman"/>
          <w:color w:val="000000" w:themeColor="text1"/>
          <w:sz w:val="28"/>
          <w:szCs w:val="28"/>
        </w:rPr>
        <w:t xml:space="preserve"> bug </w:t>
      </w:r>
      <w:proofErr w:type="spellStart"/>
      <w:r w:rsidRPr="1D0BF873">
        <w:rPr>
          <w:rFonts w:ascii="Times New Roman" w:eastAsia="Times New Roman" w:hAnsi="Times New Roman" w:cs="Times New Roman"/>
          <w:color w:val="000000" w:themeColor="text1"/>
          <w:sz w:val="28"/>
          <w:szCs w:val="28"/>
        </w:rPr>
        <w:t>sẽ</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báo</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cáo</w:t>
      </w:r>
      <w:proofErr w:type="spellEnd"/>
      <w:r w:rsidRPr="1D0BF873">
        <w:rPr>
          <w:rFonts w:ascii="Times New Roman" w:eastAsia="Times New Roman" w:hAnsi="Times New Roman" w:cs="Times New Roman"/>
          <w:color w:val="000000" w:themeColor="text1"/>
          <w:sz w:val="28"/>
          <w:szCs w:val="28"/>
        </w:rPr>
        <w:t xml:space="preserve"> ai.</w:t>
      </w:r>
    </w:p>
    <w:p w14:paraId="18A1C00B" w14:textId="7EFD28DF" w:rsidR="0094756B" w:rsidRPr="002B765A" w:rsidRDefault="0094756B" w:rsidP="0094756B">
      <w:pPr>
        <w:numPr>
          <w:ilvl w:val="0"/>
          <w:numId w:val="20"/>
        </w:numPr>
        <w:pBdr>
          <w:top w:val="nil"/>
          <w:left w:val="nil"/>
          <w:bottom w:val="nil"/>
          <w:right w:val="nil"/>
          <w:between w:val="nil"/>
        </w:pBdr>
        <w:spacing w:before="136" w:after="0" w:line="240" w:lineRule="auto"/>
        <w:rPr>
          <w:rFonts w:ascii="Times New Roman" w:eastAsia="Times New Roman" w:hAnsi="Times New Roman" w:cs="Times New Roman"/>
          <w:color w:val="000000"/>
          <w:sz w:val="28"/>
          <w:szCs w:val="28"/>
        </w:rPr>
      </w:pPr>
      <w:r w:rsidRPr="1D0BF873">
        <w:rPr>
          <w:rFonts w:ascii="Times New Roman" w:eastAsia="Times New Roman" w:hAnsi="Times New Roman" w:cs="Times New Roman"/>
          <w:color w:val="000000" w:themeColor="text1"/>
          <w:sz w:val="28"/>
          <w:szCs w:val="28"/>
        </w:rPr>
        <w:t xml:space="preserve">Sau </w:t>
      </w:r>
      <w:proofErr w:type="spellStart"/>
      <w:r w:rsidRPr="1D0BF873">
        <w:rPr>
          <w:rFonts w:ascii="Times New Roman" w:eastAsia="Times New Roman" w:hAnsi="Times New Roman" w:cs="Times New Roman"/>
          <w:color w:val="000000" w:themeColor="text1"/>
          <w:sz w:val="28"/>
          <w:szCs w:val="28"/>
        </w:rPr>
        <w:t>khi</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kiểm</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thử</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phát</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hiện</w:t>
      </w:r>
      <w:proofErr w:type="spellEnd"/>
      <w:r w:rsidRPr="1D0BF873">
        <w:rPr>
          <w:rFonts w:ascii="Times New Roman" w:eastAsia="Times New Roman" w:hAnsi="Times New Roman" w:cs="Times New Roman"/>
          <w:color w:val="000000" w:themeColor="text1"/>
          <w:sz w:val="28"/>
          <w:szCs w:val="28"/>
        </w:rPr>
        <w:t xml:space="preserve"> bug </w:t>
      </w:r>
      <w:proofErr w:type="spellStart"/>
      <w:r w:rsidRPr="1D0BF873">
        <w:rPr>
          <w:rFonts w:ascii="Times New Roman" w:eastAsia="Times New Roman" w:hAnsi="Times New Roman" w:cs="Times New Roman"/>
          <w:color w:val="000000" w:themeColor="text1"/>
          <w:sz w:val="28"/>
          <w:szCs w:val="28"/>
        </w:rPr>
        <w:t>sẽ</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báo</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cáo</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cho</w:t>
      </w:r>
      <w:proofErr w:type="spellEnd"/>
      <w:r w:rsidRPr="1D0BF873">
        <w:rPr>
          <w:rFonts w:ascii="Times New Roman" w:eastAsia="Times New Roman" w:hAnsi="Times New Roman" w:cs="Times New Roman"/>
          <w:color w:val="000000" w:themeColor="text1"/>
          <w:sz w:val="28"/>
          <w:szCs w:val="28"/>
        </w:rPr>
        <w:t xml:space="preserve"> Dev </w:t>
      </w:r>
      <w:proofErr w:type="spellStart"/>
      <w:r w:rsidRPr="1D0BF873">
        <w:rPr>
          <w:rFonts w:ascii="Times New Roman" w:eastAsia="Times New Roman" w:hAnsi="Times New Roman" w:cs="Times New Roman"/>
          <w:color w:val="000000" w:themeColor="text1"/>
          <w:sz w:val="28"/>
          <w:szCs w:val="28"/>
        </w:rPr>
        <w:t>để</w:t>
      </w:r>
      <w:proofErr w:type="spellEnd"/>
      <w:r w:rsidRPr="1D0BF873">
        <w:rPr>
          <w:rFonts w:ascii="Times New Roman" w:eastAsia="Times New Roman" w:hAnsi="Times New Roman" w:cs="Times New Roman"/>
          <w:color w:val="000000" w:themeColor="text1"/>
          <w:sz w:val="28"/>
          <w:szCs w:val="28"/>
        </w:rPr>
        <w:t xml:space="preserve"> Dev </w:t>
      </w:r>
      <w:proofErr w:type="spellStart"/>
      <w:r w:rsidRPr="1D0BF873">
        <w:rPr>
          <w:rFonts w:ascii="Times New Roman" w:eastAsia="Times New Roman" w:hAnsi="Times New Roman" w:cs="Times New Roman"/>
          <w:color w:val="000000" w:themeColor="text1"/>
          <w:sz w:val="28"/>
          <w:szCs w:val="28"/>
        </w:rPr>
        <w:t>đưa</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ra</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cách</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giải</w:t>
      </w:r>
      <w:proofErr w:type="spellEnd"/>
      <w:r w:rsidRPr="1D0BF873">
        <w:rPr>
          <w:rFonts w:ascii="Times New Roman" w:eastAsia="Times New Roman" w:hAnsi="Times New Roman" w:cs="Times New Roman"/>
          <w:color w:val="000000" w:themeColor="text1"/>
          <w:sz w:val="28"/>
          <w:szCs w:val="28"/>
        </w:rPr>
        <w:t xml:space="preserve"> </w:t>
      </w:r>
      <w:proofErr w:type="spellStart"/>
      <w:r w:rsidRPr="1D0BF873">
        <w:rPr>
          <w:rFonts w:ascii="Times New Roman" w:eastAsia="Times New Roman" w:hAnsi="Times New Roman" w:cs="Times New Roman"/>
          <w:color w:val="000000" w:themeColor="text1"/>
          <w:sz w:val="28"/>
          <w:szCs w:val="28"/>
        </w:rPr>
        <w:t>quyết</w:t>
      </w:r>
      <w:proofErr w:type="spellEnd"/>
      <w:r w:rsidRPr="1D0BF873">
        <w:rPr>
          <w:rFonts w:ascii="Times New Roman" w:eastAsia="Times New Roman" w:hAnsi="Times New Roman" w:cs="Times New Roman"/>
          <w:color w:val="000000" w:themeColor="text1"/>
          <w:sz w:val="28"/>
          <w:szCs w:val="28"/>
        </w:rPr>
        <w:t>.</w:t>
      </w:r>
    </w:p>
    <w:p w14:paraId="3D529E14" w14:textId="77A752D8" w:rsidR="002B765A" w:rsidRPr="00EA204C" w:rsidRDefault="002B765A" w:rsidP="002B765A">
      <w:pPr>
        <w:pBdr>
          <w:top w:val="nil"/>
          <w:left w:val="nil"/>
          <w:bottom w:val="nil"/>
          <w:right w:val="nil"/>
          <w:between w:val="nil"/>
        </w:pBdr>
        <w:spacing w:before="136" w:after="0" w:line="240" w:lineRule="auto"/>
        <w:rPr>
          <w:rFonts w:ascii="Times New Roman" w:eastAsia="Times New Roman" w:hAnsi="Times New Roman" w:cs="Times New Roman"/>
          <w:color w:val="000000"/>
          <w:sz w:val="28"/>
          <w:szCs w:val="28"/>
        </w:rPr>
      </w:pPr>
    </w:p>
    <w:p w14:paraId="39062BB6" w14:textId="20056A88" w:rsidR="003B6697" w:rsidRDefault="00F16399" w:rsidP="00EB3AF1">
      <w:pPr>
        <w:pStyle w:val="ListParagraph"/>
        <w:numPr>
          <w:ilvl w:val="0"/>
          <w:numId w:val="5"/>
        </w:numPr>
        <w:tabs>
          <w:tab w:val="left" w:pos="360"/>
        </w:tabs>
        <w:spacing w:after="0" w:line="360" w:lineRule="auto"/>
        <w:outlineLvl w:val="1"/>
        <w:rPr>
          <w:rFonts w:ascii="Times New Roman" w:eastAsia="Times New Roman" w:hAnsi="Times New Roman" w:cs="Times New Roman"/>
          <w:b/>
          <w:sz w:val="28"/>
          <w:szCs w:val="28"/>
        </w:rPr>
      </w:pPr>
      <w:bookmarkStart w:id="2638" w:name="_Toc152974327"/>
      <w:bookmarkStart w:id="2639" w:name="_Toc153442211"/>
      <w:proofErr w:type="spellStart"/>
      <w:r w:rsidRPr="10EA46D3">
        <w:rPr>
          <w:rFonts w:ascii="Times New Roman" w:eastAsia="Times New Roman" w:hAnsi="Times New Roman" w:cs="Times New Roman"/>
          <w:b/>
          <w:sz w:val="28"/>
          <w:szCs w:val="28"/>
        </w:rPr>
        <w:t>Thống</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kê</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kết</w:t>
      </w:r>
      <w:proofErr w:type="spellEnd"/>
      <w:r w:rsidRPr="10EA46D3">
        <w:rPr>
          <w:rFonts w:ascii="Times New Roman" w:eastAsia="Times New Roman" w:hAnsi="Times New Roman" w:cs="Times New Roman"/>
          <w:b/>
          <w:sz w:val="28"/>
          <w:szCs w:val="28"/>
        </w:rPr>
        <w:t xml:space="preserve"> </w:t>
      </w:r>
      <w:proofErr w:type="spellStart"/>
      <w:r w:rsidRPr="10EA46D3">
        <w:rPr>
          <w:rFonts w:ascii="Times New Roman" w:eastAsia="Times New Roman" w:hAnsi="Times New Roman" w:cs="Times New Roman"/>
          <w:b/>
          <w:sz w:val="28"/>
          <w:szCs w:val="28"/>
        </w:rPr>
        <w:t>quả</w:t>
      </w:r>
      <w:bookmarkEnd w:id="2638"/>
      <w:bookmarkEnd w:id="2639"/>
      <w:proofErr w:type="spellEnd"/>
    </w:p>
    <w:tbl>
      <w:tblPr>
        <w:tblW w:w="9487" w:type="dxa"/>
        <w:tblInd w:w="14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000" w:firstRow="0" w:lastRow="0" w:firstColumn="0" w:lastColumn="0" w:noHBand="0" w:noVBand="0"/>
      </w:tblPr>
      <w:tblGrid>
        <w:gridCol w:w="2825"/>
        <w:gridCol w:w="1418"/>
        <w:gridCol w:w="2126"/>
        <w:gridCol w:w="1134"/>
        <w:gridCol w:w="1984"/>
      </w:tblGrid>
      <w:tr w:rsidR="00D76193" w:rsidRPr="000436E8" w14:paraId="32FBD596" w14:textId="77777777" w:rsidTr="63369D94">
        <w:trPr>
          <w:trHeight w:val="48"/>
        </w:trPr>
        <w:tc>
          <w:tcPr>
            <w:tcW w:w="2825" w:type="dxa"/>
            <w:shd w:val="clear" w:color="auto" w:fill="FFE499"/>
          </w:tcPr>
          <w:p w14:paraId="2AA41045" w14:textId="77777777" w:rsidR="00D76193" w:rsidRPr="000436E8" w:rsidRDefault="00D76193">
            <w:pPr>
              <w:pBdr>
                <w:top w:val="nil"/>
                <w:left w:val="nil"/>
                <w:bottom w:val="nil"/>
                <w:right w:val="nil"/>
                <w:between w:val="nil"/>
              </w:pBdr>
              <w:spacing w:before="207"/>
              <w:ind w:left="604"/>
              <w:rPr>
                <w:rFonts w:ascii="Times New Roman" w:hAnsi="Times New Roman" w:cs="Times New Roman"/>
                <w:b/>
                <w:color w:val="000000"/>
                <w:sz w:val="28"/>
                <w:szCs w:val="28"/>
              </w:rPr>
            </w:pPr>
            <w:proofErr w:type="spellStart"/>
            <w:r w:rsidRPr="000436E8">
              <w:rPr>
                <w:rFonts w:ascii="Times New Roman" w:hAnsi="Times New Roman" w:cs="Times New Roman"/>
                <w:b/>
                <w:color w:val="000000"/>
                <w:sz w:val="28"/>
                <w:szCs w:val="28"/>
              </w:rPr>
              <w:t>Chức</w:t>
            </w:r>
            <w:proofErr w:type="spellEnd"/>
            <w:r w:rsidRPr="000436E8">
              <w:rPr>
                <w:rFonts w:ascii="Times New Roman" w:hAnsi="Times New Roman" w:cs="Times New Roman"/>
                <w:b/>
                <w:color w:val="000000"/>
                <w:sz w:val="28"/>
                <w:szCs w:val="28"/>
              </w:rPr>
              <w:t xml:space="preserve"> </w:t>
            </w:r>
            <w:proofErr w:type="spellStart"/>
            <w:r w:rsidRPr="000436E8">
              <w:rPr>
                <w:rFonts w:ascii="Times New Roman" w:hAnsi="Times New Roman" w:cs="Times New Roman"/>
                <w:b/>
                <w:color w:val="000000"/>
                <w:sz w:val="28"/>
                <w:szCs w:val="28"/>
              </w:rPr>
              <w:t>năng</w:t>
            </w:r>
            <w:proofErr w:type="spellEnd"/>
          </w:p>
        </w:tc>
        <w:tc>
          <w:tcPr>
            <w:tcW w:w="1418" w:type="dxa"/>
            <w:shd w:val="clear" w:color="auto" w:fill="FFE499"/>
          </w:tcPr>
          <w:p w14:paraId="7310E926" w14:textId="77777777" w:rsidR="00D76193" w:rsidRPr="000436E8" w:rsidRDefault="00D76193">
            <w:pPr>
              <w:pBdr>
                <w:top w:val="nil"/>
                <w:left w:val="nil"/>
                <w:bottom w:val="nil"/>
                <w:right w:val="nil"/>
                <w:between w:val="nil"/>
              </w:pBdr>
              <w:spacing w:line="275" w:lineRule="auto"/>
              <w:rPr>
                <w:rFonts w:ascii="Times New Roman" w:hAnsi="Times New Roman" w:cs="Times New Roman"/>
                <w:b/>
                <w:color w:val="000000"/>
                <w:sz w:val="28"/>
                <w:szCs w:val="28"/>
              </w:rPr>
            </w:pPr>
            <w:proofErr w:type="spellStart"/>
            <w:r w:rsidRPr="000436E8">
              <w:rPr>
                <w:rFonts w:ascii="Times New Roman" w:hAnsi="Times New Roman" w:cs="Times New Roman"/>
                <w:b/>
                <w:color w:val="000000"/>
                <w:sz w:val="28"/>
                <w:szCs w:val="28"/>
              </w:rPr>
              <w:t>Thời</w:t>
            </w:r>
            <w:proofErr w:type="spellEnd"/>
            <w:r w:rsidRPr="000436E8">
              <w:rPr>
                <w:rFonts w:ascii="Times New Roman" w:hAnsi="Times New Roman" w:cs="Times New Roman"/>
                <w:b/>
                <w:color w:val="000000"/>
                <w:sz w:val="28"/>
                <w:szCs w:val="28"/>
              </w:rPr>
              <w:t xml:space="preserve"> </w:t>
            </w:r>
            <w:proofErr w:type="spellStart"/>
            <w:r w:rsidRPr="000436E8">
              <w:rPr>
                <w:rFonts w:ascii="Times New Roman" w:hAnsi="Times New Roman" w:cs="Times New Roman"/>
                <w:b/>
                <w:color w:val="000000"/>
                <w:sz w:val="28"/>
                <w:szCs w:val="28"/>
              </w:rPr>
              <w:t>gian</w:t>
            </w:r>
            <w:proofErr w:type="spellEnd"/>
          </w:p>
          <w:p w14:paraId="6ACD5EF2" w14:textId="77777777" w:rsidR="00D76193" w:rsidRPr="000436E8" w:rsidRDefault="00D76193">
            <w:pPr>
              <w:pBdr>
                <w:top w:val="nil"/>
                <w:left w:val="nil"/>
                <w:bottom w:val="nil"/>
                <w:right w:val="nil"/>
                <w:between w:val="nil"/>
              </w:pBdr>
              <w:spacing w:before="139"/>
              <w:rPr>
                <w:rFonts w:ascii="Times New Roman" w:hAnsi="Times New Roman" w:cs="Times New Roman"/>
                <w:b/>
                <w:color w:val="000000"/>
                <w:sz w:val="28"/>
                <w:szCs w:val="28"/>
              </w:rPr>
            </w:pPr>
            <w:proofErr w:type="spellStart"/>
            <w:r w:rsidRPr="000436E8">
              <w:rPr>
                <w:rFonts w:ascii="Times New Roman" w:hAnsi="Times New Roman" w:cs="Times New Roman"/>
                <w:b/>
                <w:color w:val="000000"/>
                <w:sz w:val="28"/>
                <w:szCs w:val="28"/>
              </w:rPr>
              <w:t>làm</w:t>
            </w:r>
            <w:proofErr w:type="spellEnd"/>
            <w:r w:rsidRPr="000436E8">
              <w:rPr>
                <w:rFonts w:ascii="Times New Roman" w:hAnsi="Times New Roman" w:cs="Times New Roman"/>
                <w:b/>
                <w:color w:val="000000"/>
                <w:sz w:val="28"/>
                <w:szCs w:val="28"/>
              </w:rPr>
              <w:t xml:space="preserve"> </w:t>
            </w:r>
            <w:proofErr w:type="spellStart"/>
            <w:r w:rsidRPr="000436E8">
              <w:rPr>
                <w:rFonts w:ascii="Times New Roman" w:hAnsi="Times New Roman" w:cs="Times New Roman"/>
                <w:b/>
                <w:color w:val="000000"/>
                <w:sz w:val="28"/>
                <w:szCs w:val="28"/>
              </w:rPr>
              <w:t>dự</w:t>
            </w:r>
            <w:proofErr w:type="spellEnd"/>
            <w:r w:rsidRPr="000436E8">
              <w:rPr>
                <w:rFonts w:ascii="Times New Roman" w:hAnsi="Times New Roman" w:cs="Times New Roman"/>
                <w:b/>
                <w:color w:val="000000"/>
                <w:sz w:val="28"/>
                <w:szCs w:val="28"/>
              </w:rPr>
              <w:t xml:space="preserve"> </w:t>
            </w:r>
            <w:proofErr w:type="spellStart"/>
            <w:r w:rsidRPr="000436E8">
              <w:rPr>
                <w:rFonts w:ascii="Times New Roman" w:hAnsi="Times New Roman" w:cs="Times New Roman"/>
                <w:b/>
                <w:color w:val="000000"/>
                <w:sz w:val="28"/>
                <w:szCs w:val="28"/>
              </w:rPr>
              <w:t>kiến</w:t>
            </w:r>
            <w:proofErr w:type="spellEnd"/>
          </w:p>
        </w:tc>
        <w:tc>
          <w:tcPr>
            <w:tcW w:w="2126" w:type="dxa"/>
            <w:shd w:val="clear" w:color="auto" w:fill="FFE499"/>
          </w:tcPr>
          <w:p w14:paraId="63C06BC3" w14:textId="77777777" w:rsidR="00D76193" w:rsidRPr="000436E8" w:rsidRDefault="00D76193">
            <w:pPr>
              <w:pBdr>
                <w:top w:val="nil"/>
                <w:left w:val="nil"/>
                <w:bottom w:val="nil"/>
                <w:right w:val="nil"/>
                <w:between w:val="nil"/>
              </w:pBdr>
              <w:spacing w:before="207"/>
              <w:ind w:left="156"/>
              <w:rPr>
                <w:rFonts w:ascii="Times New Roman" w:hAnsi="Times New Roman" w:cs="Times New Roman"/>
                <w:b/>
                <w:color w:val="000000"/>
                <w:sz w:val="28"/>
                <w:szCs w:val="28"/>
              </w:rPr>
            </w:pPr>
            <w:proofErr w:type="spellStart"/>
            <w:r w:rsidRPr="000436E8">
              <w:rPr>
                <w:rFonts w:ascii="Times New Roman" w:hAnsi="Times New Roman" w:cs="Times New Roman"/>
                <w:b/>
                <w:color w:val="000000"/>
                <w:sz w:val="28"/>
                <w:szCs w:val="28"/>
              </w:rPr>
              <w:t>Người</w:t>
            </w:r>
            <w:proofErr w:type="spellEnd"/>
            <w:r w:rsidRPr="000436E8">
              <w:rPr>
                <w:rFonts w:ascii="Times New Roman" w:hAnsi="Times New Roman" w:cs="Times New Roman"/>
                <w:b/>
                <w:color w:val="000000"/>
                <w:sz w:val="28"/>
                <w:szCs w:val="28"/>
              </w:rPr>
              <w:t xml:space="preserve"> </w:t>
            </w:r>
            <w:proofErr w:type="spellStart"/>
            <w:r w:rsidRPr="000436E8">
              <w:rPr>
                <w:rFonts w:ascii="Times New Roman" w:hAnsi="Times New Roman" w:cs="Times New Roman"/>
                <w:b/>
                <w:color w:val="000000"/>
                <w:sz w:val="28"/>
                <w:szCs w:val="28"/>
              </w:rPr>
              <w:t>thực</w:t>
            </w:r>
            <w:proofErr w:type="spellEnd"/>
            <w:r w:rsidRPr="000436E8">
              <w:rPr>
                <w:rFonts w:ascii="Times New Roman" w:hAnsi="Times New Roman" w:cs="Times New Roman"/>
                <w:b/>
                <w:color w:val="000000"/>
                <w:sz w:val="28"/>
                <w:szCs w:val="28"/>
              </w:rPr>
              <w:t xml:space="preserve"> </w:t>
            </w:r>
            <w:proofErr w:type="spellStart"/>
            <w:r w:rsidRPr="000436E8">
              <w:rPr>
                <w:rFonts w:ascii="Times New Roman" w:hAnsi="Times New Roman" w:cs="Times New Roman"/>
                <w:b/>
                <w:color w:val="000000"/>
                <w:sz w:val="28"/>
                <w:szCs w:val="28"/>
              </w:rPr>
              <w:t>hiện</w:t>
            </w:r>
            <w:proofErr w:type="spellEnd"/>
          </w:p>
        </w:tc>
        <w:tc>
          <w:tcPr>
            <w:tcW w:w="1134" w:type="dxa"/>
            <w:shd w:val="clear" w:color="auto" w:fill="FFE499"/>
          </w:tcPr>
          <w:p w14:paraId="67F30FCC" w14:textId="77777777" w:rsidR="00D76193" w:rsidRPr="000436E8" w:rsidRDefault="00D76193">
            <w:pPr>
              <w:pBdr>
                <w:top w:val="nil"/>
                <w:left w:val="nil"/>
                <w:bottom w:val="nil"/>
                <w:right w:val="nil"/>
                <w:between w:val="nil"/>
              </w:pBdr>
              <w:spacing w:line="275" w:lineRule="auto"/>
              <w:rPr>
                <w:rFonts w:ascii="Times New Roman" w:hAnsi="Times New Roman" w:cs="Times New Roman"/>
                <w:b/>
                <w:color w:val="000000"/>
                <w:sz w:val="28"/>
                <w:szCs w:val="28"/>
              </w:rPr>
            </w:pPr>
            <w:proofErr w:type="spellStart"/>
            <w:r w:rsidRPr="000436E8">
              <w:rPr>
                <w:rFonts w:ascii="Times New Roman" w:hAnsi="Times New Roman" w:cs="Times New Roman"/>
                <w:b/>
                <w:color w:val="000000"/>
                <w:sz w:val="28"/>
                <w:szCs w:val="28"/>
              </w:rPr>
              <w:t>Số</w:t>
            </w:r>
            <w:proofErr w:type="spellEnd"/>
            <w:r w:rsidRPr="000436E8">
              <w:rPr>
                <w:rFonts w:ascii="Times New Roman" w:hAnsi="Times New Roman" w:cs="Times New Roman"/>
                <w:b/>
                <w:color w:val="000000"/>
                <w:sz w:val="28"/>
                <w:szCs w:val="28"/>
              </w:rPr>
              <w:t xml:space="preserve"> Test</w:t>
            </w:r>
          </w:p>
          <w:p w14:paraId="72B1FDE4" w14:textId="77777777" w:rsidR="00D76193" w:rsidRPr="000436E8" w:rsidRDefault="00D76193">
            <w:pPr>
              <w:pBdr>
                <w:top w:val="nil"/>
                <w:left w:val="nil"/>
                <w:bottom w:val="nil"/>
                <w:right w:val="nil"/>
                <w:between w:val="nil"/>
              </w:pBdr>
              <w:spacing w:line="275" w:lineRule="auto"/>
              <w:rPr>
                <w:rFonts w:ascii="Times New Roman" w:hAnsi="Times New Roman" w:cs="Times New Roman"/>
                <w:b/>
                <w:color w:val="000000"/>
                <w:sz w:val="28"/>
                <w:szCs w:val="28"/>
              </w:rPr>
            </w:pPr>
            <w:r w:rsidRPr="000436E8">
              <w:rPr>
                <w:rFonts w:ascii="Times New Roman" w:hAnsi="Times New Roman" w:cs="Times New Roman"/>
                <w:b/>
                <w:color w:val="000000"/>
                <w:sz w:val="28"/>
                <w:szCs w:val="28"/>
              </w:rPr>
              <w:t>Case</w:t>
            </w:r>
          </w:p>
        </w:tc>
        <w:tc>
          <w:tcPr>
            <w:tcW w:w="1984" w:type="dxa"/>
            <w:shd w:val="clear" w:color="auto" w:fill="FFE499"/>
          </w:tcPr>
          <w:p w14:paraId="31660C8A" w14:textId="77777777" w:rsidR="00D76193" w:rsidRPr="000436E8" w:rsidRDefault="00D76193">
            <w:pPr>
              <w:pBdr>
                <w:top w:val="nil"/>
                <w:left w:val="nil"/>
                <w:bottom w:val="nil"/>
                <w:right w:val="nil"/>
                <w:between w:val="nil"/>
              </w:pBdr>
              <w:spacing w:before="207"/>
              <w:rPr>
                <w:rFonts w:ascii="Times New Roman" w:hAnsi="Times New Roman" w:cs="Times New Roman"/>
                <w:b/>
                <w:color w:val="000000"/>
                <w:sz w:val="28"/>
                <w:szCs w:val="28"/>
              </w:rPr>
            </w:pPr>
            <w:r w:rsidRPr="000436E8">
              <w:rPr>
                <w:rFonts w:ascii="Times New Roman" w:hAnsi="Times New Roman" w:cs="Times New Roman"/>
                <w:b/>
                <w:color w:val="000000"/>
                <w:sz w:val="28"/>
                <w:szCs w:val="28"/>
              </w:rPr>
              <w:t xml:space="preserve">     </w:t>
            </w:r>
            <w:proofErr w:type="spellStart"/>
            <w:r w:rsidRPr="000436E8">
              <w:rPr>
                <w:rFonts w:ascii="Times New Roman" w:hAnsi="Times New Roman" w:cs="Times New Roman"/>
                <w:b/>
                <w:color w:val="000000"/>
                <w:sz w:val="28"/>
                <w:szCs w:val="28"/>
              </w:rPr>
              <w:t>Kết</w:t>
            </w:r>
            <w:proofErr w:type="spellEnd"/>
            <w:r w:rsidRPr="000436E8">
              <w:rPr>
                <w:rFonts w:ascii="Times New Roman" w:hAnsi="Times New Roman" w:cs="Times New Roman"/>
                <w:b/>
                <w:color w:val="000000"/>
                <w:sz w:val="28"/>
                <w:szCs w:val="28"/>
              </w:rPr>
              <w:t xml:space="preserve"> </w:t>
            </w:r>
            <w:proofErr w:type="spellStart"/>
            <w:r w:rsidRPr="000436E8">
              <w:rPr>
                <w:rFonts w:ascii="Times New Roman" w:hAnsi="Times New Roman" w:cs="Times New Roman"/>
                <w:b/>
                <w:color w:val="000000"/>
                <w:sz w:val="28"/>
                <w:szCs w:val="28"/>
              </w:rPr>
              <w:t>quả</w:t>
            </w:r>
            <w:proofErr w:type="spellEnd"/>
          </w:p>
        </w:tc>
      </w:tr>
      <w:tr w:rsidR="00D76193" w:rsidRPr="000436E8" w14:paraId="1AE47A6B" w14:textId="77777777" w:rsidTr="63369D94">
        <w:trPr>
          <w:trHeight w:val="414"/>
        </w:trPr>
        <w:tc>
          <w:tcPr>
            <w:tcW w:w="2825" w:type="dxa"/>
          </w:tcPr>
          <w:p w14:paraId="023DB1F7" w14:textId="77777777" w:rsidR="00D76193" w:rsidRPr="000436E8" w:rsidRDefault="00D76193">
            <w:pPr>
              <w:pBdr>
                <w:top w:val="nil"/>
                <w:left w:val="nil"/>
                <w:bottom w:val="nil"/>
                <w:right w:val="nil"/>
                <w:between w:val="nil"/>
              </w:pBdr>
              <w:spacing w:before="1"/>
              <w:ind w:left="107"/>
              <w:rPr>
                <w:rFonts w:ascii="Times New Roman" w:hAnsi="Times New Roman" w:cs="Times New Roman"/>
                <w:color w:val="000000"/>
                <w:sz w:val="28"/>
                <w:szCs w:val="28"/>
              </w:rPr>
            </w:pPr>
            <w:proofErr w:type="spellStart"/>
            <w:r w:rsidRPr="000436E8">
              <w:rPr>
                <w:rFonts w:ascii="Times New Roman" w:hAnsi="Times New Roman" w:cs="Times New Roman"/>
                <w:color w:val="000000"/>
                <w:sz w:val="28"/>
                <w:szCs w:val="28"/>
              </w:rPr>
              <w:t>Đăng</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nhập</w:t>
            </w:r>
            <w:proofErr w:type="spellEnd"/>
            <w:r w:rsidRPr="000436E8">
              <w:rPr>
                <w:rFonts w:ascii="Times New Roman" w:hAnsi="Times New Roman" w:cs="Times New Roman"/>
                <w:color w:val="000000"/>
                <w:sz w:val="28"/>
                <w:szCs w:val="28"/>
              </w:rPr>
              <w:t xml:space="preserve"> </w:t>
            </w:r>
          </w:p>
        </w:tc>
        <w:tc>
          <w:tcPr>
            <w:tcW w:w="1418" w:type="dxa"/>
          </w:tcPr>
          <w:p w14:paraId="13E0F560" w14:textId="77777777" w:rsidR="00D76193" w:rsidRPr="000436E8" w:rsidRDefault="00D76193">
            <w:pPr>
              <w:pBdr>
                <w:top w:val="nil"/>
                <w:left w:val="nil"/>
                <w:bottom w:val="nil"/>
                <w:right w:val="nil"/>
                <w:between w:val="nil"/>
              </w:pBdr>
              <w:spacing w:before="1"/>
              <w:ind w:left="-107" w:right="-111"/>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25/11/2023</w:t>
            </w:r>
          </w:p>
        </w:tc>
        <w:tc>
          <w:tcPr>
            <w:tcW w:w="2126" w:type="dxa"/>
          </w:tcPr>
          <w:p w14:paraId="38321089" w14:textId="6EC6D2C8" w:rsidR="00D76193" w:rsidRPr="000436E8" w:rsidRDefault="00ED26EB">
            <w:pPr>
              <w:pBdr>
                <w:top w:val="nil"/>
                <w:left w:val="nil"/>
                <w:bottom w:val="nil"/>
                <w:right w:val="nil"/>
                <w:between w:val="nil"/>
              </w:pBdr>
              <w:spacing w:line="276" w:lineRule="auto"/>
              <w:rPr>
                <w:rFonts w:ascii="Times New Roman" w:hAnsi="Times New Roman" w:cs="Times New Roman"/>
                <w:color w:val="000000"/>
                <w:sz w:val="28"/>
                <w:szCs w:val="28"/>
              </w:rPr>
            </w:pPr>
            <w:r>
              <w:rPr>
                <w:rFonts w:ascii="Times New Roman" w:hAnsi="Times New Roman" w:cs="Times New Roman"/>
                <w:color w:val="000000" w:themeColor="text1"/>
                <w:sz w:val="28"/>
                <w:szCs w:val="28"/>
              </w:rPr>
              <w:t>Nguyễn Trọng Nghĩa</w:t>
            </w:r>
          </w:p>
        </w:tc>
        <w:tc>
          <w:tcPr>
            <w:tcW w:w="1134" w:type="dxa"/>
          </w:tcPr>
          <w:p w14:paraId="73B12C23" w14:textId="0DFB9392" w:rsidR="00D76193" w:rsidRPr="000436E8" w:rsidRDefault="00D76193">
            <w:pPr>
              <w:pBdr>
                <w:top w:val="nil"/>
                <w:left w:val="nil"/>
                <w:bottom w:val="nil"/>
                <w:right w:val="nil"/>
                <w:between w:val="nil"/>
              </w:pBdr>
              <w:spacing w:before="1"/>
              <w:ind w:left="180"/>
              <w:rPr>
                <w:rFonts w:ascii="Times New Roman" w:hAnsi="Times New Roman" w:cs="Times New Roman"/>
                <w:color w:val="000000"/>
                <w:sz w:val="28"/>
                <w:szCs w:val="28"/>
              </w:rPr>
            </w:pPr>
            <w:r w:rsidRPr="4D7B898C">
              <w:rPr>
                <w:rFonts w:ascii="Times New Roman" w:hAnsi="Times New Roman" w:cs="Times New Roman"/>
                <w:color w:val="000000" w:themeColor="text1"/>
                <w:sz w:val="28"/>
                <w:szCs w:val="28"/>
              </w:rPr>
              <w:t xml:space="preserve">  </w:t>
            </w:r>
            <w:r w:rsidR="00685D46">
              <w:rPr>
                <w:rFonts w:ascii="Times New Roman" w:hAnsi="Times New Roman" w:cs="Times New Roman"/>
                <w:color w:val="000000" w:themeColor="text1"/>
                <w:sz w:val="28"/>
                <w:szCs w:val="28"/>
              </w:rPr>
              <w:t>10</w:t>
            </w:r>
          </w:p>
        </w:tc>
        <w:tc>
          <w:tcPr>
            <w:tcW w:w="1984" w:type="dxa"/>
          </w:tcPr>
          <w:p w14:paraId="6EF728C8" w14:textId="0948EB28" w:rsidR="00D76193" w:rsidRPr="000436E8" w:rsidRDefault="00685D46">
            <w:pPr>
              <w:pBdr>
                <w:top w:val="nil"/>
                <w:left w:val="nil"/>
                <w:bottom w:val="nil"/>
                <w:right w:val="nil"/>
                <w:between w:val="nil"/>
              </w:pBdr>
              <w:spacing w:before="1"/>
              <w:ind w:left="107"/>
              <w:rPr>
                <w:rFonts w:ascii="Times New Roman" w:hAnsi="Times New Roman" w:cs="Times New Roman"/>
                <w:color w:val="000000"/>
                <w:sz w:val="28"/>
                <w:szCs w:val="28"/>
              </w:rPr>
            </w:pPr>
            <w:r>
              <w:rPr>
                <w:rFonts w:ascii="Times New Roman" w:hAnsi="Times New Roman" w:cs="Times New Roman"/>
                <w:color w:val="000000" w:themeColor="text1"/>
                <w:sz w:val="28"/>
                <w:szCs w:val="28"/>
              </w:rPr>
              <w:t>0</w:t>
            </w:r>
            <w:r w:rsidR="00D76193" w:rsidRPr="7B87D39C">
              <w:rPr>
                <w:rFonts w:ascii="Times New Roman" w:hAnsi="Times New Roman" w:cs="Times New Roman"/>
                <w:color w:val="000000" w:themeColor="text1"/>
                <w:sz w:val="28"/>
                <w:szCs w:val="28"/>
              </w:rPr>
              <w:t xml:space="preserve"> Fail, </w:t>
            </w:r>
            <w:r w:rsidR="008D300D">
              <w:rPr>
                <w:rFonts w:ascii="Times New Roman" w:hAnsi="Times New Roman" w:cs="Times New Roman"/>
                <w:color w:val="000000" w:themeColor="text1"/>
                <w:sz w:val="28"/>
                <w:szCs w:val="28"/>
              </w:rPr>
              <w:t>10</w:t>
            </w:r>
            <w:r w:rsidR="002B765A" w:rsidRPr="7B87D39C">
              <w:rPr>
                <w:rFonts w:ascii="Times New Roman" w:hAnsi="Times New Roman" w:cs="Times New Roman"/>
                <w:color w:val="000000" w:themeColor="text1"/>
                <w:sz w:val="28"/>
                <w:szCs w:val="28"/>
              </w:rPr>
              <w:t xml:space="preserve"> </w:t>
            </w:r>
            <w:r w:rsidR="00D76193" w:rsidRPr="7B87D39C">
              <w:rPr>
                <w:rFonts w:ascii="Times New Roman" w:hAnsi="Times New Roman" w:cs="Times New Roman"/>
                <w:color w:val="000000" w:themeColor="text1"/>
                <w:sz w:val="28"/>
                <w:szCs w:val="28"/>
              </w:rPr>
              <w:t>Pass</w:t>
            </w:r>
          </w:p>
        </w:tc>
      </w:tr>
      <w:tr w:rsidR="008D300D" w:rsidRPr="000436E8" w14:paraId="30265EE0" w14:textId="77777777" w:rsidTr="63369D94">
        <w:trPr>
          <w:trHeight w:val="414"/>
        </w:trPr>
        <w:tc>
          <w:tcPr>
            <w:tcW w:w="2825" w:type="dxa"/>
          </w:tcPr>
          <w:p w14:paraId="4A394BC8" w14:textId="4CBFFDC6"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Đăng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Nhập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Bằng</w:t>
            </w:r>
            <w:proofErr w:type="spellEnd"/>
            <w:r>
              <w:rPr>
                <w:rFonts w:ascii="Times New Roman" w:hAnsi="Times New Roman" w:cs="Times New Roman"/>
                <w:color w:val="000000"/>
                <w:sz w:val="28"/>
                <w:szCs w:val="28"/>
              </w:rPr>
              <w:t xml:space="preserve"> Google</w:t>
            </w:r>
          </w:p>
        </w:tc>
        <w:tc>
          <w:tcPr>
            <w:tcW w:w="1418" w:type="dxa"/>
          </w:tcPr>
          <w:p w14:paraId="131D0CED" w14:textId="6365D645" w:rsidR="008D300D" w:rsidRPr="000436E8" w:rsidRDefault="008D300D" w:rsidP="008D300D">
            <w:pPr>
              <w:pBdr>
                <w:top w:val="nil"/>
                <w:left w:val="nil"/>
                <w:bottom w:val="nil"/>
                <w:right w:val="nil"/>
                <w:between w:val="nil"/>
              </w:pBdr>
              <w:spacing w:before="1"/>
              <w:ind w:left="-107" w:right="-111"/>
              <w:rPr>
                <w:rFonts w:ascii="Times New Roman" w:hAnsi="Times New Roman" w:cs="Times New Roman"/>
                <w:color w:val="000000"/>
                <w:sz w:val="28"/>
                <w:szCs w:val="28"/>
                <w:shd w:val="clear" w:color="auto" w:fill="FFFFFF"/>
              </w:rPr>
            </w:pPr>
            <w:r w:rsidRPr="000436E8">
              <w:rPr>
                <w:rFonts w:ascii="Times New Roman" w:hAnsi="Times New Roman" w:cs="Times New Roman"/>
                <w:color w:val="000000"/>
                <w:sz w:val="28"/>
                <w:szCs w:val="28"/>
                <w:shd w:val="clear" w:color="auto" w:fill="FFFFFF"/>
              </w:rPr>
              <w:t>25/11/2023</w:t>
            </w:r>
          </w:p>
        </w:tc>
        <w:tc>
          <w:tcPr>
            <w:tcW w:w="2126" w:type="dxa"/>
          </w:tcPr>
          <w:p w14:paraId="5C85AEB2" w14:textId="1FCFCB04" w:rsidR="008D300D" w:rsidRDefault="008D300D" w:rsidP="008D300D">
            <w:pPr>
              <w:pBdr>
                <w:top w:val="nil"/>
                <w:left w:val="nil"/>
                <w:bottom w:val="nil"/>
                <w:right w:val="nil"/>
                <w:between w:val="nil"/>
              </w:pBd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La Thanh Phúc</w:t>
            </w:r>
          </w:p>
        </w:tc>
        <w:tc>
          <w:tcPr>
            <w:tcW w:w="1134" w:type="dxa"/>
          </w:tcPr>
          <w:p w14:paraId="0F8BD143" w14:textId="224EF4F9" w:rsidR="008D300D" w:rsidRPr="4D7B898C" w:rsidRDefault="008D300D" w:rsidP="008D300D">
            <w:pPr>
              <w:pBdr>
                <w:top w:val="nil"/>
                <w:left w:val="nil"/>
                <w:bottom w:val="nil"/>
                <w:right w:val="nil"/>
                <w:between w:val="nil"/>
              </w:pBdr>
              <w:spacing w:before="1"/>
              <w:ind w:left="1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4D7B898C">
              <w:rPr>
                <w:rFonts w:ascii="Times New Roman" w:hAnsi="Times New Roman" w:cs="Times New Roman"/>
                <w:color w:val="000000" w:themeColor="text1"/>
                <w:sz w:val="28"/>
                <w:szCs w:val="28"/>
              </w:rPr>
              <w:t>50</w:t>
            </w:r>
          </w:p>
        </w:tc>
        <w:tc>
          <w:tcPr>
            <w:tcW w:w="1984" w:type="dxa"/>
          </w:tcPr>
          <w:p w14:paraId="01E7AEB7" w14:textId="6C4222FA" w:rsidR="008D300D" w:rsidRPr="7B87D39C" w:rsidRDefault="008D300D" w:rsidP="008D300D">
            <w:pPr>
              <w:pBdr>
                <w:top w:val="nil"/>
                <w:left w:val="nil"/>
                <w:bottom w:val="nil"/>
                <w:right w:val="nil"/>
                <w:between w:val="nil"/>
              </w:pBdr>
              <w:spacing w:before="1"/>
              <w:ind w:left="107"/>
              <w:rPr>
                <w:rFonts w:ascii="Times New Roman" w:hAnsi="Times New Roman" w:cs="Times New Roman"/>
                <w:color w:val="000000" w:themeColor="text1"/>
                <w:sz w:val="28"/>
                <w:szCs w:val="28"/>
              </w:rPr>
            </w:pPr>
            <w:r w:rsidRPr="7B87D39C">
              <w:rPr>
                <w:rFonts w:ascii="Times New Roman" w:hAnsi="Times New Roman" w:cs="Times New Roman"/>
                <w:color w:val="000000" w:themeColor="text1"/>
                <w:sz w:val="28"/>
                <w:szCs w:val="28"/>
              </w:rPr>
              <w:t xml:space="preserve">0 Fail, </w:t>
            </w:r>
            <w:r>
              <w:rPr>
                <w:rFonts w:ascii="Times New Roman" w:hAnsi="Times New Roman" w:cs="Times New Roman"/>
                <w:color w:val="000000" w:themeColor="text1"/>
                <w:sz w:val="28"/>
                <w:szCs w:val="28"/>
              </w:rPr>
              <w:t>50</w:t>
            </w:r>
            <w:r w:rsidRPr="7B87D39C">
              <w:rPr>
                <w:rFonts w:ascii="Times New Roman" w:hAnsi="Times New Roman" w:cs="Times New Roman"/>
                <w:color w:val="000000" w:themeColor="text1"/>
                <w:sz w:val="28"/>
                <w:szCs w:val="28"/>
              </w:rPr>
              <w:t xml:space="preserve"> Pass</w:t>
            </w:r>
          </w:p>
        </w:tc>
      </w:tr>
      <w:tr w:rsidR="008D300D" w:rsidRPr="000436E8" w14:paraId="2690136E" w14:textId="77777777" w:rsidTr="63369D94">
        <w:trPr>
          <w:trHeight w:val="414"/>
        </w:trPr>
        <w:tc>
          <w:tcPr>
            <w:tcW w:w="2825" w:type="dxa"/>
          </w:tcPr>
          <w:p w14:paraId="4A3914CA" w14:textId="7777777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proofErr w:type="spellStart"/>
            <w:r w:rsidRPr="000436E8">
              <w:rPr>
                <w:rFonts w:ascii="Times New Roman" w:hAnsi="Times New Roman" w:cs="Times New Roman"/>
                <w:color w:val="000000"/>
                <w:sz w:val="28"/>
                <w:szCs w:val="28"/>
              </w:rPr>
              <w:t>Đăng</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kí</w:t>
            </w:r>
            <w:proofErr w:type="spellEnd"/>
            <w:r w:rsidRPr="000436E8">
              <w:rPr>
                <w:rFonts w:ascii="Times New Roman" w:hAnsi="Times New Roman" w:cs="Times New Roman"/>
                <w:color w:val="000000"/>
                <w:sz w:val="28"/>
                <w:szCs w:val="28"/>
              </w:rPr>
              <w:t xml:space="preserve"> </w:t>
            </w:r>
          </w:p>
        </w:tc>
        <w:tc>
          <w:tcPr>
            <w:tcW w:w="1418" w:type="dxa"/>
          </w:tcPr>
          <w:p w14:paraId="0ADF72E3" w14:textId="77777777" w:rsidR="008D300D" w:rsidRPr="000436E8" w:rsidRDefault="008D300D" w:rsidP="008D300D">
            <w:pPr>
              <w:pBdr>
                <w:top w:val="nil"/>
                <w:left w:val="nil"/>
                <w:bottom w:val="nil"/>
                <w:right w:val="nil"/>
                <w:between w:val="nil"/>
              </w:pBdr>
              <w:spacing w:before="1"/>
              <w:ind w:left="-107" w:right="-111"/>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25/11/2023</w:t>
            </w:r>
          </w:p>
        </w:tc>
        <w:tc>
          <w:tcPr>
            <w:tcW w:w="2126" w:type="dxa"/>
          </w:tcPr>
          <w:p w14:paraId="3947185A" w14:textId="71F4F7C2" w:rsidR="008D300D" w:rsidRPr="000436E8" w:rsidRDefault="008D300D" w:rsidP="008D300D">
            <w:pPr>
              <w:spacing w:after="0" w:line="276" w:lineRule="auto"/>
              <w:rPr>
                <w:rFonts w:ascii="Times New Roman" w:hAnsi="Times New Roman" w:cs="Times New Roman"/>
                <w:color w:val="000000" w:themeColor="text1"/>
                <w:sz w:val="28"/>
                <w:szCs w:val="28"/>
              </w:rPr>
            </w:pPr>
            <w:r w:rsidRPr="63369D94">
              <w:rPr>
                <w:rFonts w:ascii="Times New Roman" w:hAnsi="Times New Roman" w:cs="Times New Roman"/>
                <w:color w:val="000000" w:themeColor="text1"/>
                <w:sz w:val="28"/>
                <w:szCs w:val="28"/>
              </w:rPr>
              <w:t>La Thanh Phúc</w:t>
            </w:r>
          </w:p>
        </w:tc>
        <w:tc>
          <w:tcPr>
            <w:tcW w:w="1134" w:type="dxa"/>
          </w:tcPr>
          <w:p w14:paraId="777DFCC6" w14:textId="7BA3FCCE" w:rsidR="008D300D" w:rsidRPr="000436E8" w:rsidRDefault="008D300D" w:rsidP="008D300D">
            <w:pPr>
              <w:pBdr>
                <w:top w:val="nil"/>
                <w:left w:val="nil"/>
                <w:bottom w:val="nil"/>
                <w:right w:val="nil"/>
                <w:between w:val="nil"/>
              </w:pBdr>
              <w:spacing w:before="1"/>
              <w:ind w:left="180"/>
              <w:rPr>
                <w:rFonts w:ascii="Times New Roman" w:hAnsi="Times New Roman" w:cs="Times New Roman"/>
                <w:color w:val="000000"/>
                <w:sz w:val="28"/>
                <w:szCs w:val="28"/>
              </w:rPr>
            </w:pPr>
            <w:r w:rsidRPr="7B87D39C">
              <w:rPr>
                <w:rFonts w:ascii="Times New Roman" w:hAnsi="Times New Roman" w:cs="Times New Roman"/>
                <w:color w:val="000000" w:themeColor="text1"/>
                <w:sz w:val="28"/>
                <w:szCs w:val="28"/>
              </w:rPr>
              <w:t xml:space="preserve">  50</w:t>
            </w:r>
          </w:p>
        </w:tc>
        <w:tc>
          <w:tcPr>
            <w:tcW w:w="1984" w:type="dxa"/>
          </w:tcPr>
          <w:p w14:paraId="37572E18" w14:textId="50CBBB79"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7B87D39C">
              <w:rPr>
                <w:rFonts w:ascii="Times New Roman" w:hAnsi="Times New Roman" w:cs="Times New Roman"/>
                <w:color w:val="000000" w:themeColor="text1"/>
                <w:sz w:val="28"/>
                <w:szCs w:val="28"/>
              </w:rPr>
              <w:t>16 Fail, 34 Pass</w:t>
            </w:r>
          </w:p>
        </w:tc>
      </w:tr>
      <w:tr w:rsidR="008D300D" w:rsidRPr="000436E8" w14:paraId="3719EDA9" w14:textId="77777777" w:rsidTr="63369D94">
        <w:trPr>
          <w:trHeight w:val="414"/>
        </w:trPr>
        <w:tc>
          <w:tcPr>
            <w:tcW w:w="2825" w:type="dxa"/>
          </w:tcPr>
          <w:p w14:paraId="00462C18" w14:textId="7777777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proofErr w:type="spellStart"/>
            <w:r w:rsidRPr="000436E8">
              <w:rPr>
                <w:rFonts w:ascii="Times New Roman" w:hAnsi="Times New Roman" w:cs="Times New Roman"/>
                <w:color w:val="000000"/>
                <w:sz w:val="28"/>
                <w:szCs w:val="28"/>
              </w:rPr>
              <w:t>Quên</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mật</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khẩu</w:t>
            </w:r>
            <w:proofErr w:type="spellEnd"/>
            <w:r w:rsidRPr="000436E8">
              <w:rPr>
                <w:rFonts w:ascii="Times New Roman" w:hAnsi="Times New Roman" w:cs="Times New Roman"/>
                <w:color w:val="000000"/>
                <w:sz w:val="28"/>
                <w:szCs w:val="28"/>
              </w:rPr>
              <w:t xml:space="preserve"> </w:t>
            </w:r>
          </w:p>
        </w:tc>
        <w:tc>
          <w:tcPr>
            <w:tcW w:w="1418" w:type="dxa"/>
          </w:tcPr>
          <w:p w14:paraId="1F1652FD" w14:textId="77777777" w:rsidR="008D300D" w:rsidRPr="000436E8" w:rsidRDefault="008D300D" w:rsidP="008D300D">
            <w:pPr>
              <w:pBdr>
                <w:top w:val="nil"/>
                <w:left w:val="nil"/>
                <w:bottom w:val="nil"/>
                <w:right w:val="nil"/>
                <w:between w:val="nil"/>
              </w:pBdr>
              <w:spacing w:before="1"/>
              <w:ind w:left="-107" w:right="-111"/>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25/11/2023</w:t>
            </w:r>
          </w:p>
        </w:tc>
        <w:tc>
          <w:tcPr>
            <w:tcW w:w="2126" w:type="dxa"/>
          </w:tcPr>
          <w:p w14:paraId="5AE8AC95" w14:textId="71F4F7C2" w:rsidR="008D300D" w:rsidRPr="000436E8" w:rsidRDefault="008D300D" w:rsidP="008D300D">
            <w:pPr>
              <w:spacing w:after="0" w:line="276" w:lineRule="auto"/>
              <w:rPr>
                <w:rFonts w:ascii="Times New Roman" w:hAnsi="Times New Roman" w:cs="Times New Roman"/>
                <w:color w:val="000000" w:themeColor="text1"/>
                <w:sz w:val="28"/>
                <w:szCs w:val="28"/>
              </w:rPr>
            </w:pPr>
            <w:r w:rsidRPr="63369D94">
              <w:rPr>
                <w:rFonts w:ascii="Times New Roman" w:hAnsi="Times New Roman" w:cs="Times New Roman"/>
                <w:color w:val="000000" w:themeColor="text1"/>
                <w:sz w:val="28"/>
                <w:szCs w:val="28"/>
              </w:rPr>
              <w:t>La Thanh Phúc</w:t>
            </w:r>
          </w:p>
          <w:p w14:paraId="367A6537" w14:textId="4CAF1472" w:rsidR="008D300D" w:rsidRPr="000436E8" w:rsidRDefault="008D300D" w:rsidP="008D300D">
            <w:pPr>
              <w:pBdr>
                <w:top w:val="nil"/>
                <w:left w:val="nil"/>
                <w:bottom w:val="nil"/>
                <w:right w:val="nil"/>
                <w:between w:val="nil"/>
              </w:pBdr>
              <w:spacing w:line="276" w:lineRule="auto"/>
              <w:rPr>
                <w:rFonts w:ascii="Times New Roman" w:hAnsi="Times New Roman" w:cs="Times New Roman"/>
                <w:color w:val="000000"/>
                <w:sz w:val="28"/>
                <w:szCs w:val="28"/>
              </w:rPr>
            </w:pPr>
          </w:p>
        </w:tc>
        <w:tc>
          <w:tcPr>
            <w:tcW w:w="1134" w:type="dxa"/>
          </w:tcPr>
          <w:p w14:paraId="1089C4C7" w14:textId="2F1E945D" w:rsidR="008D300D" w:rsidRPr="000436E8" w:rsidRDefault="008D300D" w:rsidP="008D300D">
            <w:pPr>
              <w:pBdr>
                <w:top w:val="nil"/>
                <w:left w:val="nil"/>
                <w:bottom w:val="nil"/>
                <w:right w:val="nil"/>
                <w:between w:val="nil"/>
              </w:pBdr>
              <w:spacing w:before="1"/>
              <w:ind w:left="180"/>
              <w:rPr>
                <w:rFonts w:ascii="Times New Roman" w:hAnsi="Times New Roman" w:cs="Times New Roman"/>
                <w:color w:val="000000"/>
                <w:sz w:val="28"/>
                <w:szCs w:val="28"/>
              </w:rPr>
            </w:pPr>
            <w:r w:rsidRPr="7B87D39C">
              <w:rPr>
                <w:rFonts w:ascii="Times New Roman" w:hAnsi="Times New Roman" w:cs="Times New Roman"/>
                <w:color w:val="000000" w:themeColor="text1"/>
                <w:sz w:val="28"/>
                <w:szCs w:val="28"/>
              </w:rPr>
              <w:t xml:space="preserve">  40</w:t>
            </w:r>
          </w:p>
        </w:tc>
        <w:tc>
          <w:tcPr>
            <w:tcW w:w="1984" w:type="dxa"/>
          </w:tcPr>
          <w:p w14:paraId="104EB8F3" w14:textId="541B8621"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7B87D39C">
              <w:rPr>
                <w:rFonts w:ascii="Times New Roman" w:hAnsi="Times New Roman" w:cs="Times New Roman"/>
                <w:color w:val="000000" w:themeColor="text1"/>
                <w:sz w:val="28"/>
                <w:szCs w:val="28"/>
              </w:rPr>
              <w:t xml:space="preserve">23 Fail, </w:t>
            </w:r>
            <w:r w:rsidRPr="6671A5D4">
              <w:rPr>
                <w:rFonts w:ascii="Times New Roman" w:hAnsi="Times New Roman" w:cs="Times New Roman"/>
                <w:color w:val="000000" w:themeColor="text1"/>
                <w:sz w:val="28"/>
                <w:szCs w:val="28"/>
              </w:rPr>
              <w:t>17</w:t>
            </w:r>
            <w:r w:rsidRPr="7B87D39C">
              <w:rPr>
                <w:rFonts w:ascii="Times New Roman" w:hAnsi="Times New Roman" w:cs="Times New Roman"/>
                <w:color w:val="000000" w:themeColor="text1"/>
                <w:sz w:val="28"/>
                <w:szCs w:val="28"/>
              </w:rPr>
              <w:t xml:space="preserve"> Pass</w:t>
            </w:r>
          </w:p>
        </w:tc>
      </w:tr>
      <w:tr w:rsidR="008D300D" w:rsidRPr="000436E8" w14:paraId="78F58906" w14:textId="77777777" w:rsidTr="63369D94">
        <w:trPr>
          <w:trHeight w:val="414"/>
        </w:trPr>
        <w:tc>
          <w:tcPr>
            <w:tcW w:w="2825" w:type="dxa"/>
          </w:tcPr>
          <w:p w14:paraId="7C88A8EA" w14:textId="4FBBB94F" w:rsidR="008D300D" w:rsidRPr="000436E8" w:rsidRDefault="2DCE28A1" w:rsidP="008D300D">
            <w:pPr>
              <w:pBdr>
                <w:top w:val="nil"/>
                <w:left w:val="nil"/>
                <w:bottom w:val="nil"/>
                <w:right w:val="nil"/>
                <w:between w:val="nil"/>
              </w:pBdr>
              <w:spacing w:before="1"/>
              <w:ind w:left="107"/>
              <w:rPr>
                <w:rFonts w:ascii="Times New Roman" w:hAnsi="Times New Roman" w:cs="Times New Roman"/>
                <w:color w:val="000000"/>
                <w:sz w:val="28"/>
                <w:szCs w:val="28"/>
              </w:rPr>
            </w:pPr>
            <w:r w:rsidRPr="2DCE28A1">
              <w:rPr>
                <w:rFonts w:ascii="Times New Roman" w:hAnsi="Times New Roman" w:cs="Times New Roman"/>
                <w:color w:val="000000" w:themeColor="text1"/>
                <w:sz w:val="28"/>
                <w:szCs w:val="28"/>
              </w:rPr>
              <w:t xml:space="preserve">Bán </w:t>
            </w:r>
            <w:proofErr w:type="spellStart"/>
            <w:r w:rsidRPr="2DCE28A1">
              <w:rPr>
                <w:rFonts w:ascii="Times New Roman" w:hAnsi="Times New Roman" w:cs="Times New Roman"/>
                <w:color w:val="000000" w:themeColor="text1"/>
                <w:sz w:val="28"/>
                <w:szCs w:val="28"/>
              </w:rPr>
              <w:t>hàng</w:t>
            </w:r>
            <w:proofErr w:type="spellEnd"/>
            <w:r w:rsidRPr="2DCE28A1">
              <w:rPr>
                <w:rFonts w:ascii="Times New Roman" w:hAnsi="Times New Roman" w:cs="Times New Roman"/>
                <w:color w:val="000000" w:themeColor="text1"/>
                <w:sz w:val="28"/>
                <w:szCs w:val="28"/>
              </w:rPr>
              <w:t xml:space="preserve"> </w:t>
            </w:r>
            <w:proofErr w:type="spellStart"/>
            <w:r w:rsidRPr="2DCE28A1">
              <w:rPr>
                <w:rFonts w:ascii="Times New Roman" w:hAnsi="Times New Roman" w:cs="Times New Roman"/>
                <w:color w:val="000000" w:themeColor="text1"/>
                <w:sz w:val="28"/>
                <w:szCs w:val="28"/>
              </w:rPr>
              <w:t>tại</w:t>
            </w:r>
            <w:proofErr w:type="spellEnd"/>
            <w:r w:rsidRPr="2DCE28A1">
              <w:rPr>
                <w:rFonts w:ascii="Times New Roman" w:hAnsi="Times New Roman" w:cs="Times New Roman"/>
                <w:color w:val="000000" w:themeColor="text1"/>
                <w:sz w:val="28"/>
                <w:szCs w:val="28"/>
              </w:rPr>
              <w:t xml:space="preserve"> </w:t>
            </w:r>
            <w:proofErr w:type="spellStart"/>
            <w:r w:rsidR="00956A32">
              <w:rPr>
                <w:rFonts w:ascii="Times New Roman" w:hAnsi="Times New Roman" w:cs="Times New Roman"/>
                <w:color w:val="000000" w:themeColor="text1"/>
                <w:sz w:val="28"/>
                <w:szCs w:val="28"/>
              </w:rPr>
              <w:t>quầy</w:t>
            </w:r>
            <w:proofErr w:type="spellEnd"/>
          </w:p>
        </w:tc>
        <w:tc>
          <w:tcPr>
            <w:tcW w:w="1418" w:type="dxa"/>
          </w:tcPr>
          <w:p w14:paraId="21C52533" w14:textId="7777777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05/12/2023</w:t>
            </w:r>
          </w:p>
        </w:tc>
        <w:tc>
          <w:tcPr>
            <w:tcW w:w="2126" w:type="dxa"/>
          </w:tcPr>
          <w:p w14:paraId="2330E9AD" w14:textId="68373294" w:rsidR="008D300D" w:rsidRPr="000436E8" w:rsidRDefault="008D300D" w:rsidP="008D300D">
            <w:pPr>
              <w:pBdr>
                <w:top w:val="nil"/>
                <w:left w:val="nil"/>
                <w:bottom w:val="nil"/>
                <w:right w:val="nil"/>
                <w:between w:val="nil"/>
              </w:pBdr>
              <w:spacing w:line="276" w:lineRule="auto"/>
              <w:rPr>
                <w:rFonts w:ascii="Times New Roman" w:hAnsi="Times New Roman" w:cs="Times New Roman"/>
                <w:color w:val="000000"/>
                <w:sz w:val="28"/>
                <w:szCs w:val="28"/>
              </w:rPr>
            </w:pPr>
            <w:r>
              <w:rPr>
                <w:rFonts w:ascii="Times New Roman" w:hAnsi="Times New Roman" w:cs="Times New Roman"/>
                <w:color w:val="000000"/>
                <w:sz w:val="28"/>
                <w:szCs w:val="28"/>
              </w:rPr>
              <w:t>Nguyễn Trọng Nghĩa</w:t>
            </w:r>
          </w:p>
        </w:tc>
        <w:tc>
          <w:tcPr>
            <w:tcW w:w="1134" w:type="dxa"/>
          </w:tcPr>
          <w:p w14:paraId="268144A7" w14:textId="7206E1F3" w:rsidR="008D300D" w:rsidRPr="000436E8" w:rsidRDefault="00885B45" w:rsidP="008D300D">
            <w:pPr>
              <w:pBdr>
                <w:top w:val="nil"/>
                <w:left w:val="nil"/>
                <w:bottom w:val="nil"/>
                <w:right w:val="nil"/>
                <w:between w:val="nil"/>
              </w:pBdr>
              <w:spacing w:before="1"/>
              <w:ind w:left="322"/>
              <w:rPr>
                <w:rFonts w:ascii="Times New Roman" w:hAnsi="Times New Roman" w:cs="Times New Roman"/>
                <w:color w:val="000000"/>
                <w:sz w:val="28"/>
                <w:szCs w:val="28"/>
              </w:rPr>
            </w:pPr>
            <w:r>
              <w:rPr>
                <w:rFonts w:ascii="Times New Roman" w:hAnsi="Times New Roman" w:cs="Times New Roman"/>
                <w:color w:val="000000" w:themeColor="text1"/>
                <w:sz w:val="28"/>
                <w:szCs w:val="28"/>
              </w:rPr>
              <w:t>1</w:t>
            </w:r>
            <w:r w:rsidR="00F039F8">
              <w:rPr>
                <w:rFonts w:ascii="Times New Roman" w:hAnsi="Times New Roman" w:cs="Times New Roman"/>
                <w:color w:val="000000" w:themeColor="text1"/>
                <w:sz w:val="28"/>
                <w:szCs w:val="28"/>
              </w:rPr>
              <w:t>24</w:t>
            </w:r>
          </w:p>
        </w:tc>
        <w:tc>
          <w:tcPr>
            <w:tcW w:w="1984" w:type="dxa"/>
          </w:tcPr>
          <w:p w14:paraId="483373FD" w14:textId="351B0FD6"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2DCE28A1">
              <w:rPr>
                <w:rFonts w:ascii="Times New Roman" w:hAnsi="Times New Roman" w:cs="Times New Roman"/>
                <w:color w:val="000000" w:themeColor="text1"/>
                <w:sz w:val="28"/>
                <w:szCs w:val="28"/>
              </w:rPr>
              <w:t xml:space="preserve">0 Fail, </w:t>
            </w:r>
            <w:r w:rsidR="00F039F8">
              <w:rPr>
                <w:rFonts w:ascii="Times New Roman" w:hAnsi="Times New Roman" w:cs="Times New Roman"/>
                <w:color w:val="000000" w:themeColor="text1"/>
                <w:sz w:val="28"/>
                <w:szCs w:val="28"/>
              </w:rPr>
              <w:t>124</w:t>
            </w:r>
            <w:r w:rsidRPr="2DCE28A1">
              <w:rPr>
                <w:rFonts w:ascii="Times New Roman" w:hAnsi="Times New Roman" w:cs="Times New Roman"/>
                <w:color w:val="000000" w:themeColor="text1"/>
                <w:sz w:val="28"/>
                <w:szCs w:val="28"/>
              </w:rPr>
              <w:t xml:space="preserve"> Pass</w:t>
            </w:r>
          </w:p>
        </w:tc>
      </w:tr>
      <w:tr w:rsidR="008D300D" w:rsidRPr="000436E8" w14:paraId="1BBA4258" w14:textId="77777777" w:rsidTr="63369D94">
        <w:trPr>
          <w:trHeight w:val="414"/>
        </w:trPr>
        <w:tc>
          <w:tcPr>
            <w:tcW w:w="2825" w:type="dxa"/>
          </w:tcPr>
          <w:p w14:paraId="3FD0B067" w14:textId="5DE0348C" w:rsidR="008D300D" w:rsidRPr="000436E8" w:rsidRDefault="1043DE28" w:rsidP="008D300D">
            <w:pPr>
              <w:pBdr>
                <w:top w:val="nil"/>
                <w:left w:val="nil"/>
                <w:bottom w:val="nil"/>
                <w:right w:val="nil"/>
                <w:between w:val="nil"/>
              </w:pBdr>
              <w:spacing w:before="1"/>
              <w:ind w:left="107"/>
              <w:rPr>
                <w:rFonts w:ascii="Times New Roman" w:hAnsi="Times New Roman" w:cs="Times New Roman"/>
                <w:color w:val="000000"/>
                <w:sz w:val="28"/>
                <w:szCs w:val="28"/>
              </w:rPr>
            </w:pPr>
            <w:r w:rsidRPr="1043DE28">
              <w:rPr>
                <w:rFonts w:ascii="Times New Roman" w:hAnsi="Times New Roman" w:cs="Times New Roman"/>
                <w:color w:val="000000" w:themeColor="text1"/>
                <w:sz w:val="28"/>
                <w:szCs w:val="28"/>
              </w:rPr>
              <w:t xml:space="preserve">Mua </w:t>
            </w:r>
            <w:proofErr w:type="spellStart"/>
            <w:r w:rsidRPr="1043DE28">
              <w:rPr>
                <w:rFonts w:ascii="Times New Roman" w:hAnsi="Times New Roman" w:cs="Times New Roman"/>
                <w:color w:val="000000" w:themeColor="text1"/>
                <w:sz w:val="28"/>
                <w:szCs w:val="28"/>
              </w:rPr>
              <w:t>hàng</w:t>
            </w:r>
            <w:proofErr w:type="spellEnd"/>
            <w:r w:rsidRPr="1043DE28">
              <w:rPr>
                <w:rFonts w:ascii="Times New Roman" w:hAnsi="Times New Roman" w:cs="Times New Roman"/>
                <w:color w:val="000000" w:themeColor="text1"/>
                <w:sz w:val="28"/>
                <w:szCs w:val="28"/>
              </w:rPr>
              <w:t xml:space="preserve"> online</w:t>
            </w:r>
          </w:p>
        </w:tc>
        <w:tc>
          <w:tcPr>
            <w:tcW w:w="1418" w:type="dxa"/>
          </w:tcPr>
          <w:p w14:paraId="440C3C41" w14:textId="7777777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05/12/2023</w:t>
            </w:r>
          </w:p>
        </w:tc>
        <w:tc>
          <w:tcPr>
            <w:tcW w:w="2126" w:type="dxa"/>
          </w:tcPr>
          <w:p w14:paraId="2470657A" w14:textId="4D08A945" w:rsidR="008D300D" w:rsidRPr="000436E8" w:rsidRDefault="008D300D" w:rsidP="008D300D">
            <w:pPr>
              <w:pBdr>
                <w:top w:val="nil"/>
                <w:left w:val="nil"/>
                <w:bottom w:val="nil"/>
                <w:right w:val="nil"/>
                <w:between w:val="nil"/>
              </w:pBdr>
              <w:spacing w:line="276" w:lineRule="auto"/>
              <w:rPr>
                <w:rFonts w:ascii="Times New Roman" w:hAnsi="Times New Roman" w:cs="Times New Roman"/>
                <w:color w:val="000000"/>
                <w:sz w:val="28"/>
                <w:szCs w:val="28"/>
              </w:rPr>
            </w:pPr>
            <w:r>
              <w:rPr>
                <w:rFonts w:ascii="Times New Roman" w:hAnsi="Times New Roman" w:cs="Times New Roman"/>
                <w:color w:val="000000"/>
                <w:sz w:val="28"/>
                <w:szCs w:val="28"/>
              </w:rPr>
              <w:t>Nguyễn Trọng Nghĩa</w:t>
            </w:r>
          </w:p>
        </w:tc>
        <w:tc>
          <w:tcPr>
            <w:tcW w:w="1134" w:type="dxa"/>
          </w:tcPr>
          <w:p w14:paraId="06F1C753" w14:textId="49FC4A97" w:rsidR="008D300D" w:rsidRPr="000436E8" w:rsidRDefault="00BB6FB9" w:rsidP="008D300D">
            <w:pPr>
              <w:pBdr>
                <w:top w:val="nil"/>
                <w:left w:val="nil"/>
                <w:bottom w:val="nil"/>
                <w:right w:val="nil"/>
                <w:between w:val="nil"/>
              </w:pBdr>
              <w:spacing w:before="1"/>
              <w:ind w:left="322"/>
              <w:rPr>
                <w:rFonts w:ascii="Times New Roman" w:hAnsi="Times New Roman" w:cs="Times New Roman"/>
                <w:color w:val="000000"/>
                <w:sz w:val="28"/>
                <w:szCs w:val="28"/>
              </w:rPr>
            </w:pPr>
            <w:r>
              <w:rPr>
                <w:rFonts w:ascii="Times New Roman" w:hAnsi="Times New Roman" w:cs="Times New Roman"/>
                <w:color w:val="000000" w:themeColor="text1"/>
                <w:sz w:val="28"/>
                <w:szCs w:val="28"/>
              </w:rPr>
              <w:t>80</w:t>
            </w:r>
          </w:p>
        </w:tc>
        <w:tc>
          <w:tcPr>
            <w:tcW w:w="1984" w:type="dxa"/>
          </w:tcPr>
          <w:p w14:paraId="04787201" w14:textId="4F687DA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1043DE28">
              <w:rPr>
                <w:rFonts w:ascii="Times New Roman" w:hAnsi="Times New Roman" w:cs="Times New Roman"/>
                <w:color w:val="000000" w:themeColor="text1"/>
                <w:sz w:val="28"/>
                <w:szCs w:val="28"/>
              </w:rPr>
              <w:t xml:space="preserve">0 Fail, </w:t>
            </w:r>
            <w:r w:rsidR="00BB6FB9">
              <w:rPr>
                <w:rFonts w:ascii="Times New Roman" w:hAnsi="Times New Roman" w:cs="Times New Roman"/>
                <w:color w:val="000000" w:themeColor="text1"/>
                <w:sz w:val="28"/>
                <w:szCs w:val="28"/>
              </w:rPr>
              <w:t>80</w:t>
            </w:r>
            <w:r w:rsidRPr="1043DE28">
              <w:rPr>
                <w:rFonts w:ascii="Times New Roman" w:hAnsi="Times New Roman" w:cs="Times New Roman"/>
                <w:color w:val="000000" w:themeColor="text1"/>
                <w:sz w:val="28"/>
                <w:szCs w:val="28"/>
              </w:rPr>
              <w:t xml:space="preserve"> Pass</w:t>
            </w:r>
          </w:p>
        </w:tc>
      </w:tr>
      <w:tr w:rsidR="008D300D" w:rsidRPr="000436E8" w14:paraId="719B044D" w14:textId="77777777" w:rsidTr="63369D94">
        <w:trPr>
          <w:trHeight w:val="414"/>
        </w:trPr>
        <w:tc>
          <w:tcPr>
            <w:tcW w:w="2825" w:type="dxa"/>
          </w:tcPr>
          <w:p w14:paraId="26B5C6B0" w14:textId="7777777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000436E8">
              <w:rPr>
                <w:rFonts w:ascii="Times New Roman" w:hAnsi="Times New Roman" w:cs="Times New Roman"/>
                <w:color w:val="000000"/>
                <w:sz w:val="28"/>
                <w:szCs w:val="28"/>
              </w:rPr>
              <w:t xml:space="preserve">Quản </w:t>
            </w:r>
            <w:proofErr w:type="spellStart"/>
            <w:r w:rsidRPr="000436E8">
              <w:rPr>
                <w:rFonts w:ascii="Times New Roman" w:hAnsi="Times New Roman" w:cs="Times New Roman"/>
                <w:color w:val="000000"/>
                <w:sz w:val="28"/>
                <w:szCs w:val="28"/>
              </w:rPr>
              <w:t>lý</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sản</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phẩm</w:t>
            </w:r>
            <w:proofErr w:type="spellEnd"/>
            <w:r w:rsidRPr="000436E8">
              <w:rPr>
                <w:rFonts w:ascii="Times New Roman" w:hAnsi="Times New Roman" w:cs="Times New Roman"/>
                <w:color w:val="000000"/>
                <w:sz w:val="28"/>
                <w:szCs w:val="28"/>
              </w:rPr>
              <w:t xml:space="preserve"> admin</w:t>
            </w:r>
          </w:p>
        </w:tc>
        <w:tc>
          <w:tcPr>
            <w:tcW w:w="1418" w:type="dxa"/>
          </w:tcPr>
          <w:p w14:paraId="269409F5" w14:textId="77777777" w:rsidR="008D300D" w:rsidRPr="000436E8" w:rsidRDefault="008D300D" w:rsidP="008D300D">
            <w:pPr>
              <w:pBdr>
                <w:top w:val="nil"/>
                <w:left w:val="nil"/>
                <w:bottom w:val="nil"/>
                <w:right w:val="nil"/>
                <w:between w:val="nil"/>
              </w:pBdr>
              <w:spacing w:before="1"/>
              <w:ind w:left="-107" w:right="-111"/>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15/11/2023</w:t>
            </w:r>
          </w:p>
        </w:tc>
        <w:tc>
          <w:tcPr>
            <w:tcW w:w="2126" w:type="dxa"/>
          </w:tcPr>
          <w:p w14:paraId="184EC270" w14:textId="188D79CE" w:rsidR="008D300D" w:rsidRPr="000436E8" w:rsidRDefault="008D300D" w:rsidP="008D300D">
            <w:pPr>
              <w:spacing w:after="0" w:line="276" w:lineRule="auto"/>
            </w:pPr>
            <w:r w:rsidRPr="634515E4">
              <w:rPr>
                <w:rFonts w:ascii="Times New Roman" w:hAnsi="Times New Roman" w:cs="Times New Roman"/>
                <w:color w:val="000000" w:themeColor="text1"/>
                <w:sz w:val="28"/>
                <w:szCs w:val="28"/>
              </w:rPr>
              <w:t xml:space="preserve">Lê </w:t>
            </w:r>
            <w:proofErr w:type="spellStart"/>
            <w:r w:rsidRPr="634515E4">
              <w:rPr>
                <w:rFonts w:ascii="Times New Roman" w:hAnsi="Times New Roman" w:cs="Times New Roman"/>
                <w:color w:val="000000" w:themeColor="text1"/>
                <w:sz w:val="28"/>
                <w:szCs w:val="28"/>
              </w:rPr>
              <w:t>Thế</w:t>
            </w:r>
            <w:proofErr w:type="spellEnd"/>
            <w:r w:rsidRPr="634515E4">
              <w:rPr>
                <w:rFonts w:ascii="Times New Roman" w:hAnsi="Times New Roman" w:cs="Times New Roman"/>
                <w:color w:val="000000" w:themeColor="text1"/>
                <w:sz w:val="28"/>
                <w:szCs w:val="28"/>
              </w:rPr>
              <w:t xml:space="preserve"> Vinh</w:t>
            </w:r>
          </w:p>
        </w:tc>
        <w:tc>
          <w:tcPr>
            <w:tcW w:w="1134" w:type="dxa"/>
          </w:tcPr>
          <w:p w14:paraId="208612A3" w14:textId="0F3ECD80" w:rsidR="008D300D" w:rsidRPr="000436E8" w:rsidRDefault="73E9311A" w:rsidP="008D300D">
            <w:pPr>
              <w:pBdr>
                <w:top w:val="nil"/>
                <w:left w:val="nil"/>
                <w:bottom w:val="nil"/>
                <w:right w:val="nil"/>
                <w:between w:val="nil"/>
              </w:pBdr>
              <w:spacing w:before="1"/>
              <w:ind w:left="322"/>
              <w:rPr>
                <w:rFonts w:ascii="Times New Roman" w:hAnsi="Times New Roman" w:cs="Times New Roman"/>
                <w:color w:val="000000"/>
                <w:sz w:val="28"/>
                <w:szCs w:val="28"/>
              </w:rPr>
            </w:pPr>
            <w:r w:rsidRPr="73E9311A">
              <w:rPr>
                <w:rFonts w:ascii="Times New Roman" w:hAnsi="Times New Roman" w:cs="Times New Roman"/>
                <w:color w:val="000000" w:themeColor="text1"/>
                <w:sz w:val="28"/>
                <w:szCs w:val="28"/>
              </w:rPr>
              <w:t>131</w:t>
            </w:r>
          </w:p>
        </w:tc>
        <w:tc>
          <w:tcPr>
            <w:tcW w:w="1984" w:type="dxa"/>
          </w:tcPr>
          <w:p w14:paraId="5285C9C9" w14:textId="77393C81" w:rsidR="008D300D" w:rsidRPr="000436E8" w:rsidRDefault="2DA7B6E4" w:rsidP="008D300D">
            <w:pPr>
              <w:pBdr>
                <w:top w:val="nil"/>
                <w:left w:val="nil"/>
                <w:bottom w:val="nil"/>
                <w:right w:val="nil"/>
                <w:between w:val="nil"/>
              </w:pBdr>
              <w:spacing w:before="1"/>
              <w:ind w:left="107"/>
              <w:rPr>
                <w:rFonts w:ascii="Times New Roman" w:hAnsi="Times New Roman" w:cs="Times New Roman"/>
                <w:color w:val="000000"/>
                <w:sz w:val="28"/>
                <w:szCs w:val="28"/>
              </w:rPr>
            </w:pPr>
            <w:r w:rsidRPr="2DA7B6E4">
              <w:rPr>
                <w:rFonts w:ascii="Times New Roman" w:hAnsi="Times New Roman" w:cs="Times New Roman"/>
                <w:color w:val="000000" w:themeColor="text1"/>
                <w:sz w:val="28"/>
                <w:szCs w:val="28"/>
              </w:rPr>
              <w:t>74</w:t>
            </w:r>
            <w:r w:rsidR="008D300D" w:rsidRPr="73E9311A">
              <w:rPr>
                <w:rFonts w:ascii="Times New Roman" w:hAnsi="Times New Roman" w:cs="Times New Roman"/>
                <w:color w:val="000000" w:themeColor="text1"/>
                <w:sz w:val="28"/>
                <w:szCs w:val="28"/>
              </w:rPr>
              <w:t xml:space="preserve"> Fail, </w:t>
            </w:r>
            <w:r w:rsidRPr="2DA7B6E4">
              <w:rPr>
                <w:rFonts w:ascii="Times New Roman" w:hAnsi="Times New Roman" w:cs="Times New Roman"/>
                <w:color w:val="000000" w:themeColor="text1"/>
                <w:sz w:val="28"/>
                <w:szCs w:val="28"/>
              </w:rPr>
              <w:t>70</w:t>
            </w:r>
            <w:r w:rsidR="008D300D" w:rsidRPr="73E9311A">
              <w:rPr>
                <w:rFonts w:ascii="Times New Roman" w:hAnsi="Times New Roman" w:cs="Times New Roman"/>
                <w:color w:val="000000" w:themeColor="text1"/>
                <w:sz w:val="28"/>
                <w:szCs w:val="28"/>
              </w:rPr>
              <w:t xml:space="preserve"> Pass</w:t>
            </w:r>
          </w:p>
        </w:tc>
      </w:tr>
      <w:tr w:rsidR="008D300D" w:rsidRPr="000436E8" w14:paraId="10A52EBA" w14:textId="77777777" w:rsidTr="63369D94">
        <w:trPr>
          <w:trHeight w:val="414"/>
        </w:trPr>
        <w:tc>
          <w:tcPr>
            <w:tcW w:w="2825" w:type="dxa"/>
          </w:tcPr>
          <w:p w14:paraId="6141FBD6" w14:textId="7777777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000436E8">
              <w:rPr>
                <w:rFonts w:ascii="Times New Roman" w:hAnsi="Times New Roman" w:cs="Times New Roman"/>
                <w:color w:val="000000"/>
                <w:sz w:val="28"/>
                <w:szCs w:val="28"/>
              </w:rPr>
              <w:t xml:space="preserve">Quản </w:t>
            </w:r>
            <w:proofErr w:type="spellStart"/>
            <w:r w:rsidRPr="000436E8">
              <w:rPr>
                <w:rFonts w:ascii="Times New Roman" w:hAnsi="Times New Roman" w:cs="Times New Roman"/>
                <w:color w:val="000000"/>
                <w:sz w:val="28"/>
                <w:szCs w:val="28"/>
              </w:rPr>
              <w:t>lý</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hóa</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đơn</w:t>
            </w:r>
            <w:proofErr w:type="spellEnd"/>
            <w:r w:rsidRPr="000436E8">
              <w:rPr>
                <w:rFonts w:ascii="Times New Roman" w:hAnsi="Times New Roman" w:cs="Times New Roman"/>
                <w:color w:val="000000"/>
                <w:sz w:val="28"/>
                <w:szCs w:val="28"/>
              </w:rPr>
              <w:t xml:space="preserve"> admin</w:t>
            </w:r>
          </w:p>
        </w:tc>
        <w:tc>
          <w:tcPr>
            <w:tcW w:w="1418" w:type="dxa"/>
          </w:tcPr>
          <w:p w14:paraId="3B673E66" w14:textId="77777777" w:rsidR="008D300D" w:rsidRPr="000436E8" w:rsidRDefault="008D300D" w:rsidP="008D300D">
            <w:pPr>
              <w:pBdr>
                <w:top w:val="nil"/>
                <w:left w:val="nil"/>
                <w:bottom w:val="nil"/>
                <w:right w:val="nil"/>
                <w:between w:val="nil"/>
              </w:pBdr>
              <w:spacing w:before="1"/>
              <w:ind w:left="-107" w:right="-111"/>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15/11/2023</w:t>
            </w:r>
            <w:r w:rsidRPr="000436E8">
              <w:rPr>
                <w:rFonts w:ascii="Times New Roman" w:hAnsi="Times New Roman" w:cs="Times New Roman"/>
                <w:color w:val="000000"/>
                <w:sz w:val="28"/>
                <w:szCs w:val="28"/>
              </w:rPr>
              <w:t xml:space="preserve"> </w:t>
            </w:r>
          </w:p>
        </w:tc>
        <w:tc>
          <w:tcPr>
            <w:tcW w:w="2126" w:type="dxa"/>
          </w:tcPr>
          <w:p w14:paraId="02D199FD" w14:textId="03AD6F59" w:rsidR="008D300D" w:rsidRPr="000436E8" w:rsidRDefault="008D300D" w:rsidP="008D300D">
            <w:pPr>
              <w:spacing w:after="0" w:line="276" w:lineRule="auto"/>
            </w:pPr>
            <w:r w:rsidRPr="634515E4">
              <w:rPr>
                <w:rFonts w:ascii="Times New Roman" w:hAnsi="Times New Roman" w:cs="Times New Roman"/>
                <w:color w:val="000000" w:themeColor="text1"/>
                <w:sz w:val="28"/>
                <w:szCs w:val="28"/>
              </w:rPr>
              <w:t>Nguyễn Trọng Nghĩa</w:t>
            </w:r>
          </w:p>
        </w:tc>
        <w:tc>
          <w:tcPr>
            <w:tcW w:w="1134" w:type="dxa"/>
          </w:tcPr>
          <w:p w14:paraId="3E0D2499" w14:textId="51761A59" w:rsidR="008D300D" w:rsidRPr="000436E8" w:rsidRDefault="00992F66" w:rsidP="008D300D">
            <w:pPr>
              <w:pBdr>
                <w:top w:val="nil"/>
                <w:left w:val="nil"/>
                <w:bottom w:val="nil"/>
                <w:right w:val="nil"/>
                <w:between w:val="nil"/>
              </w:pBdr>
              <w:spacing w:before="1"/>
              <w:ind w:left="322"/>
              <w:rPr>
                <w:rFonts w:ascii="Times New Roman" w:hAnsi="Times New Roman" w:cs="Times New Roman"/>
                <w:color w:val="000000"/>
                <w:sz w:val="28"/>
                <w:szCs w:val="28"/>
              </w:rPr>
            </w:pPr>
            <w:r>
              <w:rPr>
                <w:rFonts w:ascii="Times New Roman" w:hAnsi="Times New Roman" w:cs="Times New Roman"/>
                <w:color w:val="000000" w:themeColor="text1"/>
                <w:sz w:val="28"/>
                <w:szCs w:val="28"/>
              </w:rPr>
              <w:t>1</w:t>
            </w:r>
            <w:r w:rsidR="004F6CAD">
              <w:rPr>
                <w:rFonts w:ascii="Times New Roman" w:hAnsi="Times New Roman" w:cs="Times New Roman"/>
                <w:color w:val="000000" w:themeColor="text1"/>
                <w:sz w:val="28"/>
                <w:szCs w:val="28"/>
              </w:rPr>
              <w:t>36</w:t>
            </w:r>
          </w:p>
        </w:tc>
        <w:tc>
          <w:tcPr>
            <w:tcW w:w="1984" w:type="dxa"/>
          </w:tcPr>
          <w:p w14:paraId="1941E970" w14:textId="09C9A496" w:rsidR="008D300D" w:rsidRPr="000436E8" w:rsidRDefault="1043DE28" w:rsidP="008D300D">
            <w:pPr>
              <w:pBdr>
                <w:top w:val="nil"/>
                <w:left w:val="nil"/>
                <w:bottom w:val="nil"/>
                <w:right w:val="nil"/>
                <w:between w:val="nil"/>
              </w:pBdr>
              <w:spacing w:before="1"/>
              <w:ind w:left="107"/>
              <w:rPr>
                <w:rFonts w:ascii="Times New Roman" w:hAnsi="Times New Roman" w:cs="Times New Roman"/>
                <w:color w:val="000000"/>
                <w:sz w:val="28"/>
                <w:szCs w:val="28"/>
              </w:rPr>
            </w:pPr>
            <w:r w:rsidRPr="1043DE28">
              <w:rPr>
                <w:rFonts w:ascii="Times New Roman" w:hAnsi="Times New Roman" w:cs="Times New Roman"/>
                <w:color w:val="000000" w:themeColor="text1"/>
                <w:sz w:val="28"/>
                <w:szCs w:val="28"/>
              </w:rPr>
              <w:t>0</w:t>
            </w:r>
            <w:r w:rsidR="008D300D" w:rsidRPr="1043DE28">
              <w:rPr>
                <w:rFonts w:ascii="Times New Roman" w:hAnsi="Times New Roman" w:cs="Times New Roman"/>
                <w:color w:val="000000" w:themeColor="text1"/>
                <w:sz w:val="28"/>
                <w:szCs w:val="28"/>
              </w:rPr>
              <w:t xml:space="preserve"> Fail, </w:t>
            </w:r>
            <w:r w:rsidR="004F6CAD">
              <w:rPr>
                <w:rFonts w:ascii="Times New Roman" w:hAnsi="Times New Roman" w:cs="Times New Roman"/>
                <w:color w:val="000000" w:themeColor="text1"/>
                <w:sz w:val="28"/>
                <w:szCs w:val="28"/>
              </w:rPr>
              <w:t>136</w:t>
            </w:r>
            <w:r w:rsidR="008D300D" w:rsidRPr="1043DE28">
              <w:rPr>
                <w:rFonts w:ascii="Times New Roman" w:hAnsi="Times New Roman" w:cs="Times New Roman"/>
                <w:color w:val="000000" w:themeColor="text1"/>
                <w:sz w:val="28"/>
                <w:szCs w:val="28"/>
              </w:rPr>
              <w:t xml:space="preserve"> Pass</w:t>
            </w:r>
          </w:p>
        </w:tc>
      </w:tr>
      <w:tr w:rsidR="008D300D" w:rsidRPr="000436E8" w14:paraId="4C37C58C" w14:textId="77777777" w:rsidTr="63369D94">
        <w:trPr>
          <w:trHeight w:val="414"/>
        </w:trPr>
        <w:tc>
          <w:tcPr>
            <w:tcW w:w="2825" w:type="dxa"/>
          </w:tcPr>
          <w:p w14:paraId="0DCD2A7A" w14:textId="0CA13666"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2E7725AA">
              <w:rPr>
                <w:rFonts w:ascii="Times New Roman" w:hAnsi="Times New Roman" w:cs="Times New Roman"/>
                <w:color w:val="000000" w:themeColor="text1"/>
                <w:sz w:val="28"/>
                <w:szCs w:val="28"/>
              </w:rPr>
              <w:t xml:space="preserve">Quản </w:t>
            </w:r>
            <w:proofErr w:type="spellStart"/>
            <w:r w:rsidRPr="2E7725AA">
              <w:rPr>
                <w:rFonts w:ascii="Times New Roman" w:hAnsi="Times New Roman" w:cs="Times New Roman"/>
                <w:color w:val="000000" w:themeColor="text1"/>
                <w:sz w:val="28"/>
                <w:szCs w:val="28"/>
              </w:rPr>
              <w:t>lý</w:t>
            </w:r>
            <w:proofErr w:type="spellEnd"/>
            <w:r w:rsidRPr="2E7725AA">
              <w:rPr>
                <w:rFonts w:ascii="Times New Roman" w:hAnsi="Times New Roman" w:cs="Times New Roman"/>
                <w:color w:val="000000" w:themeColor="text1"/>
                <w:sz w:val="28"/>
                <w:szCs w:val="28"/>
              </w:rPr>
              <w:t xml:space="preserve"> </w:t>
            </w:r>
            <w:proofErr w:type="spellStart"/>
            <w:r w:rsidRPr="18D7A17C">
              <w:rPr>
                <w:rFonts w:ascii="Times New Roman" w:hAnsi="Times New Roman" w:cs="Times New Roman"/>
                <w:color w:val="000000" w:themeColor="text1"/>
                <w:sz w:val="28"/>
                <w:szCs w:val="28"/>
              </w:rPr>
              <w:t>giảm</w:t>
            </w:r>
            <w:proofErr w:type="spellEnd"/>
            <w:r w:rsidRPr="18D7A17C">
              <w:rPr>
                <w:rFonts w:ascii="Times New Roman" w:hAnsi="Times New Roman" w:cs="Times New Roman"/>
                <w:color w:val="000000" w:themeColor="text1"/>
                <w:sz w:val="28"/>
                <w:szCs w:val="28"/>
              </w:rPr>
              <w:t xml:space="preserve"> </w:t>
            </w:r>
            <w:proofErr w:type="spellStart"/>
            <w:r w:rsidRPr="18D7A17C">
              <w:rPr>
                <w:rFonts w:ascii="Times New Roman" w:hAnsi="Times New Roman" w:cs="Times New Roman"/>
                <w:color w:val="000000" w:themeColor="text1"/>
                <w:sz w:val="28"/>
                <w:szCs w:val="28"/>
              </w:rPr>
              <w:t>giá</w:t>
            </w:r>
            <w:proofErr w:type="spellEnd"/>
            <w:r w:rsidRPr="2E7725AA">
              <w:rPr>
                <w:rFonts w:ascii="Times New Roman" w:hAnsi="Times New Roman" w:cs="Times New Roman"/>
                <w:color w:val="000000" w:themeColor="text1"/>
                <w:sz w:val="28"/>
                <w:szCs w:val="28"/>
              </w:rPr>
              <w:t xml:space="preserve"> admin</w:t>
            </w:r>
          </w:p>
        </w:tc>
        <w:tc>
          <w:tcPr>
            <w:tcW w:w="1418" w:type="dxa"/>
          </w:tcPr>
          <w:p w14:paraId="12E33555" w14:textId="77777777" w:rsidR="008D300D" w:rsidRPr="000436E8" w:rsidRDefault="008D300D" w:rsidP="008D300D">
            <w:pPr>
              <w:pBdr>
                <w:top w:val="nil"/>
                <w:left w:val="nil"/>
                <w:bottom w:val="nil"/>
                <w:right w:val="nil"/>
                <w:between w:val="nil"/>
              </w:pBdr>
              <w:spacing w:before="1"/>
              <w:ind w:left="-107" w:right="-111"/>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10/11/2023</w:t>
            </w:r>
          </w:p>
        </w:tc>
        <w:tc>
          <w:tcPr>
            <w:tcW w:w="2126" w:type="dxa"/>
          </w:tcPr>
          <w:p w14:paraId="3181BB65" w14:textId="61397C18" w:rsidR="008D300D" w:rsidRPr="000436E8" w:rsidRDefault="008D300D" w:rsidP="008D300D">
            <w:pPr>
              <w:pBdr>
                <w:top w:val="nil"/>
                <w:left w:val="nil"/>
                <w:bottom w:val="nil"/>
                <w:right w:val="nil"/>
                <w:between w:val="nil"/>
              </w:pBdr>
              <w:spacing w:line="276" w:lineRule="auto"/>
              <w:rPr>
                <w:rFonts w:ascii="Times New Roman" w:hAnsi="Times New Roman" w:cs="Times New Roman"/>
                <w:color w:val="000000"/>
                <w:sz w:val="28"/>
                <w:szCs w:val="28"/>
              </w:rPr>
            </w:pPr>
            <w:r w:rsidRPr="3DB6DCC3">
              <w:rPr>
                <w:rFonts w:ascii="Times New Roman" w:hAnsi="Times New Roman" w:cs="Times New Roman"/>
                <w:color w:val="000000" w:themeColor="text1"/>
                <w:sz w:val="28"/>
                <w:szCs w:val="28"/>
              </w:rPr>
              <w:t xml:space="preserve">Trần Hoàng Long </w:t>
            </w:r>
          </w:p>
        </w:tc>
        <w:tc>
          <w:tcPr>
            <w:tcW w:w="1134" w:type="dxa"/>
          </w:tcPr>
          <w:p w14:paraId="58FEF066" w14:textId="17B5863F" w:rsidR="008D300D" w:rsidRPr="000436E8" w:rsidRDefault="008D300D" w:rsidP="008D300D">
            <w:pPr>
              <w:pBdr>
                <w:top w:val="nil"/>
                <w:left w:val="nil"/>
                <w:bottom w:val="nil"/>
                <w:right w:val="nil"/>
                <w:between w:val="nil"/>
              </w:pBdr>
              <w:spacing w:before="1"/>
              <w:ind w:left="322"/>
              <w:rPr>
                <w:rFonts w:ascii="Times New Roman" w:hAnsi="Times New Roman" w:cs="Times New Roman"/>
                <w:color w:val="000000"/>
                <w:sz w:val="28"/>
                <w:szCs w:val="28"/>
              </w:rPr>
            </w:pPr>
            <w:r w:rsidRPr="6467381A">
              <w:rPr>
                <w:rFonts w:ascii="Times New Roman" w:hAnsi="Times New Roman" w:cs="Times New Roman"/>
                <w:color w:val="000000" w:themeColor="text1"/>
                <w:sz w:val="28"/>
                <w:szCs w:val="28"/>
              </w:rPr>
              <w:t>17</w:t>
            </w:r>
          </w:p>
        </w:tc>
        <w:tc>
          <w:tcPr>
            <w:tcW w:w="1984" w:type="dxa"/>
          </w:tcPr>
          <w:p w14:paraId="475969AC" w14:textId="4A8E8214"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6467381A">
              <w:rPr>
                <w:rFonts w:ascii="Times New Roman" w:hAnsi="Times New Roman" w:cs="Times New Roman"/>
                <w:color w:val="000000" w:themeColor="text1"/>
                <w:sz w:val="28"/>
                <w:szCs w:val="28"/>
              </w:rPr>
              <w:t xml:space="preserve">0 Fail, </w:t>
            </w:r>
            <w:r w:rsidRPr="706D8809">
              <w:rPr>
                <w:rFonts w:ascii="Times New Roman" w:hAnsi="Times New Roman" w:cs="Times New Roman"/>
                <w:color w:val="000000" w:themeColor="text1"/>
                <w:sz w:val="28"/>
                <w:szCs w:val="28"/>
              </w:rPr>
              <w:t>17</w:t>
            </w:r>
            <w:r w:rsidRPr="6467381A">
              <w:rPr>
                <w:rFonts w:ascii="Times New Roman" w:hAnsi="Times New Roman" w:cs="Times New Roman"/>
                <w:color w:val="000000" w:themeColor="text1"/>
                <w:sz w:val="28"/>
                <w:szCs w:val="28"/>
              </w:rPr>
              <w:t xml:space="preserve"> Pass</w:t>
            </w:r>
          </w:p>
        </w:tc>
      </w:tr>
      <w:tr w:rsidR="008D300D" w:rsidRPr="000436E8" w14:paraId="79458C4E" w14:textId="77777777" w:rsidTr="63369D94">
        <w:trPr>
          <w:trHeight w:val="414"/>
        </w:trPr>
        <w:tc>
          <w:tcPr>
            <w:tcW w:w="2825" w:type="dxa"/>
          </w:tcPr>
          <w:p w14:paraId="17AC9B07" w14:textId="7777777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000436E8">
              <w:rPr>
                <w:rFonts w:ascii="Times New Roman" w:hAnsi="Times New Roman" w:cs="Times New Roman"/>
                <w:color w:val="000000"/>
                <w:sz w:val="28"/>
                <w:szCs w:val="28"/>
              </w:rPr>
              <w:t xml:space="preserve">Quản </w:t>
            </w:r>
            <w:proofErr w:type="spellStart"/>
            <w:r w:rsidRPr="000436E8">
              <w:rPr>
                <w:rFonts w:ascii="Times New Roman" w:hAnsi="Times New Roman" w:cs="Times New Roman"/>
                <w:color w:val="000000"/>
                <w:sz w:val="28"/>
                <w:szCs w:val="28"/>
              </w:rPr>
              <w:t>lý</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khách</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hàng</w:t>
            </w:r>
            <w:proofErr w:type="spellEnd"/>
            <w:r w:rsidRPr="000436E8">
              <w:rPr>
                <w:rFonts w:ascii="Times New Roman" w:hAnsi="Times New Roman" w:cs="Times New Roman"/>
                <w:color w:val="000000"/>
                <w:sz w:val="28"/>
                <w:szCs w:val="28"/>
              </w:rPr>
              <w:t xml:space="preserve"> admin</w:t>
            </w:r>
          </w:p>
        </w:tc>
        <w:tc>
          <w:tcPr>
            <w:tcW w:w="1418" w:type="dxa"/>
          </w:tcPr>
          <w:p w14:paraId="53C4086D" w14:textId="77777777" w:rsidR="008D300D" w:rsidRPr="000436E8" w:rsidRDefault="008D300D" w:rsidP="008D300D">
            <w:pPr>
              <w:pBdr>
                <w:top w:val="nil"/>
                <w:left w:val="nil"/>
                <w:bottom w:val="nil"/>
                <w:right w:val="nil"/>
                <w:between w:val="nil"/>
              </w:pBdr>
              <w:spacing w:before="1"/>
              <w:ind w:left="-107" w:right="-111"/>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30/10/2023</w:t>
            </w:r>
          </w:p>
        </w:tc>
        <w:tc>
          <w:tcPr>
            <w:tcW w:w="2126" w:type="dxa"/>
          </w:tcPr>
          <w:p w14:paraId="22840FDF" w14:textId="7A6449D5" w:rsidR="008D300D" w:rsidRPr="000436E8" w:rsidRDefault="008D300D" w:rsidP="008D300D">
            <w:pPr>
              <w:spacing w:after="0" w:line="276" w:lineRule="auto"/>
            </w:pPr>
            <w:r w:rsidRPr="57182167">
              <w:rPr>
                <w:rFonts w:ascii="Times New Roman" w:hAnsi="Times New Roman" w:cs="Times New Roman"/>
                <w:color w:val="000000" w:themeColor="text1"/>
                <w:sz w:val="28"/>
                <w:szCs w:val="28"/>
              </w:rPr>
              <w:t>La Thanh Phúc</w:t>
            </w:r>
          </w:p>
        </w:tc>
        <w:tc>
          <w:tcPr>
            <w:tcW w:w="1134" w:type="dxa"/>
          </w:tcPr>
          <w:p w14:paraId="3F61A26C" w14:textId="048C5D5B" w:rsidR="008D300D" w:rsidRPr="000436E8" w:rsidRDefault="1B13A03F" w:rsidP="008D300D">
            <w:pPr>
              <w:pBdr>
                <w:top w:val="nil"/>
                <w:left w:val="nil"/>
                <w:bottom w:val="nil"/>
                <w:right w:val="nil"/>
                <w:between w:val="nil"/>
              </w:pBdr>
              <w:spacing w:before="1"/>
              <w:ind w:left="322"/>
              <w:rPr>
                <w:rFonts w:ascii="Times New Roman" w:hAnsi="Times New Roman" w:cs="Times New Roman"/>
                <w:color w:val="000000"/>
                <w:sz w:val="28"/>
                <w:szCs w:val="28"/>
              </w:rPr>
            </w:pPr>
            <w:r w:rsidRPr="1B13A03F">
              <w:rPr>
                <w:rFonts w:ascii="Times New Roman" w:hAnsi="Times New Roman" w:cs="Times New Roman"/>
                <w:color w:val="000000" w:themeColor="text1"/>
                <w:sz w:val="28"/>
                <w:szCs w:val="28"/>
              </w:rPr>
              <w:t>119</w:t>
            </w:r>
          </w:p>
        </w:tc>
        <w:tc>
          <w:tcPr>
            <w:tcW w:w="1984" w:type="dxa"/>
          </w:tcPr>
          <w:p w14:paraId="1FA0DCDB" w14:textId="2C14CB49" w:rsidR="008D300D" w:rsidRPr="000436E8" w:rsidRDefault="1B13A03F" w:rsidP="008D300D">
            <w:pPr>
              <w:pBdr>
                <w:top w:val="nil"/>
                <w:left w:val="nil"/>
                <w:bottom w:val="nil"/>
                <w:right w:val="nil"/>
                <w:between w:val="nil"/>
              </w:pBdr>
              <w:spacing w:before="1"/>
              <w:ind w:left="107"/>
              <w:rPr>
                <w:rFonts w:ascii="Times New Roman" w:hAnsi="Times New Roman" w:cs="Times New Roman"/>
                <w:color w:val="000000"/>
                <w:sz w:val="28"/>
                <w:szCs w:val="28"/>
              </w:rPr>
            </w:pPr>
            <w:r w:rsidRPr="1B13A03F">
              <w:rPr>
                <w:rFonts w:ascii="Times New Roman" w:hAnsi="Times New Roman" w:cs="Times New Roman"/>
                <w:color w:val="000000" w:themeColor="text1"/>
                <w:sz w:val="28"/>
                <w:szCs w:val="28"/>
              </w:rPr>
              <w:t>82</w:t>
            </w:r>
            <w:r w:rsidR="008D300D" w:rsidRPr="7601977F">
              <w:rPr>
                <w:rFonts w:ascii="Times New Roman" w:hAnsi="Times New Roman" w:cs="Times New Roman"/>
                <w:color w:val="000000" w:themeColor="text1"/>
                <w:sz w:val="28"/>
                <w:szCs w:val="28"/>
              </w:rPr>
              <w:t xml:space="preserve"> Fail, </w:t>
            </w:r>
            <w:r w:rsidR="128DB044" w:rsidRPr="128DB044">
              <w:rPr>
                <w:rFonts w:ascii="Times New Roman" w:hAnsi="Times New Roman" w:cs="Times New Roman"/>
                <w:color w:val="000000" w:themeColor="text1"/>
                <w:sz w:val="28"/>
                <w:szCs w:val="28"/>
              </w:rPr>
              <w:t>37</w:t>
            </w:r>
            <w:r w:rsidR="008D300D" w:rsidRPr="7601977F">
              <w:rPr>
                <w:rFonts w:ascii="Times New Roman" w:hAnsi="Times New Roman" w:cs="Times New Roman"/>
                <w:color w:val="000000" w:themeColor="text1"/>
                <w:sz w:val="28"/>
                <w:szCs w:val="28"/>
              </w:rPr>
              <w:t xml:space="preserve"> Pass</w:t>
            </w:r>
          </w:p>
        </w:tc>
      </w:tr>
      <w:tr w:rsidR="008D300D" w:rsidRPr="000436E8" w14:paraId="672E9949" w14:textId="77777777" w:rsidTr="63369D94">
        <w:trPr>
          <w:trHeight w:val="414"/>
        </w:trPr>
        <w:tc>
          <w:tcPr>
            <w:tcW w:w="2825" w:type="dxa"/>
          </w:tcPr>
          <w:p w14:paraId="7C2488DD" w14:textId="7777777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000436E8">
              <w:rPr>
                <w:rFonts w:ascii="Times New Roman" w:hAnsi="Times New Roman" w:cs="Times New Roman"/>
                <w:color w:val="000000"/>
                <w:sz w:val="28"/>
                <w:szCs w:val="28"/>
              </w:rPr>
              <w:t xml:space="preserve">Quản </w:t>
            </w:r>
            <w:proofErr w:type="spellStart"/>
            <w:r w:rsidRPr="000436E8">
              <w:rPr>
                <w:rFonts w:ascii="Times New Roman" w:hAnsi="Times New Roman" w:cs="Times New Roman"/>
                <w:color w:val="000000"/>
                <w:sz w:val="28"/>
                <w:szCs w:val="28"/>
              </w:rPr>
              <w:t>lý</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nhân</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viên</w:t>
            </w:r>
            <w:proofErr w:type="spellEnd"/>
            <w:r w:rsidRPr="000436E8">
              <w:rPr>
                <w:rFonts w:ascii="Times New Roman" w:hAnsi="Times New Roman" w:cs="Times New Roman"/>
                <w:color w:val="000000"/>
                <w:sz w:val="28"/>
                <w:szCs w:val="28"/>
              </w:rPr>
              <w:t xml:space="preserve"> admin</w:t>
            </w:r>
          </w:p>
        </w:tc>
        <w:tc>
          <w:tcPr>
            <w:tcW w:w="1418" w:type="dxa"/>
          </w:tcPr>
          <w:p w14:paraId="20A3824B" w14:textId="77777777"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000436E8">
              <w:rPr>
                <w:rFonts w:ascii="Times New Roman" w:hAnsi="Times New Roman" w:cs="Times New Roman"/>
                <w:color w:val="000000"/>
                <w:sz w:val="28"/>
                <w:szCs w:val="28"/>
                <w:shd w:val="clear" w:color="auto" w:fill="FFFFFF"/>
              </w:rPr>
              <w:t>30/10/2023</w:t>
            </w:r>
          </w:p>
        </w:tc>
        <w:tc>
          <w:tcPr>
            <w:tcW w:w="2126" w:type="dxa"/>
          </w:tcPr>
          <w:p w14:paraId="3BCA4266" w14:textId="77ED49E7" w:rsidR="008D300D" w:rsidRPr="000436E8" w:rsidRDefault="008D300D" w:rsidP="008D300D">
            <w:pPr>
              <w:pBdr>
                <w:top w:val="nil"/>
                <w:left w:val="nil"/>
                <w:bottom w:val="nil"/>
                <w:right w:val="nil"/>
                <w:between w:val="nil"/>
              </w:pBdr>
              <w:spacing w:line="276" w:lineRule="auto"/>
              <w:rPr>
                <w:rFonts w:ascii="Times New Roman" w:hAnsi="Times New Roman" w:cs="Times New Roman"/>
                <w:color w:val="000000"/>
                <w:sz w:val="28"/>
                <w:szCs w:val="28"/>
              </w:rPr>
            </w:pPr>
            <w:r w:rsidRPr="57182167">
              <w:rPr>
                <w:rFonts w:ascii="Times New Roman" w:hAnsi="Times New Roman" w:cs="Times New Roman"/>
                <w:color w:val="000000" w:themeColor="text1"/>
                <w:sz w:val="28"/>
                <w:szCs w:val="28"/>
              </w:rPr>
              <w:t xml:space="preserve">Vũ </w:t>
            </w:r>
            <w:proofErr w:type="spellStart"/>
            <w:r w:rsidRPr="57182167">
              <w:rPr>
                <w:rFonts w:ascii="Times New Roman" w:hAnsi="Times New Roman" w:cs="Times New Roman"/>
                <w:color w:val="000000" w:themeColor="text1"/>
                <w:sz w:val="28"/>
                <w:szCs w:val="28"/>
              </w:rPr>
              <w:t>Đăng</w:t>
            </w:r>
            <w:proofErr w:type="spellEnd"/>
            <w:r w:rsidRPr="57182167">
              <w:rPr>
                <w:rFonts w:ascii="Times New Roman" w:hAnsi="Times New Roman" w:cs="Times New Roman"/>
                <w:color w:val="000000" w:themeColor="text1"/>
                <w:sz w:val="28"/>
                <w:szCs w:val="28"/>
              </w:rPr>
              <w:t xml:space="preserve"> Duy</w:t>
            </w:r>
          </w:p>
        </w:tc>
        <w:tc>
          <w:tcPr>
            <w:tcW w:w="1134" w:type="dxa"/>
          </w:tcPr>
          <w:p w14:paraId="59622403" w14:textId="06D0B73E" w:rsidR="008D300D" w:rsidRPr="000436E8" w:rsidRDefault="2DA7B6E4" w:rsidP="008D300D">
            <w:pPr>
              <w:pBdr>
                <w:top w:val="nil"/>
                <w:left w:val="nil"/>
                <w:bottom w:val="nil"/>
                <w:right w:val="nil"/>
                <w:between w:val="nil"/>
              </w:pBdr>
              <w:spacing w:before="1"/>
              <w:ind w:left="322"/>
              <w:rPr>
                <w:rFonts w:ascii="Times New Roman" w:hAnsi="Times New Roman" w:cs="Times New Roman"/>
                <w:color w:val="000000"/>
                <w:sz w:val="28"/>
                <w:szCs w:val="28"/>
              </w:rPr>
            </w:pPr>
            <w:r w:rsidRPr="2DA7B6E4">
              <w:rPr>
                <w:rFonts w:ascii="Times New Roman" w:hAnsi="Times New Roman" w:cs="Times New Roman"/>
                <w:color w:val="000000" w:themeColor="text1"/>
                <w:sz w:val="28"/>
                <w:szCs w:val="28"/>
              </w:rPr>
              <w:t>119</w:t>
            </w:r>
          </w:p>
        </w:tc>
        <w:tc>
          <w:tcPr>
            <w:tcW w:w="1984" w:type="dxa"/>
          </w:tcPr>
          <w:p w14:paraId="250C6294" w14:textId="27B48CE6" w:rsidR="008D300D" w:rsidRPr="000436E8" w:rsidRDefault="008D300D" w:rsidP="008D300D">
            <w:pPr>
              <w:pBdr>
                <w:top w:val="nil"/>
                <w:left w:val="nil"/>
                <w:bottom w:val="nil"/>
                <w:right w:val="nil"/>
                <w:between w:val="nil"/>
              </w:pBdr>
              <w:spacing w:before="1"/>
              <w:ind w:left="107"/>
              <w:rPr>
                <w:rFonts w:ascii="Times New Roman" w:hAnsi="Times New Roman" w:cs="Times New Roman"/>
                <w:color w:val="000000"/>
                <w:sz w:val="28"/>
                <w:szCs w:val="28"/>
              </w:rPr>
            </w:pPr>
            <w:r w:rsidRPr="57182167">
              <w:rPr>
                <w:rFonts w:ascii="Times New Roman" w:hAnsi="Times New Roman" w:cs="Times New Roman"/>
                <w:color w:val="000000" w:themeColor="text1"/>
                <w:sz w:val="28"/>
                <w:szCs w:val="28"/>
              </w:rPr>
              <w:t xml:space="preserve">82 Fail, </w:t>
            </w:r>
            <w:r w:rsidR="66B7A37A" w:rsidRPr="66B7A37A">
              <w:rPr>
                <w:rFonts w:ascii="Times New Roman" w:hAnsi="Times New Roman" w:cs="Times New Roman"/>
                <w:color w:val="000000" w:themeColor="text1"/>
                <w:sz w:val="28"/>
                <w:szCs w:val="28"/>
              </w:rPr>
              <w:t>129</w:t>
            </w:r>
            <w:r w:rsidRPr="57182167">
              <w:rPr>
                <w:rFonts w:ascii="Times New Roman" w:hAnsi="Times New Roman" w:cs="Times New Roman"/>
                <w:color w:val="000000" w:themeColor="text1"/>
                <w:sz w:val="28"/>
                <w:szCs w:val="28"/>
              </w:rPr>
              <w:t xml:space="preserve"> Pass</w:t>
            </w:r>
          </w:p>
        </w:tc>
      </w:tr>
      <w:tr w:rsidR="008D300D" w:rsidRPr="000436E8" w14:paraId="0397B1A9" w14:textId="77777777" w:rsidTr="63369D94">
        <w:trPr>
          <w:trHeight w:val="604"/>
        </w:trPr>
        <w:tc>
          <w:tcPr>
            <w:tcW w:w="6369" w:type="dxa"/>
            <w:gridSpan w:val="3"/>
          </w:tcPr>
          <w:p w14:paraId="47B69DFB" w14:textId="77777777" w:rsidR="008D300D" w:rsidRPr="000436E8" w:rsidRDefault="008D300D" w:rsidP="008D300D">
            <w:pPr>
              <w:pBdr>
                <w:top w:val="nil"/>
                <w:left w:val="nil"/>
                <w:bottom w:val="nil"/>
                <w:right w:val="nil"/>
                <w:between w:val="nil"/>
              </w:pBdr>
              <w:spacing w:before="94"/>
              <w:ind w:left="1782"/>
              <w:rPr>
                <w:rFonts w:ascii="Times New Roman" w:hAnsi="Times New Roman" w:cs="Times New Roman"/>
                <w:color w:val="000000"/>
                <w:sz w:val="28"/>
                <w:szCs w:val="28"/>
              </w:rPr>
            </w:pPr>
            <w:proofErr w:type="spellStart"/>
            <w:r w:rsidRPr="000436E8">
              <w:rPr>
                <w:rFonts w:ascii="Times New Roman" w:hAnsi="Times New Roman" w:cs="Times New Roman"/>
                <w:color w:val="000000"/>
                <w:sz w:val="28"/>
                <w:szCs w:val="28"/>
              </w:rPr>
              <w:t>Tổng</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số</w:t>
            </w:r>
            <w:proofErr w:type="spellEnd"/>
            <w:r w:rsidRPr="000436E8">
              <w:rPr>
                <w:rFonts w:ascii="Times New Roman" w:hAnsi="Times New Roman" w:cs="Times New Roman"/>
                <w:color w:val="000000"/>
                <w:sz w:val="28"/>
                <w:szCs w:val="28"/>
              </w:rPr>
              <w:t xml:space="preserve"> </w:t>
            </w:r>
            <w:proofErr w:type="spellStart"/>
            <w:r w:rsidRPr="000436E8">
              <w:rPr>
                <w:rFonts w:ascii="Times New Roman" w:hAnsi="Times New Roman" w:cs="Times New Roman"/>
                <w:color w:val="000000"/>
                <w:sz w:val="28"/>
                <w:szCs w:val="28"/>
              </w:rPr>
              <w:t>lượng</w:t>
            </w:r>
            <w:proofErr w:type="spellEnd"/>
            <w:r w:rsidRPr="000436E8">
              <w:rPr>
                <w:rFonts w:ascii="Times New Roman" w:hAnsi="Times New Roman" w:cs="Times New Roman"/>
                <w:color w:val="000000"/>
                <w:sz w:val="28"/>
                <w:szCs w:val="28"/>
              </w:rPr>
              <w:t xml:space="preserve"> test case</w:t>
            </w:r>
          </w:p>
        </w:tc>
        <w:tc>
          <w:tcPr>
            <w:tcW w:w="1134" w:type="dxa"/>
          </w:tcPr>
          <w:p w14:paraId="43D77502" w14:textId="77777777" w:rsidR="008D300D" w:rsidRPr="000436E8" w:rsidRDefault="008D300D" w:rsidP="008D300D">
            <w:pPr>
              <w:pBdr>
                <w:top w:val="nil"/>
                <w:left w:val="nil"/>
                <w:bottom w:val="nil"/>
                <w:right w:val="nil"/>
                <w:between w:val="nil"/>
              </w:pBdr>
              <w:spacing w:before="94"/>
              <w:ind w:left="180"/>
              <w:rPr>
                <w:rFonts w:ascii="Times New Roman" w:hAnsi="Times New Roman" w:cs="Times New Roman"/>
                <w:color w:val="000000"/>
                <w:sz w:val="28"/>
                <w:szCs w:val="28"/>
              </w:rPr>
            </w:pPr>
            <w:r w:rsidRPr="000436E8">
              <w:rPr>
                <w:rFonts w:ascii="Times New Roman" w:hAnsi="Times New Roman" w:cs="Times New Roman"/>
                <w:color w:val="000000"/>
                <w:sz w:val="28"/>
                <w:szCs w:val="28"/>
              </w:rPr>
              <w:t>1952</w:t>
            </w:r>
          </w:p>
        </w:tc>
        <w:tc>
          <w:tcPr>
            <w:tcW w:w="1984" w:type="dxa"/>
          </w:tcPr>
          <w:p w14:paraId="3BB0AADD" w14:textId="77777777" w:rsidR="008D300D" w:rsidRPr="000436E8" w:rsidRDefault="008D300D" w:rsidP="008D300D">
            <w:pPr>
              <w:pBdr>
                <w:top w:val="nil"/>
                <w:left w:val="nil"/>
                <w:bottom w:val="nil"/>
                <w:right w:val="nil"/>
                <w:between w:val="nil"/>
              </w:pBdr>
              <w:rPr>
                <w:rFonts w:ascii="Times New Roman" w:hAnsi="Times New Roman" w:cs="Times New Roman"/>
                <w:color w:val="000000"/>
                <w:sz w:val="28"/>
                <w:szCs w:val="28"/>
              </w:rPr>
            </w:pPr>
            <w:r w:rsidRPr="000436E8">
              <w:rPr>
                <w:rFonts w:ascii="Times New Roman" w:hAnsi="Times New Roman" w:cs="Times New Roman"/>
                <w:color w:val="000000"/>
                <w:sz w:val="28"/>
                <w:szCs w:val="28"/>
              </w:rPr>
              <w:t>32 Fail, 1920 Pass</w:t>
            </w:r>
          </w:p>
        </w:tc>
      </w:tr>
    </w:tbl>
    <w:p w14:paraId="0826DA75" w14:textId="11209B2A" w:rsidR="00217137" w:rsidRDefault="00FC40E9" w:rsidP="005E4451">
      <w:pPr>
        <w:pStyle w:val="ListParagraph"/>
        <w:tabs>
          <w:tab w:val="left" w:pos="360"/>
        </w:tabs>
        <w:spacing w:after="0" w:line="360" w:lineRule="auto"/>
        <w:outlineLvl w:val="1"/>
        <w:rPr>
          <w:rFonts w:ascii="Times New Roman" w:eastAsia="Times New Roman" w:hAnsi="Times New Roman" w:cs="Times New Roman"/>
          <w:b/>
          <w:sz w:val="28"/>
          <w:szCs w:val="28"/>
        </w:rPr>
      </w:pPr>
      <w:bookmarkStart w:id="2640" w:name="_Toc152974328"/>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bookmarkStart w:id="2641" w:name="_Toc153442212"/>
      <w:r w:rsidR="46E41A7B" w:rsidRPr="46E41A7B">
        <w:rPr>
          <w:rFonts w:ascii="Times New Roman" w:eastAsia="Times New Roman" w:hAnsi="Times New Roman" w:cs="Times New Roman"/>
          <w:b/>
          <w:bCs/>
          <w:sz w:val="28"/>
          <w:szCs w:val="28"/>
        </w:rPr>
        <w:t xml:space="preserve">&lt;LINK KIỂM THỬ: </w:t>
      </w:r>
      <w:hyperlink r:id="rId76">
        <w:r w:rsidR="46E41A7B" w:rsidRPr="46E41A7B">
          <w:rPr>
            <w:rStyle w:val="Hyperlink"/>
            <w:rFonts w:ascii="Times New Roman" w:eastAsia="Times New Roman" w:hAnsi="Times New Roman" w:cs="Times New Roman"/>
          </w:rPr>
          <w:t>TESTCASE_DATN_SD55.xlsx</w:t>
        </w:r>
      </w:hyperlink>
      <w:r w:rsidR="46E41A7B" w:rsidRPr="46E41A7B">
        <w:rPr>
          <w:rFonts w:ascii="Times New Roman" w:eastAsia="Times New Roman" w:hAnsi="Times New Roman" w:cs="Times New Roman"/>
          <w:b/>
          <w:bCs/>
          <w:sz w:val="28"/>
          <w:szCs w:val="28"/>
        </w:rPr>
        <w:t>&gt;</w:t>
      </w:r>
      <w:bookmarkEnd w:id="2640"/>
      <w:bookmarkEnd w:id="2641"/>
    </w:p>
    <w:p w14:paraId="0F0C6444" w14:textId="3E2AEC5D" w:rsidR="00543FDC" w:rsidRDefault="00217137" w:rsidP="0021713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051EC10" w14:textId="09D7BF89" w:rsidR="00217137" w:rsidRPr="002C0D8D" w:rsidRDefault="00217137" w:rsidP="002C0D8D">
      <w:pPr>
        <w:pStyle w:val="Heading1"/>
        <w:jc w:val="center"/>
        <w:rPr>
          <w:rFonts w:ascii="Times New Roman" w:hAnsi="Times New Roman" w:cs="Times New Roman"/>
          <w:b/>
          <w:bCs/>
          <w:color w:val="auto"/>
          <w:sz w:val="36"/>
          <w:szCs w:val="36"/>
        </w:rPr>
      </w:pPr>
      <w:bookmarkStart w:id="2642" w:name="_Toc153442213"/>
      <w:proofErr w:type="spellStart"/>
      <w:r w:rsidRPr="002C0D8D">
        <w:rPr>
          <w:rFonts w:ascii="Times New Roman" w:hAnsi="Times New Roman" w:cs="Times New Roman"/>
          <w:b/>
          <w:bCs/>
          <w:color w:val="auto"/>
          <w:sz w:val="36"/>
          <w:szCs w:val="36"/>
        </w:rPr>
        <w:t>Phần</w:t>
      </w:r>
      <w:proofErr w:type="spellEnd"/>
      <w:r w:rsidRPr="002C0D8D">
        <w:rPr>
          <w:rFonts w:ascii="Times New Roman" w:hAnsi="Times New Roman" w:cs="Times New Roman"/>
          <w:b/>
          <w:bCs/>
          <w:color w:val="auto"/>
          <w:sz w:val="36"/>
          <w:szCs w:val="36"/>
        </w:rPr>
        <w:t xml:space="preserve"> 6</w:t>
      </w:r>
      <w:r w:rsidR="007E3DB0" w:rsidRPr="002C0D8D">
        <w:rPr>
          <w:rFonts w:ascii="Times New Roman" w:hAnsi="Times New Roman" w:cs="Times New Roman"/>
          <w:b/>
          <w:bCs/>
          <w:color w:val="auto"/>
          <w:sz w:val="36"/>
          <w:szCs w:val="36"/>
        </w:rPr>
        <w:t xml:space="preserve">: </w:t>
      </w:r>
      <w:proofErr w:type="spellStart"/>
      <w:r w:rsidR="002C0D8D" w:rsidRPr="002C0D8D">
        <w:rPr>
          <w:rFonts w:ascii="Times New Roman" w:hAnsi="Times New Roman" w:cs="Times New Roman"/>
          <w:b/>
          <w:bCs/>
          <w:color w:val="auto"/>
          <w:sz w:val="36"/>
          <w:szCs w:val="36"/>
        </w:rPr>
        <w:t>Tổng</w:t>
      </w:r>
      <w:proofErr w:type="spellEnd"/>
      <w:r w:rsidR="002C0D8D" w:rsidRPr="002C0D8D">
        <w:rPr>
          <w:rFonts w:ascii="Times New Roman" w:hAnsi="Times New Roman" w:cs="Times New Roman"/>
          <w:b/>
          <w:bCs/>
          <w:color w:val="auto"/>
          <w:sz w:val="36"/>
          <w:szCs w:val="36"/>
        </w:rPr>
        <w:t xml:space="preserve"> </w:t>
      </w:r>
      <w:proofErr w:type="spellStart"/>
      <w:r w:rsidR="002C0D8D" w:rsidRPr="002C0D8D">
        <w:rPr>
          <w:rFonts w:ascii="Times New Roman" w:hAnsi="Times New Roman" w:cs="Times New Roman"/>
          <w:b/>
          <w:bCs/>
          <w:color w:val="auto"/>
          <w:sz w:val="36"/>
          <w:szCs w:val="36"/>
        </w:rPr>
        <w:t>Kết</w:t>
      </w:r>
      <w:bookmarkEnd w:id="2642"/>
      <w:proofErr w:type="spellEnd"/>
    </w:p>
    <w:p w14:paraId="71634D17" w14:textId="161B61D3" w:rsidR="002C0D8D" w:rsidRDefault="002C0D8D" w:rsidP="003E638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219FEC89" w14:textId="35FD6323" w:rsidR="00C96D50" w:rsidRDefault="00F3736A" w:rsidP="00EB3AF1">
      <w:pPr>
        <w:pStyle w:val="Heading2"/>
        <w:numPr>
          <w:ilvl w:val="0"/>
          <w:numId w:val="10"/>
        </w:numPr>
        <w:rPr>
          <w:rFonts w:ascii="Times New Roman" w:hAnsi="Times New Roman" w:cs="Times New Roman"/>
          <w:color w:val="auto"/>
          <w:sz w:val="28"/>
          <w:szCs w:val="28"/>
        </w:rPr>
      </w:pPr>
      <w:bookmarkStart w:id="2643" w:name="_Toc153442214"/>
      <w:proofErr w:type="spellStart"/>
      <w:r w:rsidRPr="003138D9">
        <w:rPr>
          <w:rFonts w:ascii="Times New Roman" w:hAnsi="Times New Roman" w:cs="Times New Roman"/>
          <w:color w:val="auto"/>
          <w:sz w:val="28"/>
          <w:szCs w:val="28"/>
        </w:rPr>
        <w:t>Thời</w:t>
      </w:r>
      <w:proofErr w:type="spellEnd"/>
      <w:r w:rsidRPr="003138D9">
        <w:rPr>
          <w:rFonts w:ascii="Times New Roman" w:hAnsi="Times New Roman" w:cs="Times New Roman"/>
          <w:color w:val="auto"/>
          <w:sz w:val="28"/>
          <w:szCs w:val="28"/>
        </w:rPr>
        <w:t xml:space="preserve"> Gian </w:t>
      </w:r>
      <w:proofErr w:type="spellStart"/>
      <w:r w:rsidRPr="003138D9">
        <w:rPr>
          <w:rFonts w:ascii="Times New Roman" w:hAnsi="Times New Roman" w:cs="Times New Roman"/>
          <w:color w:val="auto"/>
          <w:sz w:val="28"/>
          <w:szCs w:val="28"/>
        </w:rPr>
        <w:t>Phát</w:t>
      </w:r>
      <w:proofErr w:type="spellEnd"/>
      <w:r w:rsidRPr="003138D9">
        <w:rPr>
          <w:rFonts w:ascii="Times New Roman" w:hAnsi="Times New Roman" w:cs="Times New Roman"/>
          <w:color w:val="auto"/>
          <w:sz w:val="28"/>
          <w:szCs w:val="28"/>
        </w:rPr>
        <w:t xml:space="preserve"> </w:t>
      </w:r>
      <w:proofErr w:type="spellStart"/>
      <w:r w:rsidRPr="003138D9">
        <w:rPr>
          <w:rFonts w:ascii="Times New Roman" w:hAnsi="Times New Roman" w:cs="Times New Roman"/>
          <w:color w:val="auto"/>
          <w:sz w:val="28"/>
          <w:szCs w:val="28"/>
        </w:rPr>
        <w:t>Triển</w:t>
      </w:r>
      <w:proofErr w:type="spellEnd"/>
      <w:r w:rsidRPr="003138D9">
        <w:rPr>
          <w:rFonts w:ascii="Times New Roman" w:hAnsi="Times New Roman" w:cs="Times New Roman"/>
          <w:color w:val="auto"/>
          <w:sz w:val="28"/>
          <w:szCs w:val="28"/>
        </w:rPr>
        <w:t xml:space="preserve"> </w:t>
      </w:r>
      <w:proofErr w:type="spellStart"/>
      <w:r w:rsidRPr="003138D9">
        <w:rPr>
          <w:rFonts w:ascii="Times New Roman" w:hAnsi="Times New Roman" w:cs="Times New Roman"/>
          <w:color w:val="auto"/>
          <w:sz w:val="28"/>
          <w:szCs w:val="28"/>
        </w:rPr>
        <w:t>Cá</w:t>
      </w:r>
      <w:proofErr w:type="spellEnd"/>
      <w:r w:rsidRPr="003138D9">
        <w:rPr>
          <w:rFonts w:ascii="Times New Roman" w:hAnsi="Times New Roman" w:cs="Times New Roman"/>
          <w:color w:val="auto"/>
          <w:sz w:val="28"/>
          <w:szCs w:val="28"/>
        </w:rPr>
        <w:t xml:space="preserve"> </w:t>
      </w:r>
      <w:proofErr w:type="spellStart"/>
      <w:r w:rsidRPr="003138D9">
        <w:rPr>
          <w:rFonts w:ascii="Times New Roman" w:hAnsi="Times New Roman" w:cs="Times New Roman"/>
          <w:color w:val="auto"/>
          <w:sz w:val="28"/>
          <w:szCs w:val="28"/>
        </w:rPr>
        <w:t>Nhân</w:t>
      </w:r>
      <w:bookmarkEnd w:id="2643"/>
      <w:proofErr w:type="spellEnd"/>
    </w:p>
    <w:p w14:paraId="4FB5A280" w14:textId="77777777" w:rsidR="00307D15" w:rsidRPr="00307D15" w:rsidRDefault="00307D15" w:rsidP="00307D15"/>
    <w:tbl>
      <w:tblPr>
        <w:tblW w:w="906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8"/>
        <w:gridCol w:w="4606"/>
        <w:gridCol w:w="2371"/>
      </w:tblGrid>
      <w:tr w:rsidR="00307D15" w:rsidRPr="00307D15" w14:paraId="4ED6BB19" w14:textId="77777777">
        <w:trPr>
          <w:trHeight w:val="515"/>
        </w:trPr>
        <w:tc>
          <w:tcPr>
            <w:tcW w:w="2088" w:type="dxa"/>
            <w:shd w:val="clear" w:color="auto" w:fill="FFE499"/>
          </w:tcPr>
          <w:p w14:paraId="65895A13" w14:textId="77777777" w:rsidR="00307D15" w:rsidRPr="002C10EC" w:rsidRDefault="00307D15" w:rsidP="00307D15">
            <w:pPr>
              <w:rPr>
                <w:rFonts w:ascii="Times New Roman" w:hAnsi="Times New Roman" w:cs="Times New Roman"/>
                <w:b/>
                <w:sz w:val="28"/>
                <w:szCs w:val="28"/>
              </w:rPr>
            </w:pPr>
            <w:r w:rsidRPr="002C10EC">
              <w:rPr>
                <w:rFonts w:ascii="Times New Roman" w:hAnsi="Times New Roman" w:cs="Times New Roman"/>
                <w:b/>
                <w:sz w:val="28"/>
                <w:szCs w:val="28"/>
              </w:rPr>
              <w:t xml:space="preserve">Giai </w:t>
            </w:r>
            <w:proofErr w:type="spellStart"/>
            <w:r w:rsidRPr="002C10EC">
              <w:rPr>
                <w:rFonts w:ascii="Times New Roman" w:hAnsi="Times New Roman" w:cs="Times New Roman"/>
                <w:b/>
                <w:sz w:val="28"/>
                <w:szCs w:val="28"/>
              </w:rPr>
              <w:t>đoạn</w:t>
            </w:r>
            <w:proofErr w:type="spellEnd"/>
          </w:p>
        </w:tc>
        <w:tc>
          <w:tcPr>
            <w:tcW w:w="4606" w:type="dxa"/>
            <w:shd w:val="clear" w:color="auto" w:fill="FFE499"/>
          </w:tcPr>
          <w:p w14:paraId="61517E11" w14:textId="77777777" w:rsidR="00307D15" w:rsidRPr="002C10EC" w:rsidRDefault="00307D15" w:rsidP="00307D15">
            <w:pPr>
              <w:rPr>
                <w:rFonts w:ascii="Times New Roman" w:hAnsi="Times New Roman" w:cs="Times New Roman"/>
                <w:b/>
                <w:sz w:val="28"/>
                <w:szCs w:val="28"/>
              </w:rPr>
            </w:pPr>
            <w:proofErr w:type="spellStart"/>
            <w:r w:rsidRPr="002C10EC">
              <w:rPr>
                <w:rFonts w:ascii="Times New Roman" w:hAnsi="Times New Roman" w:cs="Times New Roman"/>
                <w:b/>
                <w:sz w:val="28"/>
                <w:szCs w:val="28"/>
              </w:rPr>
              <w:t>Nội</w:t>
            </w:r>
            <w:proofErr w:type="spellEnd"/>
            <w:r w:rsidRPr="002C10EC">
              <w:rPr>
                <w:rFonts w:ascii="Times New Roman" w:hAnsi="Times New Roman" w:cs="Times New Roman"/>
                <w:b/>
                <w:sz w:val="28"/>
                <w:szCs w:val="28"/>
              </w:rPr>
              <w:t xml:space="preserve"> dung</w:t>
            </w:r>
          </w:p>
        </w:tc>
        <w:tc>
          <w:tcPr>
            <w:tcW w:w="2371" w:type="dxa"/>
            <w:shd w:val="clear" w:color="auto" w:fill="FFE499"/>
          </w:tcPr>
          <w:p w14:paraId="0E5E32FD" w14:textId="77777777" w:rsidR="00307D15" w:rsidRPr="002C10EC" w:rsidRDefault="00307D15" w:rsidP="00307D15">
            <w:pPr>
              <w:rPr>
                <w:rFonts w:ascii="Times New Roman" w:hAnsi="Times New Roman" w:cs="Times New Roman"/>
                <w:b/>
                <w:sz w:val="28"/>
                <w:szCs w:val="28"/>
              </w:rPr>
            </w:pPr>
            <w:r w:rsidRPr="002C10EC">
              <w:rPr>
                <w:rFonts w:ascii="Times New Roman" w:hAnsi="Times New Roman" w:cs="Times New Roman"/>
                <w:b/>
                <w:sz w:val="28"/>
                <w:szCs w:val="28"/>
              </w:rPr>
              <w:t xml:space="preserve">Tiến </w:t>
            </w:r>
            <w:proofErr w:type="spellStart"/>
            <w:r w:rsidRPr="002C10EC">
              <w:rPr>
                <w:rFonts w:ascii="Times New Roman" w:hAnsi="Times New Roman" w:cs="Times New Roman"/>
                <w:b/>
                <w:sz w:val="28"/>
                <w:szCs w:val="28"/>
              </w:rPr>
              <w:t>đô</w:t>
            </w:r>
            <w:proofErr w:type="spellEnd"/>
            <w:r w:rsidRPr="002C10EC">
              <w:rPr>
                <w:rFonts w:ascii="Times New Roman" w:hAnsi="Times New Roman" w:cs="Times New Roman"/>
                <w:b/>
                <w:sz w:val="28"/>
                <w:szCs w:val="28"/>
              </w:rPr>
              <w:t>̣</w:t>
            </w:r>
          </w:p>
        </w:tc>
      </w:tr>
      <w:tr w:rsidR="00307D15" w:rsidRPr="00307D15" w14:paraId="0EBBF303" w14:textId="77777777">
        <w:trPr>
          <w:trHeight w:val="462"/>
        </w:trPr>
        <w:tc>
          <w:tcPr>
            <w:tcW w:w="2088" w:type="dxa"/>
          </w:tcPr>
          <w:p w14:paraId="1ED487D9"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1</w:t>
            </w:r>
          </w:p>
        </w:tc>
        <w:tc>
          <w:tcPr>
            <w:tcW w:w="4606" w:type="dxa"/>
          </w:tcPr>
          <w:p w14:paraId="5A6C5A89" w14:textId="77777777" w:rsidR="00307D15" w:rsidRPr="00307D15" w:rsidRDefault="00307D15" w:rsidP="00307D15">
            <w:pPr>
              <w:rPr>
                <w:rFonts w:ascii="Times New Roman" w:hAnsi="Times New Roman" w:cs="Times New Roman"/>
                <w:sz w:val="28"/>
                <w:szCs w:val="28"/>
              </w:rPr>
            </w:pPr>
            <w:proofErr w:type="spellStart"/>
            <w:r w:rsidRPr="00307D15">
              <w:rPr>
                <w:rFonts w:ascii="Times New Roman" w:hAnsi="Times New Roman" w:cs="Times New Roman"/>
                <w:sz w:val="28"/>
                <w:szCs w:val="28"/>
              </w:rPr>
              <w:t>Lên</w:t>
            </w:r>
            <w:proofErr w:type="spellEnd"/>
            <w:r w:rsidRPr="00307D15">
              <w:rPr>
                <w:rFonts w:ascii="Times New Roman" w:hAnsi="Times New Roman" w:cs="Times New Roman"/>
                <w:sz w:val="28"/>
                <w:szCs w:val="28"/>
              </w:rPr>
              <w:t xml:space="preserve"> ý </w:t>
            </w:r>
            <w:proofErr w:type="spellStart"/>
            <w:r w:rsidRPr="00307D15">
              <w:rPr>
                <w:rFonts w:ascii="Times New Roman" w:hAnsi="Times New Roman" w:cs="Times New Roman"/>
                <w:sz w:val="28"/>
                <w:szCs w:val="28"/>
              </w:rPr>
              <w:t>tưởng</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và</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mục</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tiêu</w:t>
            </w:r>
            <w:proofErr w:type="spellEnd"/>
          </w:p>
        </w:tc>
        <w:tc>
          <w:tcPr>
            <w:tcW w:w="2371" w:type="dxa"/>
          </w:tcPr>
          <w:p w14:paraId="09DA1749"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100%</w:t>
            </w:r>
          </w:p>
        </w:tc>
      </w:tr>
      <w:tr w:rsidR="00307D15" w:rsidRPr="00307D15" w14:paraId="6E417AD8" w14:textId="77777777">
        <w:trPr>
          <w:trHeight w:val="436"/>
        </w:trPr>
        <w:tc>
          <w:tcPr>
            <w:tcW w:w="2088" w:type="dxa"/>
          </w:tcPr>
          <w:p w14:paraId="5B666300"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2</w:t>
            </w:r>
          </w:p>
        </w:tc>
        <w:tc>
          <w:tcPr>
            <w:tcW w:w="4606" w:type="dxa"/>
          </w:tcPr>
          <w:p w14:paraId="01F0D796" w14:textId="77777777" w:rsidR="00307D15" w:rsidRPr="00307D15" w:rsidRDefault="00307D15" w:rsidP="00307D15">
            <w:pPr>
              <w:rPr>
                <w:rFonts w:ascii="Times New Roman" w:hAnsi="Times New Roman" w:cs="Times New Roman"/>
                <w:sz w:val="28"/>
                <w:szCs w:val="28"/>
              </w:rPr>
            </w:pPr>
            <w:proofErr w:type="spellStart"/>
            <w:r w:rsidRPr="00307D15">
              <w:rPr>
                <w:rFonts w:ascii="Times New Roman" w:hAnsi="Times New Roman" w:cs="Times New Roman"/>
                <w:sz w:val="28"/>
                <w:szCs w:val="28"/>
              </w:rPr>
              <w:t>Phân</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tích</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khảo</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sát</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đề</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tài</w:t>
            </w:r>
            <w:proofErr w:type="spellEnd"/>
          </w:p>
        </w:tc>
        <w:tc>
          <w:tcPr>
            <w:tcW w:w="2371" w:type="dxa"/>
          </w:tcPr>
          <w:p w14:paraId="0F8B4E24"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100%</w:t>
            </w:r>
          </w:p>
        </w:tc>
      </w:tr>
      <w:tr w:rsidR="00307D15" w:rsidRPr="00307D15" w14:paraId="01CF4349" w14:textId="77777777">
        <w:trPr>
          <w:trHeight w:val="433"/>
        </w:trPr>
        <w:tc>
          <w:tcPr>
            <w:tcW w:w="2088" w:type="dxa"/>
          </w:tcPr>
          <w:p w14:paraId="6112910D"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3</w:t>
            </w:r>
          </w:p>
        </w:tc>
        <w:tc>
          <w:tcPr>
            <w:tcW w:w="4606" w:type="dxa"/>
          </w:tcPr>
          <w:p w14:paraId="20537ECF" w14:textId="77777777" w:rsidR="00307D15" w:rsidRPr="00307D15" w:rsidRDefault="00307D15" w:rsidP="00307D15">
            <w:pPr>
              <w:rPr>
                <w:rFonts w:ascii="Times New Roman" w:hAnsi="Times New Roman" w:cs="Times New Roman"/>
                <w:sz w:val="28"/>
                <w:szCs w:val="28"/>
              </w:rPr>
            </w:pPr>
            <w:proofErr w:type="spellStart"/>
            <w:r w:rsidRPr="00307D15">
              <w:rPr>
                <w:rFonts w:ascii="Times New Roman" w:hAnsi="Times New Roman" w:cs="Times New Roman"/>
                <w:sz w:val="28"/>
                <w:szCs w:val="28"/>
              </w:rPr>
              <w:t>Phân</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tích</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thiết</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kế</w:t>
            </w:r>
            <w:proofErr w:type="spellEnd"/>
            <w:r w:rsidRPr="00307D15">
              <w:rPr>
                <w:rFonts w:ascii="Times New Roman" w:hAnsi="Times New Roman" w:cs="Times New Roman"/>
                <w:sz w:val="28"/>
                <w:szCs w:val="28"/>
              </w:rPr>
              <w:t xml:space="preserve"> database</w:t>
            </w:r>
          </w:p>
        </w:tc>
        <w:tc>
          <w:tcPr>
            <w:tcW w:w="2371" w:type="dxa"/>
          </w:tcPr>
          <w:p w14:paraId="3E3491EF"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100%</w:t>
            </w:r>
          </w:p>
        </w:tc>
      </w:tr>
      <w:tr w:rsidR="00307D15" w:rsidRPr="00307D15" w14:paraId="39AD8E68" w14:textId="77777777">
        <w:trPr>
          <w:trHeight w:val="435"/>
        </w:trPr>
        <w:tc>
          <w:tcPr>
            <w:tcW w:w="2088" w:type="dxa"/>
          </w:tcPr>
          <w:p w14:paraId="0755099C"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4</w:t>
            </w:r>
          </w:p>
        </w:tc>
        <w:tc>
          <w:tcPr>
            <w:tcW w:w="4606" w:type="dxa"/>
          </w:tcPr>
          <w:p w14:paraId="645E6117" w14:textId="77777777" w:rsidR="00307D15" w:rsidRPr="00307D15" w:rsidRDefault="00307D15" w:rsidP="00307D15">
            <w:pPr>
              <w:rPr>
                <w:rFonts w:ascii="Times New Roman" w:hAnsi="Times New Roman" w:cs="Times New Roman"/>
                <w:sz w:val="28"/>
                <w:szCs w:val="28"/>
              </w:rPr>
            </w:pPr>
            <w:proofErr w:type="spellStart"/>
            <w:r w:rsidRPr="00307D15">
              <w:rPr>
                <w:rFonts w:ascii="Times New Roman" w:hAnsi="Times New Roman" w:cs="Times New Roman"/>
                <w:sz w:val="28"/>
                <w:szCs w:val="28"/>
              </w:rPr>
              <w:t>Thiết</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kế</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giao</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diện</w:t>
            </w:r>
            <w:proofErr w:type="spellEnd"/>
          </w:p>
        </w:tc>
        <w:tc>
          <w:tcPr>
            <w:tcW w:w="2371" w:type="dxa"/>
          </w:tcPr>
          <w:p w14:paraId="13BFA1C4"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100%</w:t>
            </w:r>
          </w:p>
        </w:tc>
      </w:tr>
      <w:tr w:rsidR="00307D15" w:rsidRPr="00307D15" w14:paraId="37E7507B" w14:textId="77777777">
        <w:trPr>
          <w:trHeight w:val="436"/>
        </w:trPr>
        <w:tc>
          <w:tcPr>
            <w:tcW w:w="2088" w:type="dxa"/>
          </w:tcPr>
          <w:p w14:paraId="523CFA15"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5</w:t>
            </w:r>
          </w:p>
        </w:tc>
        <w:tc>
          <w:tcPr>
            <w:tcW w:w="4606" w:type="dxa"/>
          </w:tcPr>
          <w:p w14:paraId="0852CA5A"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 xml:space="preserve">Code </w:t>
            </w:r>
            <w:proofErr w:type="spellStart"/>
            <w:r w:rsidRPr="00307D15">
              <w:rPr>
                <w:rFonts w:ascii="Times New Roman" w:hAnsi="Times New Roman" w:cs="Times New Roman"/>
                <w:sz w:val="28"/>
                <w:szCs w:val="28"/>
              </w:rPr>
              <w:t>chức</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năng</w:t>
            </w:r>
            <w:proofErr w:type="spellEnd"/>
          </w:p>
        </w:tc>
        <w:tc>
          <w:tcPr>
            <w:tcW w:w="2371" w:type="dxa"/>
          </w:tcPr>
          <w:p w14:paraId="6B29A68D"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90%</w:t>
            </w:r>
          </w:p>
        </w:tc>
      </w:tr>
      <w:tr w:rsidR="00307D15" w:rsidRPr="00307D15" w14:paraId="13584EC6" w14:textId="77777777">
        <w:trPr>
          <w:trHeight w:val="433"/>
        </w:trPr>
        <w:tc>
          <w:tcPr>
            <w:tcW w:w="2088" w:type="dxa"/>
          </w:tcPr>
          <w:p w14:paraId="40074FD5"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6</w:t>
            </w:r>
          </w:p>
        </w:tc>
        <w:tc>
          <w:tcPr>
            <w:tcW w:w="4606" w:type="dxa"/>
          </w:tcPr>
          <w:p w14:paraId="738E6D5A" w14:textId="77777777" w:rsidR="00307D15" w:rsidRPr="00307D15" w:rsidRDefault="00307D15" w:rsidP="00307D15">
            <w:pPr>
              <w:rPr>
                <w:rFonts w:ascii="Times New Roman" w:hAnsi="Times New Roman" w:cs="Times New Roman"/>
                <w:sz w:val="28"/>
                <w:szCs w:val="28"/>
              </w:rPr>
            </w:pPr>
            <w:proofErr w:type="spellStart"/>
            <w:r w:rsidRPr="00307D15">
              <w:rPr>
                <w:rFonts w:ascii="Times New Roman" w:hAnsi="Times New Roman" w:cs="Times New Roman"/>
                <w:sz w:val="28"/>
                <w:szCs w:val="28"/>
              </w:rPr>
              <w:t>Kiểm</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thử</w:t>
            </w:r>
            <w:proofErr w:type="spellEnd"/>
            <w:r w:rsidRPr="00307D15">
              <w:rPr>
                <w:rFonts w:ascii="Times New Roman" w:hAnsi="Times New Roman" w:cs="Times New Roman"/>
                <w:sz w:val="28"/>
                <w:szCs w:val="28"/>
              </w:rPr>
              <w:t xml:space="preserve"> website</w:t>
            </w:r>
          </w:p>
        </w:tc>
        <w:tc>
          <w:tcPr>
            <w:tcW w:w="2371" w:type="dxa"/>
          </w:tcPr>
          <w:p w14:paraId="3A0600C5"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100%</w:t>
            </w:r>
          </w:p>
        </w:tc>
      </w:tr>
      <w:tr w:rsidR="00307D15" w:rsidRPr="00307D15" w14:paraId="1B6246B1" w14:textId="77777777">
        <w:trPr>
          <w:trHeight w:val="414"/>
        </w:trPr>
        <w:tc>
          <w:tcPr>
            <w:tcW w:w="2088" w:type="dxa"/>
          </w:tcPr>
          <w:p w14:paraId="3DD2C72A"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7</w:t>
            </w:r>
          </w:p>
        </w:tc>
        <w:tc>
          <w:tcPr>
            <w:tcW w:w="4606" w:type="dxa"/>
          </w:tcPr>
          <w:p w14:paraId="5A2F69CD" w14:textId="77777777" w:rsidR="00307D15" w:rsidRPr="00307D15" w:rsidRDefault="00307D15" w:rsidP="00307D15">
            <w:pPr>
              <w:rPr>
                <w:rFonts w:ascii="Times New Roman" w:hAnsi="Times New Roman" w:cs="Times New Roman"/>
                <w:sz w:val="28"/>
                <w:szCs w:val="28"/>
              </w:rPr>
            </w:pPr>
            <w:proofErr w:type="spellStart"/>
            <w:r w:rsidRPr="00307D15">
              <w:rPr>
                <w:rFonts w:ascii="Times New Roman" w:hAnsi="Times New Roman" w:cs="Times New Roman"/>
                <w:sz w:val="28"/>
                <w:szCs w:val="28"/>
              </w:rPr>
              <w:t>Tổng</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hợp</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tài</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liệu</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dự</w:t>
            </w:r>
            <w:proofErr w:type="spellEnd"/>
            <w:r w:rsidRPr="00307D15">
              <w:rPr>
                <w:rFonts w:ascii="Times New Roman" w:hAnsi="Times New Roman" w:cs="Times New Roman"/>
                <w:sz w:val="28"/>
                <w:szCs w:val="28"/>
              </w:rPr>
              <w:t xml:space="preserve"> </w:t>
            </w:r>
            <w:proofErr w:type="spellStart"/>
            <w:r w:rsidRPr="00307D15">
              <w:rPr>
                <w:rFonts w:ascii="Times New Roman" w:hAnsi="Times New Roman" w:cs="Times New Roman"/>
                <w:sz w:val="28"/>
                <w:szCs w:val="28"/>
              </w:rPr>
              <w:t>án</w:t>
            </w:r>
            <w:proofErr w:type="spellEnd"/>
          </w:p>
        </w:tc>
        <w:tc>
          <w:tcPr>
            <w:tcW w:w="2371" w:type="dxa"/>
          </w:tcPr>
          <w:p w14:paraId="67FACB9D" w14:textId="77777777" w:rsidR="00307D15" w:rsidRPr="00307D15" w:rsidRDefault="00307D15" w:rsidP="00307D15">
            <w:pPr>
              <w:rPr>
                <w:rFonts w:ascii="Times New Roman" w:hAnsi="Times New Roman" w:cs="Times New Roman"/>
                <w:sz w:val="28"/>
                <w:szCs w:val="28"/>
              </w:rPr>
            </w:pPr>
            <w:r w:rsidRPr="00307D15">
              <w:rPr>
                <w:rFonts w:ascii="Times New Roman" w:hAnsi="Times New Roman" w:cs="Times New Roman"/>
                <w:sz w:val="28"/>
                <w:szCs w:val="28"/>
              </w:rPr>
              <w:t>100%</w:t>
            </w:r>
          </w:p>
        </w:tc>
      </w:tr>
    </w:tbl>
    <w:p w14:paraId="2B0B3BB1" w14:textId="77777777" w:rsidR="003138D9" w:rsidRPr="008D777C" w:rsidRDefault="003138D9" w:rsidP="003138D9">
      <w:pPr>
        <w:rPr>
          <w:rFonts w:ascii="Times New Roman" w:hAnsi="Times New Roman" w:cs="Times New Roman"/>
        </w:rPr>
      </w:pPr>
    </w:p>
    <w:p w14:paraId="72CA5234" w14:textId="578A3BC5" w:rsidR="00C96D50" w:rsidRDefault="0046537D" w:rsidP="00EB3AF1">
      <w:pPr>
        <w:pStyle w:val="Heading2"/>
        <w:numPr>
          <w:ilvl w:val="0"/>
          <w:numId w:val="10"/>
        </w:numPr>
        <w:rPr>
          <w:rFonts w:ascii="Times New Roman" w:hAnsi="Times New Roman" w:cs="Times New Roman"/>
          <w:color w:val="auto"/>
          <w:sz w:val="28"/>
          <w:szCs w:val="28"/>
        </w:rPr>
      </w:pPr>
      <w:bookmarkStart w:id="2644" w:name="_Toc153442215"/>
      <w:proofErr w:type="spellStart"/>
      <w:r w:rsidRPr="003138D9">
        <w:rPr>
          <w:rFonts w:ascii="Times New Roman" w:hAnsi="Times New Roman" w:cs="Times New Roman"/>
          <w:color w:val="auto"/>
          <w:sz w:val="28"/>
          <w:szCs w:val="28"/>
        </w:rPr>
        <w:t>Mức</w:t>
      </w:r>
      <w:proofErr w:type="spellEnd"/>
      <w:r w:rsidRPr="003138D9">
        <w:rPr>
          <w:rFonts w:ascii="Times New Roman" w:hAnsi="Times New Roman" w:cs="Times New Roman"/>
          <w:color w:val="auto"/>
          <w:sz w:val="28"/>
          <w:szCs w:val="28"/>
        </w:rPr>
        <w:t xml:space="preserve"> </w:t>
      </w:r>
      <w:proofErr w:type="spellStart"/>
      <w:r w:rsidRPr="003138D9">
        <w:rPr>
          <w:rFonts w:ascii="Times New Roman" w:hAnsi="Times New Roman" w:cs="Times New Roman"/>
          <w:color w:val="auto"/>
          <w:sz w:val="28"/>
          <w:szCs w:val="28"/>
        </w:rPr>
        <w:t>Độ</w:t>
      </w:r>
      <w:proofErr w:type="spellEnd"/>
      <w:r w:rsidRPr="003138D9">
        <w:rPr>
          <w:rFonts w:ascii="Times New Roman" w:hAnsi="Times New Roman" w:cs="Times New Roman"/>
          <w:color w:val="auto"/>
          <w:sz w:val="28"/>
          <w:szCs w:val="28"/>
        </w:rPr>
        <w:t xml:space="preserve"> Hoàn Thiện </w:t>
      </w:r>
      <w:proofErr w:type="spellStart"/>
      <w:r w:rsidRPr="003138D9">
        <w:rPr>
          <w:rFonts w:ascii="Times New Roman" w:hAnsi="Times New Roman" w:cs="Times New Roman"/>
          <w:color w:val="auto"/>
          <w:sz w:val="28"/>
          <w:szCs w:val="28"/>
        </w:rPr>
        <w:t>Dự</w:t>
      </w:r>
      <w:proofErr w:type="spellEnd"/>
      <w:r w:rsidRPr="003138D9">
        <w:rPr>
          <w:rFonts w:ascii="Times New Roman" w:hAnsi="Times New Roman" w:cs="Times New Roman"/>
          <w:color w:val="auto"/>
          <w:sz w:val="28"/>
          <w:szCs w:val="28"/>
        </w:rPr>
        <w:t xml:space="preserve"> </w:t>
      </w:r>
      <w:proofErr w:type="spellStart"/>
      <w:r w:rsidRPr="003138D9">
        <w:rPr>
          <w:rFonts w:ascii="Times New Roman" w:hAnsi="Times New Roman" w:cs="Times New Roman"/>
          <w:color w:val="auto"/>
          <w:sz w:val="28"/>
          <w:szCs w:val="28"/>
        </w:rPr>
        <w:t>Án</w:t>
      </w:r>
      <w:bookmarkEnd w:id="2644"/>
      <w:proofErr w:type="spellEnd"/>
    </w:p>
    <w:p w14:paraId="60996F10" w14:textId="34F628DD" w:rsidR="00181211" w:rsidRPr="00EA4A66" w:rsidRDefault="00181211" w:rsidP="00EA4A66">
      <w:pPr>
        <w:pBdr>
          <w:top w:val="nil"/>
          <w:left w:val="nil"/>
          <w:bottom w:val="nil"/>
          <w:right w:val="nil"/>
          <w:between w:val="nil"/>
        </w:pBdr>
        <w:spacing w:before="200" w:line="360" w:lineRule="auto"/>
        <w:ind w:left="122" w:right="577"/>
        <w:jc w:val="both"/>
        <w:rPr>
          <w:rFonts w:ascii="Times New Roman" w:hAnsi="Times New Roman" w:cs="Times New Roman"/>
          <w:color w:val="000000"/>
          <w:sz w:val="28"/>
          <w:szCs w:val="28"/>
        </w:rPr>
      </w:pPr>
      <w:r w:rsidRPr="00EA4A66">
        <w:rPr>
          <w:rFonts w:ascii="Times New Roman" w:hAnsi="Times New Roman" w:cs="Times New Roman"/>
          <w:color w:val="000000"/>
          <w:sz w:val="28"/>
          <w:szCs w:val="28"/>
        </w:rPr>
        <w:t xml:space="preserve">So </w:t>
      </w:r>
      <w:proofErr w:type="spellStart"/>
      <w:r w:rsidRPr="00EA4A66">
        <w:rPr>
          <w:rFonts w:ascii="Times New Roman" w:hAnsi="Times New Roman" w:cs="Times New Roman"/>
          <w:color w:val="000000"/>
          <w:sz w:val="28"/>
          <w:szCs w:val="28"/>
        </w:rPr>
        <w:t>với</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mục</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tiêu</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đề</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ra</w:t>
      </w:r>
      <w:proofErr w:type="spellEnd"/>
      <w:r w:rsidRPr="00EA4A66">
        <w:rPr>
          <w:rFonts w:ascii="Times New Roman" w:hAnsi="Times New Roman" w:cs="Times New Roman"/>
          <w:color w:val="000000"/>
          <w:sz w:val="28"/>
          <w:szCs w:val="28"/>
        </w:rPr>
        <w:t xml:space="preserve"> ban </w:t>
      </w:r>
      <w:proofErr w:type="spellStart"/>
      <w:r w:rsidRPr="00EA4A66">
        <w:rPr>
          <w:rFonts w:ascii="Times New Roman" w:hAnsi="Times New Roman" w:cs="Times New Roman"/>
          <w:color w:val="000000"/>
          <w:sz w:val="28"/>
          <w:szCs w:val="28"/>
        </w:rPr>
        <w:t>đầu</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mà</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nhóm</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đề</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ra</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mức</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độ</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hoàn</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thành</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dự</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án</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của</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nhóm</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em</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đã</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đạt</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khoảng</w:t>
      </w:r>
      <w:proofErr w:type="spellEnd"/>
      <w:r w:rsidRPr="00EA4A66">
        <w:rPr>
          <w:rFonts w:ascii="Times New Roman" w:hAnsi="Times New Roman" w:cs="Times New Roman"/>
          <w:color w:val="000000"/>
          <w:sz w:val="28"/>
          <w:szCs w:val="28"/>
        </w:rPr>
        <w:t xml:space="preserve"> 90%. Hoàn </w:t>
      </w:r>
      <w:proofErr w:type="spellStart"/>
      <w:r w:rsidRPr="00EA4A66">
        <w:rPr>
          <w:rFonts w:ascii="Times New Roman" w:hAnsi="Times New Roman" w:cs="Times New Roman"/>
          <w:color w:val="000000"/>
          <w:sz w:val="28"/>
          <w:szCs w:val="28"/>
        </w:rPr>
        <w:t>thành</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được</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các</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mục</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tiêu</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quan</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trọng</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đã</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đề</w:t>
      </w:r>
      <w:proofErr w:type="spellEnd"/>
      <w:r w:rsidRPr="00EA4A66">
        <w:rPr>
          <w:rFonts w:ascii="Times New Roman" w:hAnsi="Times New Roman" w:cs="Times New Roman"/>
          <w:color w:val="000000"/>
          <w:sz w:val="28"/>
          <w:szCs w:val="28"/>
        </w:rPr>
        <w:t xml:space="preserve"> </w:t>
      </w:r>
      <w:proofErr w:type="spellStart"/>
      <w:r w:rsidRPr="00EA4A66">
        <w:rPr>
          <w:rFonts w:ascii="Times New Roman" w:hAnsi="Times New Roman" w:cs="Times New Roman"/>
          <w:color w:val="000000"/>
          <w:sz w:val="28"/>
          <w:szCs w:val="28"/>
        </w:rPr>
        <w:t>ra.</w:t>
      </w:r>
      <w:proofErr w:type="spellEnd"/>
    </w:p>
    <w:p w14:paraId="1095AA42" w14:textId="5B20D304" w:rsidR="0046537D" w:rsidRDefault="008D4BC4" w:rsidP="00EB3AF1">
      <w:pPr>
        <w:pStyle w:val="Heading2"/>
        <w:numPr>
          <w:ilvl w:val="0"/>
          <w:numId w:val="10"/>
        </w:numPr>
        <w:rPr>
          <w:rFonts w:ascii="Times New Roman" w:hAnsi="Times New Roman" w:cs="Times New Roman"/>
          <w:color w:val="auto"/>
          <w:sz w:val="28"/>
          <w:szCs w:val="28"/>
        </w:rPr>
      </w:pPr>
      <w:bookmarkStart w:id="2645" w:name="_Toc153442216"/>
      <w:proofErr w:type="spellStart"/>
      <w:r w:rsidRPr="003138D9">
        <w:rPr>
          <w:rFonts w:ascii="Times New Roman" w:hAnsi="Times New Roman" w:cs="Times New Roman"/>
          <w:color w:val="auto"/>
          <w:sz w:val="28"/>
          <w:szCs w:val="28"/>
        </w:rPr>
        <w:t>Nhữ</w:t>
      </w:r>
      <w:r w:rsidR="00BE6B67" w:rsidRPr="003138D9">
        <w:rPr>
          <w:rFonts w:ascii="Times New Roman" w:hAnsi="Times New Roman" w:cs="Times New Roman"/>
          <w:color w:val="auto"/>
          <w:sz w:val="28"/>
          <w:szCs w:val="28"/>
        </w:rPr>
        <w:t>ng</w:t>
      </w:r>
      <w:proofErr w:type="spellEnd"/>
      <w:r w:rsidR="00BE6B67" w:rsidRPr="003138D9">
        <w:rPr>
          <w:rFonts w:ascii="Times New Roman" w:hAnsi="Times New Roman" w:cs="Times New Roman"/>
          <w:color w:val="auto"/>
          <w:sz w:val="28"/>
          <w:szCs w:val="28"/>
        </w:rPr>
        <w:t xml:space="preserve"> </w:t>
      </w:r>
      <w:proofErr w:type="spellStart"/>
      <w:r w:rsidR="00BE6B67" w:rsidRPr="003138D9">
        <w:rPr>
          <w:rFonts w:ascii="Times New Roman" w:hAnsi="Times New Roman" w:cs="Times New Roman"/>
          <w:color w:val="auto"/>
          <w:sz w:val="28"/>
          <w:szCs w:val="28"/>
        </w:rPr>
        <w:t>Khó</w:t>
      </w:r>
      <w:proofErr w:type="spellEnd"/>
      <w:r w:rsidR="00BE6B67" w:rsidRPr="003138D9">
        <w:rPr>
          <w:rFonts w:ascii="Times New Roman" w:hAnsi="Times New Roman" w:cs="Times New Roman"/>
          <w:color w:val="auto"/>
          <w:sz w:val="28"/>
          <w:szCs w:val="28"/>
        </w:rPr>
        <w:t xml:space="preserve"> </w:t>
      </w:r>
      <w:proofErr w:type="spellStart"/>
      <w:r w:rsidR="00BE6B67" w:rsidRPr="003138D9">
        <w:rPr>
          <w:rFonts w:ascii="Times New Roman" w:hAnsi="Times New Roman" w:cs="Times New Roman"/>
          <w:color w:val="auto"/>
          <w:sz w:val="28"/>
          <w:szCs w:val="28"/>
        </w:rPr>
        <w:t>Khăn</w:t>
      </w:r>
      <w:proofErr w:type="spellEnd"/>
      <w:r w:rsidR="00BE6B67" w:rsidRPr="003138D9">
        <w:rPr>
          <w:rFonts w:ascii="Times New Roman" w:hAnsi="Times New Roman" w:cs="Times New Roman"/>
          <w:color w:val="auto"/>
          <w:sz w:val="28"/>
          <w:szCs w:val="28"/>
        </w:rPr>
        <w:t xml:space="preserve"> </w:t>
      </w:r>
      <w:proofErr w:type="spellStart"/>
      <w:r w:rsidR="00754CE7" w:rsidRPr="003138D9">
        <w:rPr>
          <w:rFonts w:ascii="Times New Roman" w:hAnsi="Times New Roman" w:cs="Times New Roman"/>
          <w:color w:val="auto"/>
          <w:sz w:val="28"/>
          <w:szCs w:val="28"/>
        </w:rPr>
        <w:t>Rủi</w:t>
      </w:r>
      <w:proofErr w:type="spellEnd"/>
      <w:r w:rsidR="00754CE7" w:rsidRPr="003138D9">
        <w:rPr>
          <w:rFonts w:ascii="Times New Roman" w:hAnsi="Times New Roman" w:cs="Times New Roman"/>
          <w:color w:val="auto"/>
          <w:sz w:val="28"/>
          <w:szCs w:val="28"/>
        </w:rPr>
        <w:t xml:space="preserve"> Do </w:t>
      </w:r>
      <w:proofErr w:type="spellStart"/>
      <w:r w:rsidR="003138D9" w:rsidRPr="003138D9">
        <w:rPr>
          <w:rFonts w:ascii="Times New Roman" w:hAnsi="Times New Roman" w:cs="Times New Roman"/>
          <w:color w:val="auto"/>
          <w:sz w:val="28"/>
          <w:szCs w:val="28"/>
        </w:rPr>
        <w:t>Gặp</w:t>
      </w:r>
      <w:proofErr w:type="spellEnd"/>
      <w:r w:rsidR="003138D9" w:rsidRPr="003138D9">
        <w:rPr>
          <w:rFonts w:ascii="Times New Roman" w:hAnsi="Times New Roman" w:cs="Times New Roman"/>
          <w:color w:val="auto"/>
          <w:sz w:val="28"/>
          <w:szCs w:val="28"/>
        </w:rPr>
        <w:t xml:space="preserve"> </w:t>
      </w:r>
      <w:proofErr w:type="spellStart"/>
      <w:r w:rsidR="003138D9" w:rsidRPr="003138D9">
        <w:rPr>
          <w:rFonts w:ascii="Times New Roman" w:hAnsi="Times New Roman" w:cs="Times New Roman"/>
          <w:color w:val="auto"/>
          <w:sz w:val="28"/>
          <w:szCs w:val="28"/>
        </w:rPr>
        <w:t>Phải</w:t>
      </w:r>
      <w:proofErr w:type="spellEnd"/>
      <w:r w:rsidR="003138D9" w:rsidRPr="003138D9">
        <w:rPr>
          <w:rFonts w:ascii="Times New Roman" w:hAnsi="Times New Roman" w:cs="Times New Roman"/>
          <w:color w:val="auto"/>
          <w:sz w:val="28"/>
          <w:szCs w:val="28"/>
        </w:rPr>
        <w:t xml:space="preserve"> </w:t>
      </w:r>
      <w:proofErr w:type="spellStart"/>
      <w:r w:rsidR="003138D9" w:rsidRPr="003138D9">
        <w:rPr>
          <w:rFonts w:ascii="Times New Roman" w:hAnsi="Times New Roman" w:cs="Times New Roman"/>
          <w:color w:val="auto"/>
          <w:sz w:val="28"/>
          <w:szCs w:val="28"/>
        </w:rPr>
        <w:t>Và</w:t>
      </w:r>
      <w:proofErr w:type="spellEnd"/>
      <w:r w:rsidR="003138D9" w:rsidRPr="003138D9">
        <w:rPr>
          <w:rFonts w:ascii="Times New Roman" w:hAnsi="Times New Roman" w:cs="Times New Roman"/>
          <w:color w:val="auto"/>
          <w:sz w:val="28"/>
          <w:szCs w:val="28"/>
        </w:rPr>
        <w:t xml:space="preserve"> </w:t>
      </w:r>
      <w:proofErr w:type="spellStart"/>
      <w:r w:rsidR="003138D9" w:rsidRPr="003138D9">
        <w:rPr>
          <w:rFonts w:ascii="Times New Roman" w:hAnsi="Times New Roman" w:cs="Times New Roman"/>
          <w:color w:val="auto"/>
          <w:sz w:val="28"/>
          <w:szCs w:val="28"/>
        </w:rPr>
        <w:t>Cách</w:t>
      </w:r>
      <w:proofErr w:type="spellEnd"/>
      <w:r w:rsidR="003138D9" w:rsidRPr="003138D9">
        <w:rPr>
          <w:rFonts w:ascii="Times New Roman" w:hAnsi="Times New Roman" w:cs="Times New Roman"/>
          <w:color w:val="auto"/>
          <w:sz w:val="28"/>
          <w:szCs w:val="28"/>
        </w:rPr>
        <w:t xml:space="preserve"> </w:t>
      </w:r>
      <w:proofErr w:type="spellStart"/>
      <w:r w:rsidR="003138D9" w:rsidRPr="003138D9">
        <w:rPr>
          <w:rFonts w:ascii="Times New Roman" w:hAnsi="Times New Roman" w:cs="Times New Roman"/>
          <w:color w:val="auto"/>
          <w:sz w:val="28"/>
          <w:szCs w:val="28"/>
        </w:rPr>
        <w:t>Giải</w:t>
      </w:r>
      <w:proofErr w:type="spellEnd"/>
      <w:r w:rsidR="003138D9" w:rsidRPr="003138D9">
        <w:rPr>
          <w:rFonts w:ascii="Times New Roman" w:hAnsi="Times New Roman" w:cs="Times New Roman"/>
          <w:color w:val="auto"/>
          <w:sz w:val="28"/>
          <w:szCs w:val="28"/>
        </w:rPr>
        <w:t xml:space="preserve"> </w:t>
      </w:r>
      <w:proofErr w:type="spellStart"/>
      <w:r w:rsidR="003138D9" w:rsidRPr="003138D9">
        <w:rPr>
          <w:rFonts w:ascii="Times New Roman" w:hAnsi="Times New Roman" w:cs="Times New Roman"/>
          <w:color w:val="auto"/>
          <w:sz w:val="28"/>
          <w:szCs w:val="28"/>
        </w:rPr>
        <w:t>Quyết</w:t>
      </w:r>
      <w:bookmarkEnd w:id="2645"/>
      <w:proofErr w:type="spellEnd"/>
    </w:p>
    <w:p w14:paraId="6B9BA736" w14:textId="77777777" w:rsidR="00ED5C90" w:rsidRPr="00ED5C90" w:rsidRDefault="00ED5C90" w:rsidP="00ED5C90"/>
    <w:tbl>
      <w:tblPr>
        <w:tblW w:w="9064" w:type="dxa"/>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ED5C90" w:rsidRPr="00ED5C90" w14:paraId="3BDDEAA0" w14:textId="77777777">
        <w:trPr>
          <w:trHeight w:val="578"/>
        </w:trPr>
        <w:tc>
          <w:tcPr>
            <w:tcW w:w="4532" w:type="dxa"/>
            <w:shd w:val="clear" w:color="auto" w:fill="FFE499"/>
          </w:tcPr>
          <w:p w14:paraId="16BDA678" w14:textId="77777777" w:rsidR="00ED5C90" w:rsidRPr="00ED5C90" w:rsidRDefault="00ED5C90" w:rsidP="00811A73">
            <w:pPr>
              <w:jc w:val="both"/>
              <w:rPr>
                <w:rFonts w:ascii="Times New Roman" w:hAnsi="Times New Roman" w:cs="Times New Roman"/>
                <w:b/>
                <w:sz w:val="28"/>
                <w:szCs w:val="28"/>
              </w:rPr>
            </w:pPr>
            <w:proofErr w:type="spellStart"/>
            <w:r w:rsidRPr="00ED5C90">
              <w:rPr>
                <w:rFonts w:ascii="Times New Roman" w:hAnsi="Times New Roman" w:cs="Times New Roman"/>
                <w:b/>
                <w:sz w:val="28"/>
                <w:szCs w:val="28"/>
              </w:rPr>
              <w:t>Khó</w:t>
            </w:r>
            <w:proofErr w:type="spellEnd"/>
            <w:r w:rsidRPr="00ED5C90">
              <w:rPr>
                <w:rFonts w:ascii="Times New Roman" w:hAnsi="Times New Roman" w:cs="Times New Roman"/>
                <w:b/>
                <w:sz w:val="28"/>
                <w:szCs w:val="28"/>
              </w:rPr>
              <w:t xml:space="preserve"> </w:t>
            </w:r>
            <w:proofErr w:type="spellStart"/>
            <w:r w:rsidRPr="00ED5C90">
              <w:rPr>
                <w:rFonts w:ascii="Times New Roman" w:hAnsi="Times New Roman" w:cs="Times New Roman"/>
                <w:b/>
                <w:sz w:val="28"/>
                <w:szCs w:val="28"/>
              </w:rPr>
              <w:t>khăn</w:t>
            </w:r>
            <w:proofErr w:type="spellEnd"/>
          </w:p>
        </w:tc>
        <w:tc>
          <w:tcPr>
            <w:tcW w:w="4532" w:type="dxa"/>
            <w:shd w:val="clear" w:color="auto" w:fill="FFE499"/>
          </w:tcPr>
          <w:p w14:paraId="04A7FE92" w14:textId="77777777" w:rsidR="00ED5C90" w:rsidRPr="00ED5C90" w:rsidRDefault="00ED5C90" w:rsidP="00811A73">
            <w:pPr>
              <w:jc w:val="both"/>
              <w:rPr>
                <w:rFonts w:ascii="Times New Roman" w:hAnsi="Times New Roman" w:cs="Times New Roman"/>
                <w:b/>
                <w:sz w:val="28"/>
                <w:szCs w:val="28"/>
              </w:rPr>
            </w:pPr>
            <w:r w:rsidRPr="00ED5C90">
              <w:rPr>
                <w:rFonts w:ascii="Times New Roman" w:hAnsi="Times New Roman" w:cs="Times New Roman"/>
                <w:b/>
                <w:sz w:val="28"/>
                <w:szCs w:val="28"/>
              </w:rPr>
              <w:t xml:space="preserve">Phương </w:t>
            </w:r>
            <w:proofErr w:type="spellStart"/>
            <w:r w:rsidRPr="00ED5C90">
              <w:rPr>
                <w:rFonts w:ascii="Times New Roman" w:hAnsi="Times New Roman" w:cs="Times New Roman"/>
                <w:b/>
                <w:sz w:val="28"/>
                <w:szCs w:val="28"/>
              </w:rPr>
              <w:t>pháp</w:t>
            </w:r>
            <w:proofErr w:type="spellEnd"/>
            <w:r w:rsidRPr="00ED5C90">
              <w:rPr>
                <w:rFonts w:ascii="Times New Roman" w:hAnsi="Times New Roman" w:cs="Times New Roman"/>
                <w:b/>
                <w:sz w:val="28"/>
                <w:szCs w:val="28"/>
              </w:rPr>
              <w:t xml:space="preserve"> </w:t>
            </w:r>
            <w:proofErr w:type="spellStart"/>
            <w:r w:rsidRPr="00ED5C90">
              <w:rPr>
                <w:rFonts w:ascii="Times New Roman" w:hAnsi="Times New Roman" w:cs="Times New Roman"/>
                <w:b/>
                <w:sz w:val="28"/>
                <w:szCs w:val="28"/>
              </w:rPr>
              <w:t>giải</w:t>
            </w:r>
            <w:proofErr w:type="spellEnd"/>
            <w:r w:rsidRPr="00ED5C90">
              <w:rPr>
                <w:rFonts w:ascii="Times New Roman" w:hAnsi="Times New Roman" w:cs="Times New Roman"/>
                <w:b/>
                <w:sz w:val="28"/>
                <w:szCs w:val="28"/>
              </w:rPr>
              <w:t xml:space="preserve"> </w:t>
            </w:r>
            <w:proofErr w:type="spellStart"/>
            <w:r w:rsidRPr="00ED5C90">
              <w:rPr>
                <w:rFonts w:ascii="Times New Roman" w:hAnsi="Times New Roman" w:cs="Times New Roman"/>
                <w:b/>
                <w:sz w:val="28"/>
                <w:szCs w:val="28"/>
              </w:rPr>
              <w:t>quyết</w:t>
            </w:r>
            <w:proofErr w:type="spellEnd"/>
          </w:p>
        </w:tc>
      </w:tr>
      <w:tr w:rsidR="00ED5C90" w:rsidRPr="00ED5C90" w14:paraId="0DD26219" w14:textId="77777777">
        <w:trPr>
          <w:trHeight w:val="3049"/>
        </w:trPr>
        <w:tc>
          <w:tcPr>
            <w:tcW w:w="4532" w:type="dxa"/>
            <w:vAlign w:val="center"/>
          </w:tcPr>
          <w:p w14:paraId="4B7ECFD2" w14:textId="77777777" w:rsidR="00ED5C90" w:rsidRPr="00ED5C90" w:rsidRDefault="00ED5C90" w:rsidP="00811A73">
            <w:pPr>
              <w:jc w:val="both"/>
              <w:rPr>
                <w:rFonts w:ascii="Times New Roman" w:hAnsi="Times New Roman" w:cs="Times New Roman"/>
                <w:sz w:val="28"/>
                <w:szCs w:val="28"/>
              </w:rPr>
            </w:pPr>
            <w:proofErr w:type="spellStart"/>
            <w:r w:rsidRPr="00ED5C90">
              <w:rPr>
                <w:rFonts w:ascii="Times New Roman" w:hAnsi="Times New Roman" w:cs="Times New Roman"/>
                <w:sz w:val="28"/>
                <w:szCs w:val="28"/>
              </w:rPr>
              <w:t>Trình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đô</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lập</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trình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của</w:t>
            </w:r>
            <w:proofErr w:type="spellEnd"/>
            <w:r w:rsidRPr="00ED5C90">
              <w:rPr>
                <w:rFonts w:ascii="Times New Roman" w:hAnsi="Times New Roman" w:cs="Times New Roman"/>
                <w:sz w:val="28"/>
                <w:szCs w:val="28"/>
              </w:rPr>
              <w:t xml:space="preserve"> 1 </w:t>
            </w:r>
            <w:proofErr w:type="spellStart"/>
            <w:r w:rsidRPr="00ED5C90">
              <w:rPr>
                <w:rFonts w:ascii="Times New Roman" w:hAnsi="Times New Roman" w:cs="Times New Roman"/>
                <w:sz w:val="28"/>
                <w:szCs w:val="28"/>
              </w:rPr>
              <w:t>sô</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còn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hơi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yếu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trong</w:t>
            </w:r>
            <w:proofErr w:type="spellEnd"/>
            <w:r w:rsidRPr="00ED5C90">
              <w:rPr>
                <w:rFonts w:ascii="Times New Roman" w:hAnsi="Times New Roman" w:cs="Times New Roman"/>
                <w:sz w:val="28"/>
                <w:szCs w:val="28"/>
              </w:rPr>
              <w:t xml:space="preserve"> quá </w:t>
            </w:r>
            <w:proofErr w:type="spellStart"/>
            <w:r w:rsidRPr="00ED5C90">
              <w:rPr>
                <w:rFonts w:ascii="Times New Roman" w:hAnsi="Times New Roman" w:cs="Times New Roman"/>
                <w:sz w:val="28"/>
                <w:szCs w:val="28"/>
              </w:rPr>
              <w:t>trình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làm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nhóm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còn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nhiều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kho</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khắn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thiếu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sót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chưa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hoàn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đúng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đô</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đê</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ra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của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nhóm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khiến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dư</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án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châm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đô</w:t>
            </w:r>
            <w:proofErr w:type="spellEnd"/>
            <w:r w:rsidRPr="00ED5C90">
              <w:rPr>
                <w:rFonts w:ascii="Times New Roman" w:hAnsi="Times New Roman" w:cs="Times New Roman"/>
                <w:sz w:val="28"/>
                <w:szCs w:val="28"/>
              </w:rPr>
              <w:t xml:space="preserve">̣ so </w:t>
            </w:r>
            <w:proofErr w:type="spellStart"/>
            <w:r w:rsidRPr="00ED5C90">
              <w:rPr>
                <w:rFonts w:ascii="Times New Roman" w:hAnsi="Times New Roman" w:cs="Times New Roman"/>
                <w:sz w:val="28"/>
                <w:szCs w:val="28"/>
              </w:rPr>
              <w:t>với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yêu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cầu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đê</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ra.</w:t>
            </w:r>
            <w:proofErr w:type="spellEnd"/>
          </w:p>
          <w:p w14:paraId="5AF78101" w14:textId="77777777" w:rsidR="00ED5C90" w:rsidRPr="00ED5C90" w:rsidRDefault="00ED5C90" w:rsidP="00811A73">
            <w:pPr>
              <w:jc w:val="both"/>
              <w:rPr>
                <w:rFonts w:ascii="Times New Roman" w:hAnsi="Times New Roman" w:cs="Times New Roman"/>
                <w:sz w:val="28"/>
                <w:szCs w:val="28"/>
              </w:rPr>
            </w:pPr>
            <w:proofErr w:type="spellStart"/>
            <w:r w:rsidRPr="00ED5C90">
              <w:rPr>
                <w:rFonts w:ascii="Times New Roman" w:hAnsi="Times New Roman" w:cs="Times New Roman"/>
                <w:sz w:val="28"/>
                <w:szCs w:val="28"/>
              </w:rPr>
              <w:t>Gặp</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nhiều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lỗi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trong</w:t>
            </w:r>
            <w:proofErr w:type="spellEnd"/>
            <w:r w:rsidRPr="00ED5C90">
              <w:rPr>
                <w:rFonts w:ascii="Times New Roman" w:hAnsi="Times New Roman" w:cs="Times New Roman"/>
                <w:sz w:val="28"/>
                <w:szCs w:val="28"/>
              </w:rPr>
              <w:t xml:space="preserve"> quá code </w:t>
            </w:r>
            <w:proofErr w:type="spellStart"/>
            <w:r w:rsidRPr="00ED5C90">
              <w:rPr>
                <w:rFonts w:ascii="Times New Roman" w:hAnsi="Times New Roman" w:cs="Times New Roman"/>
                <w:sz w:val="28"/>
                <w:szCs w:val="28"/>
              </w:rPr>
              <w:t>kiến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chậm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đô</w:t>
            </w:r>
            <w:proofErr w:type="spellEnd"/>
            <w:r w:rsidRPr="00ED5C90">
              <w:rPr>
                <w:rFonts w:ascii="Times New Roman" w:hAnsi="Times New Roman" w:cs="Times New Roman"/>
                <w:sz w:val="28"/>
                <w:szCs w:val="28"/>
              </w:rPr>
              <w:t xml:space="preserve">̣ </w:t>
            </w:r>
          </w:p>
        </w:tc>
        <w:tc>
          <w:tcPr>
            <w:tcW w:w="4532" w:type="dxa"/>
            <w:vAlign w:val="center"/>
          </w:tcPr>
          <w:p w14:paraId="641CFBC5" w14:textId="77777777" w:rsidR="00ED5C90" w:rsidRPr="00ED5C90" w:rsidRDefault="00ED5C90" w:rsidP="00811A73">
            <w:pPr>
              <w:jc w:val="both"/>
              <w:rPr>
                <w:rFonts w:ascii="Times New Roman" w:hAnsi="Times New Roman" w:cs="Times New Roman"/>
                <w:sz w:val="28"/>
                <w:szCs w:val="28"/>
              </w:rPr>
            </w:pPr>
            <w:proofErr w:type="spellStart"/>
            <w:r w:rsidRPr="00ED5C90">
              <w:rPr>
                <w:rFonts w:ascii="Times New Roman" w:hAnsi="Times New Roman" w:cs="Times New Roman"/>
                <w:sz w:val="28"/>
                <w:szCs w:val="28"/>
              </w:rPr>
              <w:t>Phân</w:t>
            </w:r>
            <w:proofErr w:type="spellEnd"/>
            <w:r w:rsidRPr="00ED5C90">
              <w:rPr>
                <w:rFonts w:ascii="Times New Roman" w:hAnsi="Times New Roman" w:cs="Times New Roman"/>
                <w:sz w:val="28"/>
                <w:szCs w:val="28"/>
              </w:rPr>
              <w:t xml:space="preserve"> chia </w:t>
            </w:r>
            <w:proofErr w:type="spellStart"/>
            <w:r w:rsidRPr="00ED5C90">
              <w:rPr>
                <w:rFonts w:ascii="Times New Roman" w:hAnsi="Times New Roman" w:cs="Times New Roman"/>
                <w:sz w:val="28"/>
                <w:szCs w:val="28"/>
              </w:rPr>
              <w:t>lại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công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phu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hợp</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từng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trong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nhóm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hô</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trơ</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nhau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giải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quyết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lỗi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gặp</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phải</w:t>
            </w:r>
            <w:proofErr w:type="spellEnd"/>
            <w:r w:rsidRPr="00ED5C90">
              <w:rPr>
                <w:rFonts w:ascii="Times New Roman" w:hAnsi="Times New Roman" w:cs="Times New Roman"/>
                <w:sz w:val="28"/>
                <w:szCs w:val="28"/>
              </w:rPr>
              <w:t xml:space="preserve"> </w:t>
            </w:r>
          </w:p>
          <w:p w14:paraId="46F3B0CC" w14:textId="77777777" w:rsidR="00ED5C90" w:rsidRPr="00ED5C90" w:rsidRDefault="00ED5C90" w:rsidP="00811A73">
            <w:pPr>
              <w:jc w:val="both"/>
              <w:rPr>
                <w:rFonts w:ascii="Times New Roman" w:hAnsi="Times New Roman" w:cs="Times New Roman"/>
                <w:sz w:val="28"/>
                <w:szCs w:val="28"/>
              </w:rPr>
            </w:pPr>
            <w:proofErr w:type="spellStart"/>
            <w:r w:rsidRPr="00ED5C90">
              <w:rPr>
                <w:rFonts w:ascii="Times New Roman" w:hAnsi="Times New Roman" w:cs="Times New Roman"/>
                <w:sz w:val="28"/>
                <w:szCs w:val="28"/>
              </w:rPr>
              <w:t>Đẩy</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đô</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làm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cho</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dư</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án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không</w:t>
            </w:r>
            <w:proofErr w:type="spellEnd"/>
            <w:r w:rsidRPr="00ED5C90">
              <w:rPr>
                <w:rFonts w:ascii="Times New Roman" w:hAnsi="Times New Roman" w:cs="Times New Roman"/>
                <w:sz w:val="28"/>
                <w:szCs w:val="28"/>
              </w:rPr>
              <w:t xml:space="preserve"> bị </w:t>
            </w:r>
            <w:proofErr w:type="spellStart"/>
            <w:r w:rsidRPr="00ED5C90">
              <w:rPr>
                <w:rFonts w:ascii="Times New Roman" w:hAnsi="Times New Roman" w:cs="Times New Roman"/>
                <w:sz w:val="28"/>
                <w:szCs w:val="28"/>
              </w:rPr>
              <w:t>châm</w:t>
            </w:r>
            <w:proofErr w:type="spellEnd"/>
            <w:r w:rsidRPr="00ED5C90">
              <w:rPr>
                <w:rFonts w:ascii="Times New Roman" w:hAnsi="Times New Roman" w:cs="Times New Roman"/>
                <w:sz w:val="28"/>
                <w:szCs w:val="28"/>
              </w:rPr>
              <w:t xml:space="preserve"> so </w:t>
            </w:r>
            <w:proofErr w:type="spellStart"/>
            <w:r w:rsidRPr="00ED5C90">
              <w:rPr>
                <w:rFonts w:ascii="Times New Roman" w:hAnsi="Times New Roman" w:cs="Times New Roman"/>
                <w:sz w:val="28"/>
                <w:szCs w:val="28"/>
              </w:rPr>
              <w:t>với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mục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tiêu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nhóm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đê</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ra</w:t>
            </w:r>
            <w:proofErr w:type="spellEnd"/>
          </w:p>
        </w:tc>
      </w:tr>
      <w:tr w:rsidR="00ED5C90" w:rsidRPr="00ED5C90" w14:paraId="2ED98FF9" w14:textId="77777777">
        <w:trPr>
          <w:trHeight w:val="2048"/>
        </w:trPr>
        <w:tc>
          <w:tcPr>
            <w:tcW w:w="4532" w:type="dxa"/>
            <w:vAlign w:val="center"/>
          </w:tcPr>
          <w:p w14:paraId="5B0A0058" w14:textId="77777777" w:rsidR="00ED5C90" w:rsidRPr="00ED5C90" w:rsidRDefault="00ED5C90" w:rsidP="00811A73">
            <w:pPr>
              <w:jc w:val="both"/>
              <w:rPr>
                <w:rFonts w:ascii="Times New Roman" w:hAnsi="Times New Roman" w:cs="Times New Roman"/>
                <w:sz w:val="28"/>
                <w:szCs w:val="28"/>
              </w:rPr>
            </w:pPr>
            <w:proofErr w:type="spellStart"/>
            <w:r w:rsidRPr="00ED5C90">
              <w:rPr>
                <w:rFonts w:ascii="Times New Roman" w:hAnsi="Times New Roman" w:cs="Times New Roman"/>
                <w:sz w:val="28"/>
                <w:szCs w:val="28"/>
              </w:rPr>
              <w:t>Một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sô</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chưa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quen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sư</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dụng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làm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MySql</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va</w:t>
            </w:r>
            <w:proofErr w:type="spellEnd"/>
            <w:r w:rsidRPr="00ED5C90">
              <w:rPr>
                <w:rFonts w:ascii="Times New Roman" w:hAnsi="Times New Roman" w:cs="Times New Roman"/>
                <w:sz w:val="28"/>
                <w:szCs w:val="28"/>
              </w:rPr>
              <w:t xml:space="preserve">̀ git </w:t>
            </w:r>
            <w:proofErr w:type="spellStart"/>
            <w:r w:rsidRPr="00ED5C90">
              <w:rPr>
                <w:rFonts w:ascii="Times New Roman" w:hAnsi="Times New Roman" w:cs="Times New Roman"/>
                <w:sz w:val="28"/>
                <w:szCs w:val="28"/>
              </w:rPr>
              <w:t>kiến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không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thê</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kết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ńôi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được</w:t>
            </w:r>
            <w:proofErr w:type="spellEnd"/>
            <w:r w:rsidRPr="00ED5C90">
              <w:rPr>
                <w:rFonts w:ascii="Times New Roman" w:hAnsi="Times New Roman" w:cs="Times New Roman"/>
                <w:sz w:val="28"/>
                <w:szCs w:val="28"/>
              </w:rPr>
              <w:t xml:space="preserve"> ĐB </w:t>
            </w:r>
            <w:proofErr w:type="spellStart"/>
            <w:r w:rsidRPr="00ED5C90">
              <w:rPr>
                <w:rFonts w:ascii="Times New Roman" w:hAnsi="Times New Roman" w:cs="Times New Roman"/>
                <w:sz w:val="28"/>
                <w:szCs w:val="28"/>
              </w:rPr>
              <w:t>va</w:t>
            </w:r>
            <w:proofErr w:type="spellEnd"/>
            <w:r w:rsidRPr="00ED5C90">
              <w:rPr>
                <w:rFonts w:ascii="Times New Roman" w:hAnsi="Times New Roman" w:cs="Times New Roman"/>
                <w:sz w:val="28"/>
                <w:szCs w:val="28"/>
              </w:rPr>
              <w:t xml:space="preserve">̀ merge code </w:t>
            </w:r>
            <w:proofErr w:type="spellStart"/>
            <w:r w:rsidRPr="00ED5C90">
              <w:rPr>
                <w:rFonts w:ascii="Times New Roman" w:hAnsi="Times New Roman" w:cs="Times New Roman"/>
                <w:sz w:val="28"/>
                <w:szCs w:val="28"/>
              </w:rPr>
              <w:t>của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lại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nhau</w:t>
            </w:r>
            <w:proofErr w:type="spellEnd"/>
            <w:r w:rsidRPr="00ED5C90">
              <w:rPr>
                <w:rFonts w:ascii="Times New Roman" w:hAnsi="Times New Roman" w:cs="Times New Roman"/>
                <w:sz w:val="28"/>
                <w:szCs w:val="28"/>
              </w:rPr>
              <w:t xml:space="preserve"> </w:t>
            </w:r>
          </w:p>
        </w:tc>
        <w:tc>
          <w:tcPr>
            <w:tcW w:w="4532" w:type="dxa"/>
            <w:vAlign w:val="center"/>
          </w:tcPr>
          <w:p w14:paraId="29BC10B4" w14:textId="77777777" w:rsidR="00ED5C90" w:rsidRPr="00ED5C90" w:rsidRDefault="00ED5C90" w:rsidP="00811A73">
            <w:pPr>
              <w:jc w:val="both"/>
              <w:rPr>
                <w:rFonts w:ascii="Times New Roman" w:hAnsi="Times New Roman" w:cs="Times New Roman"/>
                <w:sz w:val="28"/>
                <w:szCs w:val="28"/>
              </w:rPr>
            </w:pP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biết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sư</w:t>
            </w:r>
            <w:proofErr w:type="spellEnd"/>
            <w:r w:rsidRPr="00ED5C90">
              <w:rPr>
                <w:rFonts w:ascii="Times New Roman" w:hAnsi="Times New Roman" w:cs="Times New Roman"/>
                <w:sz w:val="28"/>
                <w:szCs w:val="28"/>
              </w:rPr>
              <w:t xml:space="preserve">̣ git </w:t>
            </w:r>
            <w:proofErr w:type="spellStart"/>
            <w:r w:rsidRPr="00ED5C90">
              <w:rPr>
                <w:rFonts w:ascii="Times New Roman" w:hAnsi="Times New Roman" w:cs="Times New Roman"/>
                <w:sz w:val="28"/>
                <w:szCs w:val="28"/>
              </w:rPr>
              <w:t>git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MySql</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giúp</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giải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quyết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vấn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đê</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gặp</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phải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hướng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dẫn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lại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cho</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đê</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thê</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tư</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thao</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cho</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lần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sau</w:t>
            </w:r>
            <w:proofErr w:type="spellEnd"/>
            <w:r w:rsidRPr="00ED5C90">
              <w:rPr>
                <w:rFonts w:ascii="Times New Roman" w:hAnsi="Times New Roman" w:cs="Times New Roman"/>
                <w:sz w:val="28"/>
                <w:szCs w:val="28"/>
              </w:rPr>
              <w:t xml:space="preserve"> </w:t>
            </w:r>
          </w:p>
        </w:tc>
      </w:tr>
      <w:tr w:rsidR="00ED5C90" w:rsidRPr="00ED5C90" w14:paraId="45F7FFA4" w14:textId="77777777">
        <w:trPr>
          <w:trHeight w:val="2770"/>
        </w:trPr>
        <w:tc>
          <w:tcPr>
            <w:tcW w:w="4532" w:type="dxa"/>
            <w:vAlign w:val="center"/>
          </w:tcPr>
          <w:p w14:paraId="6B752157" w14:textId="77777777" w:rsidR="00ED5C90" w:rsidRPr="00ED5C90" w:rsidRDefault="00ED5C90" w:rsidP="00811A73">
            <w:pPr>
              <w:jc w:val="both"/>
              <w:rPr>
                <w:rFonts w:ascii="Times New Roman" w:hAnsi="Times New Roman" w:cs="Times New Roman"/>
                <w:sz w:val="28"/>
                <w:szCs w:val="28"/>
              </w:rPr>
            </w:pPr>
            <w:proofErr w:type="spellStart"/>
            <w:r w:rsidRPr="00ED5C90">
              <w:rPr>
                <w:rFonts w:ascii="Times New Roman" w:hAnsi="Times New Roman" w:cs="Times New Roman"/>
                <w:sz w:val="28"/>
                <w:szCs w:val="28"/>
              </w:rPr>
              <w:t>Các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thành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trong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nhóm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đều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thực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tập</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va</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chuẩn</w:t>
            </w:r>
            <w:proofErr w:type="spellEnd"/>
            <w:r w:rsidRPr="00ED5C90">
              <w:rPr>
                <w:rFonts w:ascii="Times New Roman" w:hAnsi="Times New Roman" w:cs="Times New Roman"/>
                <w:sz w:val="28"/>
                <w:szCs w:val="28"/>
              </w:rPr>
              <w:t xml:space="preserve"> bị </w:t>
            </w:r>
            <w:proofErr w:type="spellStart"/>
            <w:r w:rsidRPr="00ED5C90">
              <w:rPr>
                <w:rFonts w:ascii="Times New Roman" w:hAnsi="Times New Roman" w:cs="Times New Roman"/>
                <w:sz w:val="28"/>
                <w:szCs w:val="28"/>
              </w:rPr>
              <w:t>đi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gian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không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nhất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quán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nhau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làm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nhóm</w:t>
            </w:r>
            <w:proofErr w:type="spellEnd"/>
            <w:r w:rsidRPr="00ED5C90">
              <w:rPr>
                <w:rFonts w:ascii="Times New Roman" w:hAnsi="Times New Roman" w:cs="Times New Roman"/>
                <w:sz w:val="28"/>
                <w:szCs w:val="28"/>
              </w:rPr>
              <w:t xml:space="preserve"> bị </w:t>
            </w:r>
            <w:proofErr w:type="spellStart"/>
            <w:r w:rsidRPr="00ED5C90">
              <w:rPr>
                <w:rFonts w:ascii="Times New Roman" w:hAnsi="Times New Roman" w:cs="Times New Roman"/>
                <w:sz w:val="28"/>
                <w:szCs w:val="28"/>
              </w:rPr>
              <w:t>đình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trê</w:t>
            </w:r>
            <w:proofErr w:type="spellEnd"/>
            <w:r w:rsidRPr="00ED5C90">
              <w:rPr>
                <w:rFonts w:ascii="Times New Roman" w:hAnsi="Times New Roman" w:cs="Times New Roman"/>
                <w:sz w:val="28"/>
                <w:szCs w:val="28"/>
              </w:rPr>
              <w:t xml:space="preserve">̣ </w:t>
            </w:r>
          </w:p>
        </w:tc>
        <w:tc>
          <w:tcPr>
            <w:tcW w:w="4532" w:type="dxa"/>
            <w:vAlign w:val="center"/>
          </w:tcPr>
          <w:p w14:paraId="078CF74D" w14:textId="77777777" w:rsidR="00ED5C90" w:rsidRPr="00ED5C90" w:rsidRDefault="00ED5C90" w:rsidP="00811A73">
            <w:pPr>
              <w:jc w:val="both"/>
              <w:rPr>
                <w:rFonts w:ascii="Times New Roman" w:hAnsi="Times New Roman" w:cs="Times New Roman"/>
                <w:sz w:val="28"/>
                <w:szCs w:val="28"/>
              </w:rPr>
            </w:pPr>
            <w:proofErr w:type="spellStart"/>
            <w:r w:rsidRPr="00ED5C90">
              <w:rPr>
                <w:rFonts w:ascii="Times New Roman" w:hAnsi="Times New Roman" w:cs="Times New Roman"/>
                <w:sz w:val="28"/>
                <w:szCs w:val="28"/>
              </w:rPr>
              <w:t>Khuyến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khích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các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thành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trong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nhóm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ưu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dự</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án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nếu</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có</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trường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hợp</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đột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xuất</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thực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tập</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gây</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ảnh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hưởng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tiến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độ</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dự</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án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thì</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cần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báo</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cáo</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ngay</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để</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trưởng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nhóm</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cũng</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như</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các</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thành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viên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còn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lại</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có</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thể</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lên</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kế</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hoạch</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hỗ</w:t>
            </w:r>
            <w:proofErr w:type="spellEnd"/>
            <w:r w:rsidRPr="00ED5C90">
              <w:rPr>
                <w:rFonts w:ascii="Times New Roman" w:hAnsi="Times New Roman" w:cs="Times New Roman"/>
                <w:sz w:val="28"/>
                <w:szCs w:val="28"/>
              </w:rPr>
              <w:t xml:space="preserve"> </w:t>
            </w:r>
            <w:proofErr w:type="spellStart"/>
            <w:r w:rsidRPr="00ED5C90">
              <w:rPr>
                <w:rFonts w:ascii="Times New Roman" w:hAnsi="Times New Roman" w:cs="Times New Roman"/>
                <w:sz w:val="28"/>
                <w:szCs w:val="28"/>
              </w:rPr>
              <w:t>trợ</w:t>
            </w:r>
            <w:proofErr w:type="spellEnd"/>
            <w:r w:rsidRPr="00ED5C90">
              <w:rPr>
                <w:rFonts w:ascii="Times New Roman" w:hAnsi="Times New Roman" w:cs="Times New Roman"/>
                <w:sz w:val="28"/>
                <w:szCs w:val="28"/>
              </w:rPr>
              <w:t>.</w:t>
            </w:r>
          </w:p>
        </w:tc>
      </w:tr>
    </w:tbl>
    <w:p w14:paraId="231546DE" w14:textId="77777777" w:rsidR="00ED5C90" w:rsidRPr="00ED5C90" w:rsidRDefault="00ED5C90" w:rsidP="00ED5C90"/>
    <w:p w14:paraId="7F5A52C1" w14:textId="77777777" w:rsidR="00EA4A66" w:rsidRPr="00EA4A66" w:rsidRDefault="00EA4A66" w:rsidP="00EA4A66"/>
    <w:p w14:paraId="37FB55FC" w14:textId="319559BD" w:rsidR="009B0935" w:rsidRDefault="003138D9" w:rsidP="00EB3AF1">
      <w:pPr>
        <w:pStyle w:val="Heading2"/>
        <w:numPr>
          <w:ilvl w:val="0"/>
          <w:numId w:val="10"/>
        </w:numPr>
        <w:rPr>
          <w:rFonts w:ascii="Times New Roman" w:hAnsi="Times New Roman" w:cs="Times New Roman"/>
          <w:color w:val="auto"/>
          <w:sz w:val="28"/>
          <w:szCs w:val="28"/>
        </w:rPr>
      </w:pPr>
      <w:bookmarkStart w:id="2646" w:name="_Toc153442217"/>
      <w:proofErr w:type="spellStart"/>
      <w:r w:rsidRPr="003138D9">
        <w:rPr>
          <w:rFonts w:ascii="Times New Roman" w:hAnsi="Times New Roman" w:cs="Times New Roman"/>
          <w:color w:val="auto"/>
          <w:sz w:val="28"/>
          <w:szCs w:val="28"/>
        </w:rPr>
        <w:t>Những</w:t>
      </w:r>
      <w:proofErr w:type="spellEnd"/>
      <w:r w:rsidRPr="003138D9">
        <w:rPr>
          <w:rFonts w:ascii="Times New Roman" w:hAnsi="Times New Roman" w:cs="Times New Roman"/>
          <w:color w:val="auto"/>
          <w:sz w:val="28"/>
          <w:szCs w:val="28"/>
        </w:rPr>
        <w:t xml:space="preserve"> </w:t>
      </w:r>
      <w:proofErr w:type="spellStart"/>
      <w:r w:rsidRPr="003138D9">
        <w:rPr>
          <w:rFonts w:ascii="Times New Roman" w:hAnsi="Times New Roman" w:cs="Times New Roman"/>
          <w:color w:val="auto"/>
          <w:sz w:val="28"/>
          <w:szCs w:val="28"/>
        </w:rPr>
        <w:t>Bài</w:t>
      </w:r>
      <w:proofErr w:type="spellEnd"/>
      <w:r w:rsidRPr="003138D9">
        <w:rPr>
          <w:rFonts w:ascii="Times New Roman" w:hAnsi="Times New Roman" w:cs="Times New Roman"/>
          <w:color w:val="auto"/>
          <w:sz w:val="28"/>
          <w:szCs w:val="28"/>
        </w:rPr>
        <w:t xml:space="preserve"> Học Rút Ra Sau Khi </w:t>
      </w:r>
      <w:proofErr w:type="spellStart"/>
      <w:r w:rsidRPr="003138D9">
        <w:rPr>
          <w:rFonts w:ascii="Times New Roman" w:hAnsi="Times New Roman" w:cs="Times New Roman"/>
          <w:color w:val="auto"/>
          <w:sz w:val="28"/>
          <w:szCs w:val="28"/>
        </w:rPr>
        <w:t>Làm</w:t>
      </w:r>
      <w:proofErr w:type="spellEnd"/>
      <w:r w:rsidRPr="003138D9">
        <w:rPr>
          <w:rFonts w:ascii="Times New Roman" w:hAnsi="Times New Roman" w:cs="Times New Roman"/>
          <w:color w:val="auto"/>
          <w:sz w:val="28"/>
          <w:szCs w:val="28"/>
        </w:rPr>
        <w:t xml:space="preserve"> </w:t>
      </w:r>
      <w:proofErr w:type="spellStart"/>
      <w:r w:rsidRPr="003138D9">
        <w:rPr>
          <w:rFonts w:ascii="Times New Roman" w:hAnsi="Times New Roman" w:cs="Times New Roman"/>
          <w:color w:val="auto"/>
          <w:sz w:val="28"/>
          <w:szCs w:val="28"/>
        </w:rPr>
        <w:t>Dự</w:t>
      </w:r>
      <w:proofErr w:type="spellEnd"/>
      <w:r w:rsidRPr="003138D9">
        <w:rPr>
          <w:rFonts w:ascii="Times New Roman" w:hAnsi="Times New Roman" w:cs="Times New Roman"/>
          <w:color w:val="auto"/>
          <w:sz w:val="28"/>
          <w:szCs w:val="28"/>
        </w:rPr>
        <w:t xml:space="preserve"> </w:t>
      </w:r>
      <w:proofErr w:type="spellStart"/>
      <w:r w:rsidRPr="003138D9">
        <w:rPr>
          <w:rFonts w:ascii="Times New Roman" w:hAnsi="Times New Roman" w:cs="Times New Roman"/>
          <w:color w:val="auto"/>
          <w:sz w:val="28"/>
          <w:szCs w:val="28"/>
        </w:rPr>
        <w:t>Án</w:t>
      </w:r>
      <w:bookmarkEnd w:id="2646"/>
      <w:proofErr w:type="spellEnd"/>
    </w:p>
    <w:p w14:paraId="2DA05CA8" w14:textId="77777777" w:rsidR="00811A73" w:rsidRPr="00811A73" w:rsidRDefault="00811A73" w:rsidP="00811A73"/>
    <w:p w14:paraId="401E72B3" w14:textId="77777777" w:rsidR="009B0935" w:rsidRPr="009B0935" w:rsidRDefault="009B0935" w:rsidP="00811A73">
      <w:pPr>
        <w:widowControl w:val="0"/>
        <w:pBdr>
          <w:top w:val="nil"/>
          <w:left w:val="nil"/>
          <w:bottom w:val="nil"/>
          <w:right w:val="nil"/>
          <w:between w:val="nil"/>
        </w:pBdr>
        <w:tabs>
          <w:tab w:val="left" w:pos="842"/>
        </w:tabs>
        <w:spacing w:before="50" w:line="338" w:lineRule="auto"/>
        <w:ind w:right="674"/>
        <w:jc w:val="both"/>
        <w:rPr>
          <w:rFonts w:ascii="Times New Roman" w:hAnsi="Times New Roman" w:cs="Times New Roman"/>
          <w:color w:val="000000"/>
          <w:sz w:val="28"/>
          <w:szCs w:val="28"/>
        </w:rPr>
      </w:pPr>
      <w:proofErr w:type="spellStart"/>
      <w:r w:rsidRPr="009B0935">
        <w:rPr>
          <w:rFonts w:ascii="Times New Roman" w:hAnsi="Times New Roman" w:cs="Times New Roman"/>
          <w:color w:val="000000"/>
          <w:sz w:val="28"/>
          <w:szCs w:val="28"/>
        </w:rPr>
        <w:t>Trải</w:t>
      </w:r>
      <w:proofErr w:type="spellEnd"/>
      <w:r w:rsidRPr="009B0935">
        <w:rPr>
          <w:rFonts w:ascii="Times New Roman" w:hAnsi="Times New Roman" w:cs="Times New Roman"/>
          <w:color w:val="000000"/>
          <w:sz w:val="28"/>
          <w:szCs w:val="28"/>
        </w:rPr>
        <w:t xml:space="preserve"> qua </w:t>
      </w:r>
      <w:proofErr w:type="spellStart"/>
      <w:r w:rsidRPr="009B0935">
        <w:rPr>
          <w:rFonts w:ascii="Times New Roman" w:hAnsi="Times New Roman" w:cs="Times New Roman"/>
          <w:color w:val="000000"/>
          <w:sz w:val="28"/>
          <w:szCs w:val="28"/>
        </w:rPr>
        <w:t>hành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trình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dự</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án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em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chung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tay</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tổng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hợp</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rút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ra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những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bài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học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sâu</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sắc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cũng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như</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những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kinh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nghiệm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quý</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giá</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Dưới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đây</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một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số</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điểm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em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trải</w:t>
      </w:r>
      <w:proofErr w:type="spellEnd"/>
      <w:r w:rsidRPr="009B0935">
        <w:rPr>
          <w:rFonts w:ascii="Times New Roman" w:hAnsi="Times New Roman" w:cs="Times New Roman"/>
          <w:color w:val="000000"/>
          <w:sz w:val="28"/>
          <w:szCs w:val="28"/>
        </w:rPr>
        <w:t xml:space="preserve"> qua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học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hỏi</w:t>
      </w:r>
      <w:proofErr w:type="spellEnd"/>
      <w:r w:rsidRPr="009B0935">
        <w:rPr>
          <w:rFonts w:ascii="Times New Roman" w:hAnsi="Times New Roman" w:cs="Times New Roman"/>
          <w:color w:val="000000"/>
          <w:sz w:val="28"/>
          <w:szCs w:val="28"/>
        </w:rPr>
        <w:t>:</w:t>
      </w:r>
    </w:p>
    <w:p w14:paraId="6B2301CF" w14:textId="77777777" w:rsidR="009B0935" w:rsidRPr="009B0935" w:rsidRDefault="009B0935" w:rsidP="00EB3AF1">
      <w:pPr>
        <w:pStyle w:val="ListParagraph"/>
        <w:widowControl w:val="0"/>
        <w:numPr>
          <w:ilvl w:val="0"/>
          <w:numId w:val="11"/>
        </w:numPr>
        <w:pBdr>
          <w:top w:val="nil"/>
          <w:left w:val="nil"/>
          <w:bottom w:val="nil"/>
          <w:right w:val="nil"/>
          <w:between w:val="nil"/>
        </w:pBdr>
        <w:tabs>
          <w:tab w:val="left" w:pos="842"/>
        </w:tabs>
        <w:autoSpaceDE w:val="0"/>
        <w:autoSpaceDN w:val="0"/>
        <w:spacing w:before="50" w:after="0" w:line="338" w:lineRule="auto"/>
        <w:ind w:right="674"/>
        <w:contextualSpacing w:val="0"/>
        <w:jc w:val="both"/>
        <w:rPr>
          <w:rFonts w:ascii="Times New Roman" w:hAnsi="Times New Roman" w:cs="Times New Roman"/>
          <w:color w:val="000000"/>
          <w:sz w:val="28"/>
          <w:szCs w:val="28"/>
        </w:rPr>
      </w:pPr>
      <w:r w:rsidRPr="009B0935">
        <w:rPr>
          <w:rFonts w:ascii="Times New Roman" w:hAnsi="Times New Roman" w:cs="Times New Roman"/>
          <w:b/>
          <w:bCs/>
          <w:color w:val="000000"/>
          <w:sz w:val="28"/>
          <w:szCs w:val="28"/>
        </w:rPr>
        <w:t xml:space="preserve">Tinh </w:t>
      </w:r>
      <w:proofErr w:type="spellStart"/>
      <w:r w:rsidRPr="009B0935">
        <w:rPr>
          <w:rFonts w:ascii="Times New Roman" w:hAnsi="Times New Roman" w:cs="Times New Roman"/>
          <w:b/>
          <w:bCs/>
          <w:color w:val="000000"/>
          <w:sz w:val="28"/>
          <w:szCs w:val="28"/>
        </w:rPr>
        <w:t>thần</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trách</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nhiệm</w:t>
      </w:r>
      <w:proofErr w:type="spellEnd"/>
      <w:r w:rsidRPr="009B0935">
        <w:rPr>
          <w:rFonts w:ascii="Times New Roman" w:hAnsi="Times New Roman" w:cs="Times New Roman"/>
          <w:b/>
          <w:bCs/>
          <w:color w:val="000000"/>
          <w:sz w:val="28"/>
          <w:szCs w:val="28"/>
        </w:rPr>
        <w:t>:</w:t>
      </w:r>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em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đề</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cao</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tinh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thần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trách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nhiệm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trong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công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việc</w:t>
      </w:r>
      <w:proofErr w:type="spellEnd"/>
      <w:r w:rsidRPr="009B0935">
        <w:rPr>
          <w:rFonts w:ascii="Times New Roman" w:hAnsi="Times New Roman" w:cs="Times New Roman"/>
          <w:color w:val="000000"/>
          <w:sz w:val="28"/>
          <w:szCs w:val="28"/>
        </w:rPr>
        <w:t xml:space="preserve">. Hoàn </w:t>
      </w:r>
      <w:proofErr w:type="spellStart"/>
      <w:r w:rsidRPr="009B0935">
        <w:rPr>
          <w:rFonts w:ascii="Times New Roman" w:hAnsi="Times New Roman" w:cs="Times New Roman"/>
          <w:color w:val="000000"/>
          <w:sz w:val="28"/>
          <w:szCs w:val="28"/>
        </w:rPr>
        <w:t>thành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nhiệm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vụ</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theo</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thời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hạn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ưu</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tiên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hàng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đầu</w:t>
      </w:r>
      <w:proofErr w:type="spellEnd"/>
      <w:r w:rsidRPr="009B0935">
        <w:rPr>
          <w:rFonts w:ascii="Times New Roman" w:hAnsi="Times New Roman" w:cs="Times New Roman"/>
          <w:color w:val="000000"/>
          <w:sz w:val="28"/>
          <w:szCs w:val="28"/>
        </w:rPr>
        <w:t xml:space="preserve">. Trong </w:t>
      </w:r>
      <w:proofErr w:type="spellStart"/>
      <w:r w:rsidRPr="009B0935">
        <w:rPr>
          <w:rFonts w:ascii="Times New Roman" w:hAnsi="Times New Roman" w:cs="Times New Roman"/>
          <w:color w:val="000000"/>
          <w:sz w:val="28"/>
          <w:szCs w:val="28"/>
        </w:rPr>
        <w:t>trường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hợp</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xảy</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ra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khó</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khăn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em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thấy</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tất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thành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viên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tích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cực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hỗ</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giải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quyết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vấn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đề</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một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cách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nhanh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chóng</w:t>
      </w:r>
      <w:proofErr w:type="spellEnd"/>
      <w:r w:rsidRPr="009B0935">
        <w:rPr>
          <w:rFonts w:ascii="Times New Roman" w:hAnsi="Times New Roman" w:cs="Times New Roman"/>
          <w:color w:val="000000"/>
          <w:sz w:val="28"/>
          <w:szCs w:val="28"/>
        </w:rPr>
        <w:t>.</w:t>
      </w:r>
    </w:p>
    <w:p w14:paraId="390958A9" w14:textId="77777777" w:rsidR="009B0935" w:rsidRPr="009B0935" w:rsidRDefault="009B0935" w:rsidP="00EB3AF1">
      <w:pPr>
        <w:pStyle w:val="ListParagraph"/>
        <w:widowControl w:val="0"/>
        <w:numPr>
          <w:ilvl w:val="0"/>
          <w:numId w:val="11"/>
        </w:numPr>
        <w:pBdr>
          <w:top w:val="nil"/>
          <w:left w:val="nil"/>
          <w:bottom w:val="nil"/>
          <w:right w:val="nil"/>
          <w:between w:val="nil"/>
        </w:pBdr>
        <w:tabs>
          <w:tab w:val="left" w:pos="842"/>
        </w:tabs>
        <w:autoSpaceDE w:val="0"/>
        <w:autoSpaceDN w:val="0"/>
        <w:spacing w:before="50" w:after="0" w:line="338" w:lineRule="auto"/>
        <w:ind w:right="674"/>
        <w:contextualSpacing w:val="0"/>
        <w:jc w:val="both"/>
        <w:rPr>
          <w:rFonts w:ascii="Times New Roman" w:hAnsi="Times New Roman" w:cs="Times New Roman"/>
          <w:color w:val="000000"/>
          <w:sz w:val="28"/>
          <w:szCs w:val="28"/>
        </w:rPr>
      </w:pPr>
      <w:r w:rsidRPr="009B0935">
        <w:rPr>
          <w:rFonts w:ascii="Times New Roman" w:hAnsi="Times New Roman" w:cs="Times New Roman"/>
          <w:b/>
          <w:bCs/>
          <w:color w:val="000000"/>
          <w:sz w:val="28"/>
          <w:szCs w:val="28"/>
        </w:rPr>
        <w:t xml:space="preserve">Quan </w:t>
      </w:r>
      <w:proofErr w:type="spellStart"/>
      <w:r w:rsidRPr="009B0935">
        <w:rPr>
          <w:rFonts w:ascii="Times New Roman" w:hAnsi="Times New Roman" w:cs="Times New Roman"/>
          <w:b/>
          <w:bCs/>
          <w:color w:val="000000"/>
          <w:sz w:val="28"/>
          <w:szCs w:val="28"/>
        </w:rPr>
        <w:t>hệ</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nhóm</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color w:val="000000"/>
          <w:sz w:val="28"/>
          <w:szCs w:val="28"/>
        </w:rPr>
        <w:t>Việc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cải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thiện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mối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quan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hệ</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giữa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thành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viên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một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điểm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mạnh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của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dự</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án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Sự</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trao</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đổi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thông</w:t>
      </w:r>
      <w:proofErr w:type="spellEnd"/>
      <w:r w:rsidRPr="009B0935">
        <w:rPr>
          <w:rFonts w:ascii="Times New Roman" w:hAnsi="Times New Roman" w:cs="Times New Roman"/>
          <w:color w:val="000000"/>
          <w:sz w:val="28"/>
          <w:szCs w:val="28"/>
        </w:rPr>
        <w:t xml:space="preserve"> tin </w:t>
      </w:r>
      <w:proofErr w:type="spellStart"/>
      <w:r w:rsidRPr="009B0935">
        <w:rPr>
          <w:rFonts w:ascii="Times New Roman" w:hAnsi="Times New Roman" w:cs="Times New Roman"/>
          <w:color w:val="000000"/>
          <w:sz w:val="28"/>
          <w:szCs w:val="28"/>
        </w:rPr>
        <w:t>nhiệt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tình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tích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cực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giữa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thành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viên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không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chỉ</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tạo</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ra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một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môi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trường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việc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tích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cực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còn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thúc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đẩy</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sự</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hiểu</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biết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hỗ</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lẫn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nhau</w:t>
      </w:r>
      <w:proofErr w:type="spellEnd"/>
      <w:r w:rsidRPr="009B0935">
        <w:rPr>
          <w:rFonts w:ascii="Times New Roman" w:hAnsi="Times New Roman" w:cs="Times New Roman"/>
          <w:color w:val="000000"/>
          <w:sz w:val="28"/>
          <w:szCs w:val="28"/>
        </w:rPr>
        <w:t>.</w:t>
      </w:r>
    </w:p>
    <w:p w14:paraId="369B2BFA" w14:textId="77777777" w:rsidR="009B0935" w:rsidRPr="009B0935" w:rsidRDefault="009B0935" w:rsidP="00EB3AF1">
      <w:pPr>
        <w:pStyle w:val="ListParagraph"/>
        <w:widowControl w:val="0"/>
        <w:numPr>
          <w:ilvl w:val="0"/>
          <w:numId w:val="11"/>
        </w:numPr>
        <w:pBdr>
          <w:top w:val="nil"/>
          <w:left w:val="nil"/>
          <w:bottom w:val="nil"/>
          <w:right w:val="nil"/>
          <w:between w:val="nil"/>
        </w:pBdr>
        <w:tabs>
          <w:tab w:val="left" w:pos="842"/>
        </w:tabs>
        <w:autoSpaceDE w:val="0"/>
        <w:autoSpaceDN w:val="0"/>
        <w:spacing w:before="50" w:after="0" w:line="338" w:lineRule="auto"/>
        <w:ind w:right="674"/>
        <w:contextualSpacing w:val="0"/>
        <w:jc w:val="both"/>
        <w:rPr>
          <w:rFonts w:ascii="Times New Roman" w:hAnsi="Times New Roman" w:cs="Times New Roman"/>
          <w:color w:val="000000"/>
          <w:sz w:val="28"/>
          <w:szCs w:val="28"/>
        </w:rPr>
      </w:pPr>
      <w:proofErr w:type="spellStart"/>
      <w:r w:rsidRPr="009B0935">
        <w:rPr>
          <w:rFonts w:ascii="Times New Roman" w:hAnsi="Times New Roman" w:cs="Times New Roman"/>
          <w:b/>
          <w:bCs/>
          <w:color w:val="000000"/>
          <w:sz w:val="28"/>
          <w:szCs w:val="28"/>
        </w:rPr>
        <w:t>Kiểm</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soát</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tiến</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độ</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dự</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án</w:t>
      </w:r>
      <w:proofErr w:type="spellEnd"/>
      <w:r w:rsidRPr="009B0935">
        <w:rPr>
          <w:rFonts w:ascii="Times New Roman" w:hAnsi="Times New Roman" w:cs="Times New Roman"/>
          <w:b/>
          <w:bCs/>
          <w:color w:val="000000"/>
          <w:sz w:val="28"/>
          <w:szCs w:val="28"/>
        </w:rPr>
        <w:t>:</w:t>
      </w:r>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em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học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cách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kiểm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soát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tiến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độ</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một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cách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chặt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chẽ</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Nắm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bắt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khả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năng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của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từng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thành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viên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để</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phân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công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công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việc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một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cách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hiệu</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quả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linh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hoạt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luôn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sẵn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sàng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hỗ</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nhau</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khi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cần</w:t>
      </w:r>
      <w:proofErr w:type="spellEnd"/>
      <w:r w:rsidRPr="009B0935">
        <w:rPr>
          <w:rFonts w:ascii="Times New Roman" w:hAnsi="Times New Roman" w:cs="Times New Roman"/>
          <w:color w:val="000000"/>
          <w:sz w:val="28"/>
          <w:szCs w:val="28"/>
        </w:rPr>
        <w:t>.</w:t>
      </w:r>
    </w:p>
    <w:p w14:paraId="79F2F4D4" w14:textId="4AC46E78" w:rsidR="009B0935" w:rsidRPr="009B0935" w:rsidRDefault="009B0935" w:rsidP="00EB3AF1">
      <w:pPr>
        <w:pStyle w:val="ListParagraph"/>
        <w:widowControl w:val="0"/>
        <w:numPr>
          <w:ilvl w:val="0"/>
          <w:numId w:val="11"/>
        </w:numPr>
        <w:pBdr>
          <w:top w:val="nil"/>
          <w:left w:val="nil"/>
          <w:bottom w:val="nil"/>
          <w:right w:val="nil"/>
          <w:between w:val="nil"/>
        </w:pBdr>
        <w:tabs>
          <w:tab w:val="left" w:pos="842"/>
        </w:tabs>
        <w:autoSpaceDE w:val="0"/>
        <w:autoSpaceDN w:val="0"/>
        <w:spacing w:before="50" w:after="0" w:line="338" w:lineRule="auto"/>
        <w:ind w:right="674"/>
        <w:contextualSpacing w:val="0"/>
        <w:jc w:val="both"/>
        <w:rPr>
          <w:rFonts w:ascii="Times New Roman" w:hAnsi="Times New Roman" w:cs="Times New Roman"/>
          <w:color w:val="000000"/>
          <w:sz w:val="28"/>
          <w:szCs w:val="28"/>
        </w:rPr>
      </w:pPr>
      <w:r w:rsidRPr="009B0935">
        <w:rPr>
          <w:rFonts w:ascii="Times New Roman" w:hAnsi="Times New Roman" w:cs="Times New Roman"/>
          <w:b/>
          <w:bCs/>
          <w:color w:val="000000"/>
          <w:sz w:val="28"/>
          <w:szCs w:val="28"/>
        </w:rPr>
        <w:t xml:space="preserve">Học </w:t>
      </w:r>
      <w:proofErr w:type="spellStart"/>
      <w:r w:rsidRPr="009B0935">
        <w:rPr>
          <w:rFonts w:ascii="Times New Roman" w:hAnsi="Times New Roman" w:cs="Times New Roman"/>
          <w:b/>
          <w:bCs/>
          <w:color w:val="000000"/>
          <w:sz w:val="28"/>
          <w:szCs w:val="28"/>
        </w:rPr>
        <w:t>hỏi</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từ</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công</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nghệ</w:t>
      </w:r>
      <w:proofErr w:type="spellEnd"/>
      <w:r w:rsidRPr="009B0935">
        <w:rPr>
          <w:rFonts w:ascii="Times New Roman" w:hAnsi="Times New Roman" w:cs="Times New Roman"/>
          <w:b/>
          <w:bCs/>
          <w:color w:val="000000"/>
          <w:sz w:val="28"/>
          <w:szCs w:val="28"/>
        </w:rPr>
        <w:t xml:space="preserve"> </w:t>
      </w:r>
      <w:proofErr w:type="spellStart"/>
      <w:r w:rsidRPr="009B0935">
        <w:rPr>
          <w:rFonts w:ascii="Times New Roman" w:hAnsi="Times New Roman" w:cs="Times New Roman"/>
          <w:b/>
          <w:bCs/>
          <w:color w:val="000000"/>
          <w:sz w:val="28"/>
          <w:szCs w:val="28"/>
        </w:rPr>
        <w:t>mới</w:t>
      </w:r>
      <w:proofErr w:type="spellEnd"/>
      <w:r w:rsidRPr="009B0935">
        <w:rPr>
          <w:rFonts w:ascii="Times New Roman" w:hAnsi="Times New Roman" w:cs="Times New Roman"/>
          <w:b/>
          <w:bCs/>
          <w:color w:val="000000"/>
          <w:sz w:val="28"/>
          <w:szCs w:val="28"/>
        </w:rPr>
        <w:t>:</w:t>
      </w:r>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Dự</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án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mở</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ra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cửa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để</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em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tiếp</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xúc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học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hỏi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về</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nhiều</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công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nghệ</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mới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như</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Reactjs</w:t>
      </w:r>
      <w:proofErr w:type="spellEnd"/>
      <w:r w:rsidRPr="009B0935">
        <w:rPr>
          <w:rFonts w:ascii="Times New Roman" w:hAnsi="Times New Roman" w:cs="Times New Roman"/>
          <w:color w:val="000000"/>
          <w:sz w:val="28"/>
          <w:szCs w:val="28"/>
        </w:rPr>
        <w:t xml:space="preserve">, Spring Security, Spring Boot, MySQL,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nhiều</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hơn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nữa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Việc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này</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không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chỉ</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cho</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kỹ</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năng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nhân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của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em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được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nâng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cao</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còn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mở</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rộng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tầm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hiểu</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biết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khả</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năng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áp</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dụng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trong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dự</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án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sắp</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tới</w:t>
      </w:r>
      <w:proofErr w:type="spellEnd"/>
      <w:r w:rsidRPr="009B0935">
        <w:rPr>
          <w:rFonts w:ascii="Times New Roman" w:hAnsi="Times New Roman" w:cs="Times New Roman"/>
          <w:color w:val="000000"/>
          <w:sz w:val="28"/>
          <w:szCs w:val="28"/>
        </w:rPr>
        <w:t>.</w:t>
      </w:r>
    </w:p>
    <w:p w14:paraId="78A74F24" w14:textId="77777777" w:rsidR="009B0935" w:rsidRPr="009B0935" w:rsidRDefault="009B0935" w:rsidP="00EB3AF1">
      <w:pPr>
        <w:pStyle w:val="ListParagraph"/>
        <w:widowControl w:val="0"/>
        <w:numPr>
          <w:ilvl w:val="0"/>
          <w:numId w:val="12"/>
        </w:numPr>
        <w:pBdr>
          <w:top w:val="nil"/>
          <w:left w:val="nil"/>
          <w:bottom w:val="nil"/>
          <w:right w:val="nil"/>
          <w:between w:val="nil"/>
        </w:pBdr>
        <w:tabs>
          <w:tab w:val="left" w:pos="842"/>
        </w:tabs>
        <w:autoSpaceDE w:val="0"/>
        <w:autoSpaceDN w:val="0"/>
        <w:spacing w:before="50" w:after="0" w:line="338" w:lineRule="auto"/>
        <w:ind w:left="360" w:right="674" w:hanging="270"/>
        <w:contextualSpacing w:val="0"/>
        <w:jc w:val="both"/>
        <w:rPr>
          <w:rFonts w:ascii="Times New Roman" w:hAnsi="Times New Roman" w:cs="Times New Roman"/>
          <w:color w:val="000000"/>
          <w:sz w:val="28"/>
          <w:szCs w:val="28"/>
        </w:rPr>
      </w:pPr>
      <w:proofErr w:type="spellStart"/>
      <w:r w:rsidRPr="009B0935">
        <w:rPr>
          <w:rFonts w:ascii="Times New Roman" w:hAnsi="Times New Roman" w:cs="Times New Roman"/>
          <w:color w:val="000000"/>
          <w:sz w:val="28"/>
          <w:szCs w:val="28"/>
        </w:rPr>
        <w:t>Tổng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cộng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những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kinh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nghiệm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này</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không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chỉ</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nguồn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động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viên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cho</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sự</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thành</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công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của</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dự</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án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mà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còn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bài</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học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quý</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giá</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nền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tảng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để</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chúng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em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phát</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triển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cá</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nhân</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và</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tăng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cường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sự</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hợp</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tác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trong</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làm</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việc</w:t>
      </w:r>
      <w:proofErr w:type="spellEnd"/>
      <w:r w:rsidRPr="009B0935">
        <w:rPr>
          <w:rFonts w:ascii="Times New Roman" w:hAnsi="Times New Roman" w:cs="Times New Roman"/>
          <w:color w:val="000000"/>
          <w:sz w:val="28"/>
          <w:szCs w:val="28"/>
        </w:rPr>
        <w:t xml:space="preserve"> </w:t>
      </w:r>
      <w:proofErr w:type="spellStart"/>
      <w:r w:rsidRPr="009B0935">
        <w:rPr>
          <w:rFonts w:ascii="Times New Roman" w:hAnsi="Times New Roman" w:cs="Times New Roman"/>
          <w:color w:val="000000"/>
          <w:sz w:val="28"/>
          <w:szCs w:val="28"/>
        </w:rPr>
        <w:t>nhóm</w:t>
      </w:r>
      <w:proofErr w:type="spellEnd"/>
      <w:r w:rsidRPr="009B0935">
        <w:rPr>
          <w:rFonts w:ascii="Times New Roman" w:hAnsi="Times New Roman" w:cs="Times New Roman"/>
          <w:color w:val="000000"/>
          <w:sz w:val="28"/>
          <w:szCs w:val="28"/>
        </w:rPr>
        <w:t>.</w:t>
      </w:r>
    </w:p>
    <w:p w14:paraId="5AFDA640" w14:textId="383A8489" w:rsidR="00F3736A" w:rsidRDefault="00F3736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72AF93E" w14:textId="77777777" w:rsidR="000F6A0E" w:rsidRPr="000F6A0E" w:rsidRDefault="000F6A0E" w:rsidP="003E638F">
      <w:pPr>
        <w:rPr>
          <w:rFonts w:ascii="Times New Roman" w:eastAsia="Times New Roman" w:hAnsi="Times New Roman" w:cs="Times New Roman"/>
          <w:b/>
          <w:sz w:val="28"/>
          <w:szCs w:val="28"/>
        </w:rPr>
      </w:pPr>
    </w:p>
    <w:p w14:paraId="28120AFE" w14:textId="377B9FF8" w:rsidR="001E00F4" w:rsidRDefault="002C0D8D" w:rsidP="002C0D8D">
      <w:pPr>
        <w:pStyle w:val="Heading1"/>
        <w:jc w:val="center"/>
        <w:rPr>
          <w:rFonts w:ascii="Times New Roman" w:hAnsi="Times New Roman" w:cs="Times New Roman"/>
          <w:b/>
          <w:bCs/>
          <w:color w:val="auto"/>
          <w:sz w:val="36"/>
          <w:szCs w:val="36"/>
        </w:rPr>
      </w:pPr>
      <w:bookmarkStart w:id="2647" w:name="_Toc153442218"/>
      <w:proofErr w:type="spellStart"/>
      <w:r w:rsidRPr="00BC0F6F">
        <w:rPr>
          <w:rFonts w:ascii="Times New Roman" w:hAnsi="Times New Roman" w:cs="Times New Roman"/>
          <w:b/>
          <w:bCs/>
          <w:color w:val="auto"/>
          <w:sz w:val="36"/>
          <w:szCs w:val="36"/>
        </w:rPr>
        <w:t>Phần</w:t>
      </w:r>
      <w:proofErr w:type="spellEnd"/>
      <w:r w:rsidRPr="00BC0F6F">
        <w:rPr>
          <w:rFonts w:ascii="Times New Roman" w:hAnsi="Times New Roman" w:cs="Times New Roman"/>
          <w:b/>
          <w:bCs/>
          <w:color w:val="auto"/>
          <w:sz w:val="36"/>
          <w:szCs w:val="36"/>
        </w:rPr>
        <w:t xml:space="preserve"> 7: </w:t>
      </w:r>
      <w:proofErr w:type="spellStart"/>
      <w:r w:rsidR="00BC0F6F" w:rsidRPr="00BC0F6F">
        <w:rPr>
          <w:rFonts w:ascii="Times New Roman" w:hAnsi="Times New Roman" w:cs="Times New Roman"/>
          <w:b/>
          <w:bCs/>
          <w:color w:val="auto"/>
          <w:sz w:val="36"/>
          <w:szCs w:val="36"/>
        </w:rPr>
        <w:t>Yêu</w:t>
      </w:r>
      <w:proofErr w:type="spellEnd"/>
      <w:r w:rsidR="00BC0F6F" w:rsidRPr="00BC0F6F">
        <w:rPr>
          <w:rFonts w:ascii="Times New Roman" w:hAnsi="Times New Roman" w:cs="Times New Roman"/>
          <w:b/>
          <w:bCs/>
          <w:color w:val="auto"/>
          <w:sz w:val="36"/>
          <w:szCs w:val="36"/>
        </w:rPr>
        <w:t xml:space="preserve"> </w:t>
      </w:r>
      <w:proofErr w:type="spellStart"/>
      <w:r w:rsidR="00BC0F6F" w:rsidRPr="00BC0F6F">
        <w:rPr>
          <w:rFonts w:ascii="Times New Roman" w:hAnsi="Times New Roman" w:cs="Times New Roman"/>
          <w:b/>
          <w:bCs/>
          <w:color w:val="auto"/>
          <w:sz w:val="36"/>
          <w:szCs w:val="36"/>
        </w:rPr>
        <w:t>Cầu</w:t>
      </w:r>
      <w:proofErr w:type="spellEnd"/>
      <w:r w:rsidR="00BC0F6F" w:rsidRPr="00BC0F6F">
        <w:rPr>
          <w:rFonts w:ascii="Times New Roman" w:hAnsi="Times New Roman" w:cs="Times New Roman"/>
          <w:b/>
          <w:bCs/>
          <w:color w:val="auto"/>
          <w:sz w:val="36"/>
          <w:szCs w:val="36"/>
        </w:rPr>
        <w:t xml:space="preserve"> </w:t>
      </w:r>
      <w:proofErr w:type="spellStart"/>
      <w:r w:rsidR="00BC0F6F" w:rsidRPr="00BC0F6F">
        <w:rPr>
          <w:rFonts w:ascii="Times New Roman" w:hAnsi="Times New Roman" w:cs="Times New Roman"/>
          <w:b/>
          <w:bCs/>
          <w:color w:val="auto"/>
          <w:sz w:val="36"/>
          <w:szCs w:val="36"/>
        </w:rPr>
        <w:t>Khác</w:t>
      </w:r>
      <w:bookmarkEnd w:id="2647"/>
      <w:proofErr w:type="spellEnd"/>
    </w:p>
    <w:p w14:paraId="01DA1500" w14:textId="40F9DB66" w:rsidR="00FB741C" w:rsidRPr="001E00F4" w:rsidRDefault="001E00F4" w:rsidP="001E00F4">
      <w:pPr>
        <w:rPr>
          <w:rFonts w:ascii="Times New Roman" w:eastAsiaTheme="majorEastAsia" w:hAnsi="Times New Roman" w:cs="Times New Roman"/>
          <w:b/>
          <w:bCs/>
          <w:sz w:val="36"/>
          <w:szCs w:val="36"/>
        </w:rPr>
      </w:pPr>
      <w:r>
        <w:rPr>
          <w:rFonts w:ascii="Times New Roman" w:hAnsi="Times New Roman" w:cs="Times New Roman"/>
          <w:b/>
          <w:bCs/>
          <w:sz w:val="36"/>
          <w:szCs w:val="36"/>
        </w:rPr>
        <w:br w:type="page"/>
      </w:r>
    </w:p>
    <w:p w14:paraId="63C010C7" w14:textId="0BD5B262" w:rsidR="00FB741C" w:rsidRPr="00FB741C" w:rsidRDefault="64B587ED" w:rsidP="06C62D3F">
      <w:pPr>
        <w:pStyle w:val="Heading2"/>
        <w:shd w:val="clear" w:color="auto" w:fill="FFFFFF" w:themeFill="background1"/>
        <w:rPr>
          <w:rFonts w:ascii="Times New Roman" w:eastAsia="Times New Roman" w:hAnsi="Times New Roman" w:cs="Times New Roman"/>
          <w:color w:val="000000" w:themeColor="text1"/>
          <w:sz w:val="28"/>
          <w:szCs w:val="28"/>
        </w:rPr>
      </w:pPr>
      <w:bookmarkStart w:id="2648" w:name="_Toc153442219"/>
      <w:r w:rsidRPr="06C62D3F">
        <w:rPr>
          <w:rFonts w:ascii="Times New Roman" w:eastAsia="Times New Roman" w:hAnsi="Times New Roman" w:cs="Times New Roman"/>
          <w:color w:val="000000" w:themeColor="text1"/>
          <w:sz w:val="28"/>
          <w:szCs w:val="28"/>
        </w:rPr>
        <w:t>1.</w:t>
      </w:r>
      <w:r w:rsidRPr="06C62D3F">
        <w:rPr>
          <w:rFonts w:ascii="Times New Roman" w:eastAsia="Times New Roman" w:hAnsi="Times New Roman" w:cs="Times New Roman"/>
          <w:b w:val="0"/>
          <w:color w:val="000000" w:themeColor="text1"/>
          <w:sz w:val="28"/>
          <w:szCs w:val="28"/>
        </w:rPr>
        <w:t xml:space="preserve"> </w:t>
      </w:r>
      <w:r w:rsidRPr="06C62D3F">
        <w:rPr>
          <w:rFonts w:ascii="Times New Roman" w:eastAsia="Times New Roman" w:hAnsi="Times New Roman" w:cs="Times New Roman"/>
          <w:color w:val="000000" w:themeColor="text1"/>
          <w:sz w:val="28"/>
          <w:szCs w:val="28"/>
        </w:rPr>
        <w:t xml:space="preserve">Trong </w:t>
      </w:r>
      <w:proofErr w:type="spellStart"/>
      <w:r w:rsidRPr="06C62D3F">
        <w:rPr>
          <w:rFonts w:ascii="Times New Roman" w:eastAsia="Times New Roman" w:hAnsi="Times New Roman" w:cs="Times New Roman"/>
          <w:color w:val="000000" w:themeColor="text1"/>
          <w:sz w:val="28"/>
          <w:szCs w:val="28"/>
        </w:rPr>
        <w:t>tương</w:t>
      </w:r>
      <w:proofErr w:type="spellEnd"/>
      <w:r w:rsidRPr="06C62D3F">
        <w:rPr>
          <w:rFonts w:ascii="Times New Roman" w:eastAsia="Times New Roman" w:hAnsi="Times New Roman" w:cs="Times New Roman"/>
          <w:color w:val="000000" w:themeColor="text1"/>
          <w:sz w:val="28"/>
          <w:szCs w:val="28"/>
        </w:rPr>
        <w:t xml:space="preserve"> </w:t>
      </w:r>
      <w:proofErr w:type="spellStart"/>
      <w:r w:rsidRPr="06C62D3F">
        <w:rPr>
          <w:rFonts w:ascii="Times New Roman" w:eastAsia="Times New Roman" w:hAnsi="Times New Roman" w:cs="Times New Roman"/>
          <w:color w:val="000000" w:themeColor="text1"/>
          <w:sz w:val="28"/>
          <w:szCs w:val="28"/>
        </w:rPr>
        <w:t>lai</w:t>
      </w:r>
      <w:bookmarkEnd w:id="2648"/>
      <w:proofErr w:type="spellEnd"/>
    </w:p>
    <w:p w14:paraId="2DFF89C9" w14:textId="78166E00" w:rsidR="00FB741C" w:rsidRPr="00FB741C" w:rsidRDefault="64B587ED" w:rsidP="64B587ED">
      <w:pPr>
        <w:spacing w:after="0" w:line="360" w:lineRule="auto"/>
        <w:jc w:val="both"/>
        <w:rPr>
          <w:rFonts w:ascii="Times New Roman" w:eastAsia="Times New Roman" w:hAnsi="Times New Roman" w:cs="Times New Roman"/>
          <w:color w:val="000000" w:themeColor="text1"/>
          <w:sz w:val="28"/>
          <w:szCs w:val="28"/>
        </w:rPr>
      </w:pPr>
      <w:r w:rsidRPr="64B587ED">
        <w:rPr>
          <w:rFonts w:ascii="Times New Roman" w:eastAsia="Times New Roman" w:hAnsi="Times New Roman" w:cs="Times New Roman"/>
          <w:color w:val="000000" w:themeColor="text1"/>
          <w:sz w:val="28"/>
          <w:szCs w:val="28"/>
        </w:rPr>
        <w:t xml:space="preserve">Trong </w:t>
      </w:r>
      <w:proofErr w:type="spellStart"/>
      <w:r w:rsidRPr="64B587ED">
        <w:rPr>
          <w:rFonts w:ascii="Times New Roman" w:eastAsia="Times New Roman" w:hAnsi="Times New Roman" w:cs="Times New Roman"/>
          <w:color w:val="000000" w:themeColor="text1"/>
          <w:sz w:val="28"/>
          <w:szCs w:val="28"/>
        </w:rPr>
        <w:t>tương</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lai</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ngoài</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việc</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hoàn</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thiện</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các</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chức</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năng</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hiện</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có</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nhóm</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dự</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kiến</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sẽ</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bổ</w:t>
      </w:r>
      <w:proofErr w:type="spellEnd"/>
      <w:r w:rsidRPr="64B587ED">
        <w:rPr>
          <w:rFonts w:ascii="Times New Roman" w:eastAsia="Times New Roman" w:hAnsi="Times New Roman" w:cs="Times New Roman"/>
          <w:color w:val="000000" w:themeColor="text1"/>
          <w:sz w:val="28"/>
          <w:szCs w:val="28"/>
        </w:rPr>
        <w:t xml:space="preserve"> sung </w:t>
      </w:r>
      <w:proofErr w:type="spellStart"/>
      <w:r w:rsidRPr="64B587ED">
        <w:rPr>
          <w:rFonts w:ascii="Times New Roman" w:eastAsia="Times New Roman" w:hAnsi="Times New Roman" w:cs="Times New Roman"/>
          <w:color w:val="000000" w:themeColor="text1"/>
          <w:sz w:val="28"/>
          <w:szCs w:val="28"/>
        </w:rPr>
        <w:t>thêm</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một</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vài</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chức</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năng</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sau</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để</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hoàn</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thiện</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sản</w:t>
      </w:r>
      <w:proofErr w:type="spellEnd"/>
      <w:r w:rsidRPr="64B587ED">
        <w:rPr>
          <w:rFonts w:ascii="Times New Roman" w:eastAsia="Times New Roman" w:hAnsi="Times New Roman" w:cs="Times New Roman"/>
          <w:color w:val="000000" w:themeColor="text1"/>
          <w:sz w:val="28"/>
          <w:szCs w:val="28"/>
        </w:rPr>
        <w:t xml:space="preserve"> </w:t>
      </w:r>
      <w:proofErr w:type="spellStart"/>
      <w:r w:rsidRPr="64B587ED">
        <w:rPr>
          <w:rFonts w:ascii="Times New Roman" w:eastAsia="Times New Roman" w:hAnsi="Times New Roman" w:cs="Times New Roman"/>
          <w:color w:val="000000" w:themeColor="text1"/>
          <w:sz w:val="28"/>
          <w:szCs w:val="28"/>
        </w:rPr>
        <w:t>phẩm</w:t>
      </w:r>
      <w:proofErr w:type="spellEnd"/>
      <w:r w:rsidRPr="64B587ED">
        <w:rPr>
          <w:rFonts w:ascii="Times New Roman" w:eastAsia="Times New Roman" w:hAnsi="Times New Roman" w:cs="Times New Roman"/>
          <w:color w:val="000000" w:themeColor="text1"/>
          <w:sz w:val="28"/>
          <w:szCs w:val="28"/>
        </w:rPr>
        <w:t>:</w:t>
      </w:r>
    </w:p>
    <w:p w14:paraId="1B6E94AA" w14:textId="7DF98A8C" w:rsidR="1D0BF873" w:rsidRDefault="1D0BF873" w:rsidP="1D0BF873">
      <w:pPr>
        <w:spacing w:after="0" w:line="360" w:lineRule="auto"/>
        <w:jc w:val="both"/>
        <w:rPr>
          <w:rFonts w:ascii="Times New Roman" w:eastAsia="Times New Roman" w:hAnsi="Times New Roman" w:cs="Times New Roman"/>
          <w:color w:val="000000" w:themeColor="text1"/>
          <w:sz w:val="28"/>
          <w:szCs w:val="28"/>
        </w:rPr>
      </w:pPr>
    </w:p>
    <w:tbl>
      <w:tblPr>
        <w:tblStyle w:val="TableGrid"/>
        <w:tblW w:w="9060" w:type="dxa"/>
        <w:jc w:val="center"/>
        <w:tblLayout w:type="fixed"/>
        <w:tblLook w:val="06A0" w:firstRow="1" w:lastRow="0" w:firstColumn="1" w:lastColumn="0" w:noHBand="1" w:noVBand="1"/>
      </w:tblPr>
      <w:tblGrid>
        <w:gridCol w:w="1890"/>
        <w:gridCol w:w="7170"/>
      </w:tblGrid>
      <w:tr w:rsidR="141575C8" w14:paraId="4E0038F9" w14:textId="77777777" w:rsidTr="6B2B870C">
        <w:trPr>
          <w:trHeight w:val="825"/>
          <w:jc w:val="center"/>
        </w:trPr>
        <w:tc>
          <w:tcPr>
            <w:tcW w:w="1890" w:type="dxa"/>
            <w:vAlign w:val="center"/>
          </w:tcPr>
          <w:p w14:paraId="736CA6B0" w14:textId="368CF443" w:rsidR="141575C8" w:rsidRDefault="7335055A" w:rsidP="46E41A7B">
            <w:pPr>
              <w:jc w:val="center"/>
              <w:rPr>
                <w:rFonts w:ascii="Times New Roman" w:eastAsia="Times New Roman" w:hAnsi="Times New Roman" w:cs="Times New Roman"/>
                <w:sz w:val="28"/>
                <w:szCs w:val="28"/>
              </w:rPr>
            </w:pPr>
            <w:proofErr w:type="spellStart"/>
            <w:r w:rsidRPr="0CCB0236">
              <w:rPr>
                <w:rFonts w:ascii="Times New Roman" w:eastAsia="Times New Roman" w:hAnsi="Times New Roman" w:cs="Times New Roman"/>
                <w:sz w:val="28"/>
                <w:szCs w:val="28"/>
              </w:rPr>
              <w:t>Chức</w:t>
            </w:r>
            <w:proofErr w:type="spellEnd"/>
            <w:r w:rsidRPr="23C030E6">
              <w:rPr>
                <w:rFonts w:ascii="Times New Roman" w:eastAsia="Times New Roman" w:hAnsi="Times New Roman" w:cs="Times New Roman"/>
                <w:sz w:val="28"/>
                <w:szCs w:val="28"/>
              </w:rPr>
              <w:t xml:space="preserve"> </w:t>
            </w:r>
            <w:proofErr w:type="spellStart"/>
            <w:r w:rsidR="3D3776B9" w:rsidRPr="0CCB0236">
              <w:rPr>
                <w:rFonts w:ascii="Times New Roman" w:eastAsia="Times New Roman" w:hAnsi="Times New Roman" w:cs="Times New Roman"/>
                <w:sz w:val="28"/>
                <w:szCs w:val="28"/>
              </w:rPr>
              <w:t>năng</w:t>
            </w:r>
            <w:proofErr w:type="spellEnd"/>
          </w:p>
        </w:tc>
        <w:tc>
          <w:tcPr>
            <w:tcW w:w="7170" w:type="dxa"/>
            <w:vAlign w:val="center"/>
          </w:tcPr>
          <w:p w14:paraId="102C0DA4" w14:textId="1923B8B1" w:rsidR="141575C8" w:rsidRDefault="57C13687" w:rsidP="46E41A7B">
            <w:pPr>
              <w:jc w:val="center"/>
              <w:rPr>
                <w:rFonts w:ascii="Times New Roman" w:eastAsia="Times New Roman" w:hAnsi="Times New Roman" w:cs="Times New Roman"/>
                <w:color w:val="000000" w:themeColor="text1"/>
                <w:sz w:val="28"/>
                <w:szCs w:val="28"/>
              </w:rPr>
            </w:pPr>
            <w:proofErr w:type="spellStart"/>
            <w:r w:rsidRPr="509AD6D2">
              <w:rPr>
                <w:rFonts w:ascii="Times New Roman" w:eastAsia="Times New Roman" w:hAnsi="Times New Roman" w:cs="Times New Roman"/>
                <w:color w:val="000000" w:themeColor="text1"/>
                <w:sz w:val="28"/>
                <w:szCs w:val="28"/>
              </w:rPr>
              <w:t>Nội</w:t>
            </w:r>
            <w:proofErr w:type="spellEnd"/>
            <w:r w:rsidRPr="509AD6D2">
              <w:rPr>
                <w:rFonts w:ascii="Times New Roman" w:eastAsia="Times New Roman" w:hAnsi="Times New Roman" w:cs="Times New Roman"/>
                <w:color w:val="000000" w:themeColor="text1"/>
                <w:sz w:val="28"/>
                <w:szCs w:val="28"/>
              </w:rPr>
              <w:t xml:space="preserve"> dung </w:t>
            </w:r>
            <w:proofErr w:type="spellStart"/>
            <w:r w:rsidRPr="509AD6D2">
              <w:rPr>
                <w:rFonts w:ascii="Times New Roman" w:eastAsia="Times New Roman" w:hAnsi="Times New Roman" w:cs="Times New Roman"/>
                <w:color w:val="000000" w:themeColor="text1"/>
                <w:sz w:val="28"/>
                <w:szCs w:val="28"/>
              </w:rPr>
              <w:t>nghiệp</w:t>
            </w:r>
            <w:proofErr w:type="spellEnd"/>
            <w:r w:rsidRPr="509AD6D2">
              <w:rPr>
                <w:rFonts w:ascii="Times New Roman" w:eastAsia="Times New Roman" w:hAnsi="Times New Roman" w:cs="Times New Roman"/>
                <w:color w:val="000000" w:themeColor="text1"/>
                <w:sz w:val="28"/>
                <w:szCs w:val="28"/>
              </w:rPr>
              <w:t xml:space="preserve"> </w:t>
            </w:r>
            <w:proofErr w:type="spellStart"/>
            <w:r w:rsidRPr="509AD6D2">
              <w:rPr>
                <w:rFonts w:ascii="Times New Roman" w:eastAsia="Times New Roman" w:hAnsi="Times New Roman" w:cs="Times New Roman"/>
                <w:color w:val="000000" w:themeColor="text1"/>
                <w:sz w:val="28"/>
                <w:szCs w:val="28"/>
              </w:rPr>
              <w:t>vụ</w:t>
            </w:r>
            <w:proofErr w:type="spellEnd"/>
          </w:p>
        </w:tc>
      </w:tr>
      <w:tr w:rsidR="141575C8" w14:paraId="4A819990" w14:textId="77777777" w:rsidTr="6B2B870C">
        <w:trPr>
          <w:trHeight w:val="4065"/>
          <w:jc w:val="center"/>
        </w:trPr>
        <w:tc>
          <w:tcPr>
            <w:tcW w:w="1890" w:type="dxa"/>
            <w:vAlign w:val="center"/>
          </w:tcPr>
          <w:p w14:paraId="53EB6762" w14:textId="06491817" w:rsidR="141575C8" w:rsidRDefault="46E41A7B" w:rsidP="73A75E72">
            <w:pPr>
              <w:jc w:val="center"/>
              <w:rPr>
                <w:rFonts w:ascii="Times New Roman" w:eastAsia="Times New Roman" w:hAnsi="Times New Roman" w:cs="Times New Roman"/>
                <w:sz w:val="28"/>
                <w:szCs w:val="28"/>
              </w:rPr>
            </w:pPr>
            <w:r w:rsidRPr="46E41A7B">
              <w:rPr>
                <w:rFonts w:ascii="Times New Roman" w:eastAsia="Times New Roman" w:hAnsi="Times New Roman" w:cs="Times New Roman"/>
                <w:sz w:val="28"/>
                <w:szCs w:val="28"/>
              </w:rPr>
              <w:t xml:space="preserve">Quản </w:t>
            </w:r>
            <w:proofErr w:type="spellStart"/>
            <w:r w:rsidRPr="46E41A7B">
              <w:rPr>
                <w:rFonts w:ascii="Times New Roman" w:eastAsia="Times New Roman" w:hAnsi="Times New Roman" w:cs="Times New Roman"/>
                <w:sz w:val="28"/>
                <w:szCs w:val="28"/>
              </w:rPr>
              <w:t>lý</w:t>
            </w:r>
            <w:proofErr w:type="spellEnd"/>
            <w:r w:rsidRPr="46E41A7B">
              <w:rPr>
                <w:rFonts w:ascii="Times New Roman" w:eastAsia="Times New Roman" w:hAnsi="Times New Roman" w:cs="Times New Roman"/>
                <w:sz w:val="28"/>
                <w:szCs w:val="28"/>
              </w:rPr>
              <w:t xml:space="preserve"> </w:t>
            </w:r>
            <w:proofErr w:type="spellStart"/>
            <w:r w:rsidRPr="46E41A7B">
              <w:rPr>
                <w:rFonts w:ascii="Times New Roman" w:eastAsia="Times New Roman" w:hAnsi="Times New Roman" w:cs="Times New Roman"/>
                <w:sz w:val="28"/>
                <w:szCs w:val="28"/>
              </w:rPr>
              <w:t>nhập</w:t>
            </w:r>
            <w:proofErr w:type="spellEnd"/>
            <w:r w:rsidRPr="46E41A7B">
              <w:rPr>
                <w:rFonts w:ascii="Times New Roman" w:eastAsia="Times New Roman" w:hAnsi="Times New Roman" w:cs="Times New Roman"/>
                <w:sz w:val="28"/>
                <w:szCs w:val="28"/>
              </w:rPr>
              <w:t xml:space="preserve"> </w:t>
            </w:r>
            <w:proofErr w:type="spellStart"/>
            <w:r w:rsidRPr="46E41A7B">
              <w:rPr>
                <w:rFonts w:ascii="Times New Roman" w:eastAsia="Times New Roman" w:hAnsi="Times New Roman" w:cs="Times New Roman"/>
                <w:sz w:val="28"/>
                <w:szCs w:val="28"/>
              </w:rPr>
              <w:t>xuất</w:t>
            </w:r>
            <w:proofErr w:type="spellEnd"/>
          </w:p>
        </w:tc>
        <w:tc>
          <w:tcPr>
            <w:tcW w:w="7170" w:type="dxa"/>
            <w:vAlign w:val="center"/>
          </w:tcPr>
          <w:p w14:paraId="2CCADEAF" w14:textId="3BD60B02" w:rsidR="141575C8" w:rsidRDefault="0442AABE" w:rsidP="198D90BD">
            <w:pPr>
              <w:jc w:val="both"/>
              <w:rPr>
                <w:rFonts w:ascii="Times New Roman" w:eastAsia="Times New Roman" w:hAnsi="Times New Roman" w:cs="Times New Roman"/>
                <w:sz w:val="28"/>
                <w:szCs w:val="28"/>
              </w:rPr>
            </w:pPr>
            <w:r w:rsidRPr="0442AABE">
              <w:rPr>
                <w:rFonts w:ascii="Times New Roman" w:eastAsia="Times New Roman" w:hAnsi="Times New Roman" w:cs="Times New Roman"/>
                <w:sz w:val="28"/>
                <w:szCs w:val="28"/>
              </w:rPr>
              <w:t xml:space="preserve">Quản </w:t>
            </w:r>
            <w:proofErr w:type="spellStart"/>
            <w:r w:rsidRPr="0442AABE">
              <w:rPr>
                <w:rFonts w:ascii="Times New Roman" w:eastAsia="Times New Roman" w:hAnsi="Times New Roman" w:cs="Times New Roman"/>
                <w:sz w:val="28"/>
                <w:szCs w:val="28"/>
              </w:rPr>
              <w:t>lý</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nhập</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xuất</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đóng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vai</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trò</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quan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trọng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trong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việc</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duy</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trì</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và</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tối</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ưu</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hóa</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chuỗi</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cung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ứng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của</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doanh</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nghiệp</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Tác</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dụng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chính</w:t>
            </w:r>
            <w:proofErr w:type="spellEnd"/>
            <w:r w:rsidRPr="0442AABE">
              <w:rPr>
                <w:rFonts w:ascii="Times New Roman" w:eastAsia="Times New Roman" w:hAnsi="Times New Roman" w:cs="Times New Roman"/>
                <w:sz w:val="28"/>
                <w:szCs w:val="28"/>
              </w:rPr>
              <w:t xml:space="preserve"> bao </w:t>
            </w:r>
            <w:proofErr w:type="spellStart"/>
            <w:r w:rsidRPr="0442AABE">
              <w:rPr>
                <w:rFonts w:ascii="Times New Roman" w:eastAsia="Times New Roman" w:hAnsi="Times New Roman" w:cs="Times New Roman"/>
                <w:sz w:val="28"/>
                <w:szCs w:val="28"/>
              </w:rPr>
              <w:t>gồm</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kiểm</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soát</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tồn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kho</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quản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lý</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nhà</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cung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cấp</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xử</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lý</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đơn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đặt</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hàng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đảm</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bảo</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chất</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lượng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sản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phẩm</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giao</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hàng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hiệu</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quả</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báo</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cáo</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và</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thống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kê</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quản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lý</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tình</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trạng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đơn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hàng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và</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quản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lý</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trả</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hàng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và</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hoàn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tiền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Những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hoạt</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động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này</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giúp</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doanh</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nghiệp</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duy</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trì</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sự</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liên</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tục</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tối</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ưu</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hóa</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hiệu</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suất</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và</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đáp</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ứng</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chính</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xác</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với</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nhu</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cầu</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của</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thị</w:t>
            </w:r>
            <w:proofErr w:type="spellEnd"/>
            <w:r w:rsidRPr="0442AABE">
              <w:rPr>
                <w:rFonts w:ascii="Times New Roman" w:eastAsia="Times New Roman" w:hAnsi="Times New Roman" w:cs="Times New Roman"/>
                <w:sz w:val="28"/>
                <w:szCs w:val="28"/>
              </w:rPr>
              <w:t xml:space="preserve"> </w:t>
            </w:r>
            <w:proofErr w:type="spellStart"/>
            <w:r w:rsidRPr="0442AABE">
              <w:rPr>
                <w:rFonts w:ascii="Times New Roman" w:eastAsia="Times New Roman" w:hAnsi="Times New Roman" w:cs="Times New Roman"/>
                <w:sz w:val="28"/>
                <w:szCs w:val="28"/>
              </w:rPr>
              <w:t>trường</w:t>
            </w:r>
            <w:proofErr w:type="spellEnd"/>
            <w:r w:rsidRPr="0442AABE">
              <w:rPr>
                <w:rFonts w:ascii="Times New Roman" w:eastAsia="Times New Roman" w:hAnsi="Times New Roman" w:cs="Times New Roman"/>
                <w:sz w:val="28"/>
                <w:szCs w:val="28"/>
              </w:rPr>
              <w:t>.</w:t>
            </w:r>
          </w:p>
        </w:tc>
      </w:tr>
      <w:tr w:rsidR="141575C8" w14:paraId="6188C5CA" w14:textId="77777777" w:rsidTr="6B2B870C">
        <w:trPr>
          <w:trHeight w:val="4830"/>
          <w:jc w:val="center"/>
        </w:trPr>
        <w:tc>
          <w:tcPr>
            <w:tcW w:w="1890" w:type="dxa"/>
            <w:vAlign w:val="center"/>
          </w:tcPr>
          <w:p w14:paraId="7D952005" w14:textId="45DB98F2" w:rsidR="141575C8" w:rsidRDefault="7DEF85F3" w:rsidP="6B2B870C">
            <w:pPr>
              <w:jc w:val="center"/>
              <w:rPr>
                <w:rFonts w:ascii="Times New Roman" w:eastAsia="Times New Roman" w:hAnsi="Times New Roman" w:cs="Times New Roman"/>
                <w:sz w:val="28"/>
                <w:szCs w:val="28"/>
              </w:rPr>
            </w:pPr>
            <w:proofErr w:type="spellStart"/>
            <w:r w:rsidRPr="7DEF85F3">
              <w:rPr>
                <w:rFonts w:ascii="Times New Roman" w:eastAsia="Times New Roman" w:hAnsi="Times New Roman" w:cs="Times New Roman"/>
                <w:sz w:val="28"/>
                <w:szCs w:val="28"/>
              </w:rPr>
              <w:t>Tích</w:t>
            </w:r>
            <w:proofErr w:type="spellEnd"/>
            <w:r w:rsidRPr="7DEF85F3">
              <w:rPr>
                <w:rFonts w:ascii="Times New Roman" w:eastAsia="Times New Roman" w:hAnsi="Times New Roman" w:cs="Times New Roman"/>
                <w:sz w:val="28"/>
                <w:szCs w:val="28"/>
              </w:rPr>
              <w:t xml:space="preserve"> </w:t>
            </w:r>
            <w:proofErr w:type="spellStart"/>
            <w:r w:rsidRPr="7DEF85F3">
              <w:rPr>
                <w:rFonts w:ascii="Times New Roman" w:eastAsia="Times New Roman" w:hAnsi="Times New Roman" w:cs="Times New Roman"/>
                <w:sz w:val="28"/>
                <w:szCs w:val="28"/>
              </w:rPr>
              <w:t>điểm</w:t>
            </w:r>
            <w:proofErr w:type="spellEnd"/>
            <w:r w:rsidR="33268C8D" w:rsidRPr="33268C8D">
              <w:rPr>
                <w:rFonts w:ascii="Times New Roman" w:eastAsia="Times New Roman" w:hAnsi="Times New Roman" w:cs="Times New Roman"/>
                <w:sz w:val="28"/>
                <w:szCs w:val="28"/>
              </w:rPr>
              <w:t xml:space="preserve"> </w:t>
            </w:r>
            <w:proofErr w:type="spellStart"/>
            <w:r w:rsidR="33268C8D" w:rsidRPr="33268C8D">
              <w:rPr>
                <w:rFonts w:ascii="Times New Roman" w:eastAsia="Times New Roman" w:hAnsi="Times New Roman" w:cs="Times New Roman"/>
                <w:sz w:val="28"/>
                <w:szCs w:val="28"/>
              </w:rPr>
              <w:t>nhân</w:t>
            </w:r>
            <w:proofErr w:type="spellEnd"/>
            <w:r w:rsidR="33268C8D" w:rsidRPr="33268C8D">
              <w:rPr>
                <w:rFonts w:ascii="Times New Roman" w:eastAsia="Times New Roman" w:hAnsi="Times New Roman" w:cs="Times New Roman"/>
                <w:sz w:val="28"/>
                <w:szCs w:val="28"/>
              </w:rPr>
              <w:t xml:space="preserve"> </w:t>
            </w:r>
            <w:proofErr w:type="spellStart"/>
            <w:r w:rsidR="33268C8D" w:rsidRPr="33268C8D">
              <w:rPr>
                <w:rFonts w:ascii="Times New Roman" w:eastAsia="Times New Roman" w:hAnsi="Times New Roman" w:cs="Times New Roman"/>
                <w:sz w:val="28"/>
                <w:szCs w:val="28"/>
              </w:rPr>
              <w:t>viên</w:t>
            </w:r>
            <w:proofErr w:type="spellEnd"/>
            <w:r w:rsidR="33268C8D" w:rsidRPr="33268C8D">
              <w:rPr>
                <w:rFonts w:ascii="Times New Roman" w:eastAsia="Times New Roman" w:hAnsi="Times New Roman" w:cs="Times New Roman"/>
                <w:sz w:val="28"/>
                <w:szCs w:val="28"/>
              </w:rPr>
              <w:t xml:space="preserve">, </w:t>
            </w:r>
            <w:proofErr w:type="spellStart"/>
            <w:r w:rsidR="33268C8D" w:rsidRPr="33268C8D">
              <w:rPr>
                <w:rFonts w:ascii="Times New Roman" w:eastAsia="Times New Roman" w:hAnsi="Times New Roman" w:cs="Times New Roman"/>
                <w:sz w:val="28"/>
                <w:szCs w:val="28"/>
              </w:rPr>
              <w:t>khách</w:t>
            </w:r>
            <w:proofErr w:type="spellEnd"/>
            <w:r w:rsidR="33268C8D" w:rsidRPr="33268C8D">
              <w:rPr>
                <w:rFonts w:ascii="Times New Roman" w:eastAsia="Times New Roman" w:hAnsi="Times New Roman" w:cs="Times New Roman"/>
                <w:sz w:val="28"/>
                <w:szCs w:val="28"/>
              </w:rPr>
              <w:t xml:space="preserve"> </w:t>
            </w:r>
            <w:proofErr w:type="spellStart"/>
            <w:r w:rsidR="33268C8D" w:rsidRPr="33268C8D">
              <w:rPr>
                <w:rFonts w:ascii="Times New Roman" w:eastAsia="Times New Roman" w:hAnsi="Times New Roman" w:cs="Times New Roman"/>
                <w:sz w:val="28"/>
                <w:szCs w:val="28"/>
              </w:rPr>
              <w:t>hàng</w:t>
            </w:r>
            <w:proofErr w:type="spellEnd"/>
          </w:p>
        </w:tc>
        <w:tc>
          <w:tcPr>
            <w:tcW w:w="7170" w:type="dxa"/>
            <w:vAlign w:val="center"/>
          </w:tcPr>
          <w:p w14:paraId="6503F968" w14:textId="4D5D2623" w:rsidR="141575C8" w:rsidRDefault="0CB791B8" w:rsidP="4996564E">
            <w:pPr>
              <w:jc w:val="both"/>
              <w:rPr>
                <w:rFonts w:ascii="Times New Roman" w:eastAsia="Times New Roman" w:hAnsi="Times New Roman" w:cs="Times New Roman"/>
                <w:sz w:val="28"/>
                <w:szCs w:val="28"/>
              </w:rPr>
            </w:pPr>
            <w:proofErr w:type="spellStart"/>
            <w:r w:rsidRPr="4996564E">
              <w:rPr>
                <w:rFonts w:ascii="Times New Roman" w:eastAsia="Times New Roman" w:hAnsi="Times New Roman" w:cs="Times New Roman"/>
                <w:sz w:val="28"/>
                <w:szCs w:val="28"/>
              </w:rPr>
              <w:t>Hệ</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thống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tích</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điểm</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nhân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viên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và</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khách</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hàng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có</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tác</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dụng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chủ</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yếu</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trong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việc</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động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viên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và</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giữ</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chân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đối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tượng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tương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ứng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Đối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với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nhân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viên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hệ</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thống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này</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thúc</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đẩy</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nỗ</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lực</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làm</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việc</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giữ</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chân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và</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nâng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cao</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sự</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hài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lòng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Đồng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thời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nó</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cung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cấp</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cơ</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hội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đánh</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giá</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và</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quản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lý</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hiệu</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suất</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Đối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với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khách</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hàng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tích</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điểm</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là</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nguồn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động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lực</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mua</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sắm</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giúp</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tạo</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sự</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trung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thành</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xây</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dựng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mối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quan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hệ</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lâu</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dài</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và</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cung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cấp</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thông</w:t>
            </w:r>
            <w:proofErr w:type="spellEnd"/>
            <w:r w:rsidRPr="4996564E">
              <w:rPr>
                <w:rFonts w:ascii="Times New Roman" w:eastAsia="Times New Roman" w:hAnsi="Times New Roman" w:cs="Times New Roman"/>
                <w:sz w:val="28"/>
                <w:szCs w:val="28"/>
              </w:rPr>
              <w:t xml:space="preserve"> tin </w:t>
            </w:r>
            <w:proofErr w:type="spellStart"/>
            <w:r w:rsidRPr="4996564E">
              <w:rPr>
                <w:rFonts w:ascii="Times New Roman" w:eastAsia="Times New Roman" w:hAnsi="Times New Roman" w:cs="Times New Roman"/>
                <w:sz w:val="28"/>
                <w:szCs w:val="28"/>
              </w:rPr>
              <w:t>dữ</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liệu</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quan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trọng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về</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hành</w:t>
            </w:r>
            <w:proofErr w:type="spellEnd"/>
            <w:r w:rsidRPr="4996564E">
              <w:rPr>
                <w:rFonts w:ascii="Times New Roman" w:eastAsia="Times New Roman" w:hAnsi="Times New Roman" w:cs="Times New Roman"/>
                <w:sz w:val="28"/>
                <w:szCs w:val="28"/>
              </w:rPr>
              <w:t xml:space="preserve"> vi </w:t>
            </w:r>
            <w:proofErr w:type="spellStart"/>
            <w:r w:rsidRPr="4996564E">
              <w:rPr>
                <w:rFonts w:ascii="Times New Roman" w:eastAsia="Times New Roman" w:hAnsi="Times New Roman" w:cs="Times New Roman"/>
                <w:sz w:val="28"/>
                <w:szCs w:val="28"/>
              </w:rPr>
              <w:t>và</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mong</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muốn</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của</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khách</w:t>
            </w:r>
            <w:proofErr w:type="spellEnd"/>
            <w:r w:rsidRPr="4996564E">
              <w:rPr>
                <w:rFonts w:ascii="Times New Roman" w:eastAsia="Times New Roman" w:hAnsi="Times New Roman" w:cs="Times New Roman"/>
                <w:sz w:val="28"/>
                <w:szCs w:val="28"/>
              </w:rPr>
              <w:t xml:space="preserve"> </w:t>
            </w:r>
            <w:proofErr w:type="spellStart"/>
            <w:r w:rsidRPr="4996564E">
              <w:rPr>
                <w:rFonts w:ascii="Times New Roman" w:eastAsia="Times New Roman" w:hAnsi="Times New Roman" w:cs="Times New Roman"/>
                <w:sz w:val="28"/>
                <w:szCs w:val="28"/>
              </w:rPr>
              <w:t>hàng</w:t>
            </w:r>
            <w:proofErr w:type="spellEnd"/>
            <w:r w:rsidRPr="4996564E">
              <w:rPr>
                <w:rFonts w:ascii="Times New Roman" w:eastAsia="Times New Roman" w:hAnsi="Times New Roman" w:cs="Times New Roman"/>
                <w:sz w:val="28"/>
                <w:szCs w:val="28"/>
              </w:rPr>
              <w:t>.</w:t>
            </w:r>
          </w:p>
        </w:tc>
      </w:tr>
    </w:tbl>
    <w:p w14:paraId="0A90A167" w14:textId="600814BE" w:rsidR="00FB741C" w:rsidRPr="00FB741C" w:rsidRDefault="00FB741C" w:rsidP="00BD2003">
      <w:pPr>
        <w:tabs>
          <w:tab w:val="left" w:pos="360"/>
          <w:tab w:val="left" w:pos="9078"/>
        </w:tabs>
        <w:spacing w:after="0" w:line="360" w:lineRule="auto"/>
        <w:rPr>
          <w:rFonts w:ascii="Times New Roman" w:eastAsia="Times New Roman" w:hAnsi="Times New Roman" w:cs="Times New Roman"/>
          <w:sz w:val="32"/>
          <w:szCs w:val="32"/>
        </w:rPr>
      </w:pPr>
    </w:p>
    <w:sectPr w:rsidR="00FB741C" w:rsidRPr="00FB741C" w:rsidSect="00BD2003">
      <w:headerReference w:type="first" r:id="rId77"/>
      <w:footerReference w:type="first" r:id="rId78"/>
      <w:pgSz w:w="11907" w:h="16840"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CD109" w14:textId="77777777" w:rsidR="00924E1E" w:rsidRDefault="00924E1E" w:rsidP="00A6435B">
      <w:pPr>
        <w:spacing w:after="0" w:line="240" w:lineRule="auto"/>
      </w:pPr>
      <w:r>
        <w:separator/>
      </w:r>
    </w:p>
  </w:endnote>
  <w:endnote w:type="continuationSeparator" w:id="0">
    <w:p w14:paraId="4A464CA7" w14:textId="77777777" w:rsidR="00924E1E" w:rsidRDefault="00924E1E" w:rsidP="00A6435B">
      <w:pPr>
        <w:spacing w:after="0" w:line="240" w:lineRule="auto"/>
      </w:pPr>
      <w:r>
        <w:continuationSeparator/>
      </w:r>
    </w:p>
  </w:endnote>
  <w:endnote w:type="continuationNotice" w:id="1">
    <w:p w14:paraId="052239DD" w14:textId="77777777" w:rsidR="00924E1E" w:rsidRDefault="00924E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0142" w14:textId="21A48D97" w:rsidR="009F70F4" w:rsidRPr="00BD2003" w:rsidRDefault="009F70F4" w:rsidP="00BD2003">
    <w:pPr>
      <w:tabs>
        <w:tab w:val="center" w:pos="4550"/>
        <w:tab w:val="left" w:pos="5818"/>
        <w:tab w:val="right" w:pos="9072"/>
      </w:tabs>
      <w:ind w:right="260"/>
      <w:rPr>
        <w:rFonts w:ascii="Times New Roman" w:hAnsi="Times New Roman" w:cs="Times New Roman"/>
        <w:b/>
        <w:i/>
        <w:color w:val="222A35" w:themeColor="text2" w:themeShade="80"/>
        <w:sz w:val="24"/>
        <w:szCs w:val="26"/>
      </w:rPr>
    </w:pPr>
    <w:r w:rsidRPr="00BD2003">
      <w:rPr>
        <w:rFonts w:ascii="Times New Roman" w:hAnsi="Times New Roman" w:cs="Times New Roman"/>
        <w:b/>
        <w:i/>
        <w:color w:val="FF0000"/>
        <w:sz w:val="24"/>
        <w:szCs w:val="26"/>
      </w:rPr>
      <w:t>SRS&lt;</w:t>
    </w:r>
    <w:proofErr w:type="spellStart"/>
    <w:r w:rsidR="00F80537" w:rsidRPr="00BD2003">
      <w:rPr>
        <w:rFonts w:ascii="Times New Roman" w:hAnsi="Times New Roman" w:cs="Times New Roman"/>
        <w:b/>
        <w:i/>
        <w:color w:val="FF0000"/>
        <w:sz w:val="24"/>
        <w:szCs w:val="26"/>
      </w:rPr>
      <w:t>Xây</w:t>
    </w:r>
    <w:proofErr w:type="spellEnd"/>
    <w:r w:rsidR="00F80537" w:rsidRPr="00BD2003">
      <w:rPr>
        <w:rFonts w:ascii="Times New Roman" w:hAnsi="Times New Roman" w:cs="Times New Roman"/>
        <w:b/>
        <w:i/>
        <w:color w:val="FF0000"/>
        <w:sz w:val="24"/>
        <w:szCs w:val="26"/>
      </w:rPr>
      <w:t xml:space="preserve"> </w:t>
    </w:r>
    <w:proofErr w:type="spellStart"/>
    <w:r w:rsidR="006025E2" w:rsidRPr="00BD2003">
      <w:rPr>
        <w:rFonts w:ascii="Times New Roman" w:hAnsi="Times New Roman" w:cs="Times New Roman"/>
        <w:b/>
        <w:i/>
        <w:color w:val="FF0000"/>
        <w:sz w:val="24"/>
        <w:szCs w:val="26"/>
      </w:rPr>
      <w:t>D</w:t>
    </w:r>
    <w:r w:rsidR="00F80537" w:rsidRPr="00BD2003">
      <w:rPr>
        <w:rFonts w:ascii="Times New Roman" w:hAnsi="Times New Roman" w:cs="Times New Roman"/>
        <w:b/>
        <w:i/>
        <w:color w:val="FF0000"/>
        <w:sz w:val="24"/>
        <w:szCs w:val="26"/>
      </w:rPr>
      <w:t>ựng</w:t>
    </w:r>
    <w:proofErr w:type="spellEnd"/>
    <w:r w:rsidR="00F80537" w:rsidRPr="00BD2003">
      <w:rPr>
        <w:rFonts w:ascii="Times New Roman" w:hAnsi="Times New Roman" w:cs="Times New Roman"/>
        <w:b/>
        <w:i/>
        <w:color w:val="FF0000"/>
        <w:sz w:val="24"/>
        <w:szCs w:val="26"/>
      </w:rPr>
      <w:t xml:space="preserve"> </w:t>
    </w:r>
    <w:r w:rsidR="006025E2" w:rsidRPr="00BD2003">
      <w:rPr>
        <w:rFonts w:ascii="Times New Roman" w:hAnsi="Times New Roman" w:cs="Times New Roman"/>
        <w:b/>
        <w:i/>
        <w:color w:val="FF0000"/>
        <w:sz w:val="24"/>
        <w:szCs w:val="26"/>
      </w:rPr>
      <w:t>W</w:t>
    </w:r>
    <w:r w:rsidRPr="00BD2003">
      <w:rPr>
        <w:rFonts w:ascii="Times New Roman" w:hAnsi="Times New Roman" w:cs="Times New Roman"/>
        <w:b/>
        <w:i/>
        <w:color w:val="FF0000"/>
        <w:sz w:val="24"/>
        <w:szCs w:val="26"/>
      </w:rPr>
      <w:t xml:space="preserve">ebsite </w:t>
    </w:r>
    <w:r w:rsidR="006025E2" w:rsidRPr="00BD2003">
      <w:rPr>
        <w:rFonts w:ascii="Times New Roman" w:hAnsi="Times New Roman" w:cs="Times New Roman"/>
        <w:b/>
        <w:i/>
        <w:color w:val="FF0000"/>
        <w:sz w:val="24"/>
        <w:szCs w:val="26"/>
      </w:rPr>
      <w:t>B</w:t>
    </w:r>
    <w:r w:rsidRPr="00BD2003">
      <w:rPr>
        <w:rFonts w:ascii="Times New Roman" w:hAnsi="Times New Roman" w:cs="Times New Roman"/>
        <w:b/>
        <w:i/>
        <w:color w:val="FF0000"/>
        <w:sz w:val="24"/>
        <w:szCs w:val="26"/>
      </w:rPr>
      <w:t xml:space="preserve">án </w:t>
    </w:r>
    <w:proofErr w:type="spellStart"/>
    <w:r w:rsidR="006025E2" w:rsidRPr="00BD2003">
      <w:rPr>
        <w:rFonts w:ascii="Times New Roman" w:hAnsi="Times New Roman" w:cs="Times New Roman"/>
        <w:b/>
        <w:i/>
        <w:color w:val="FF0000"/>
        <w:sz w:val="24"/>
        <w:szCs w:val="26"/>
      </w:rPr>
      <w:t>Q</w:t>
    </w:r>
    <w:r w:rsidRPr="00BD2003">
      <w:rPr>
        <w:rFonts w:ascii="Times New Roman" w:hAnsi="Times New Roman" w:cs="Times New Roman"/>
        <w:b/>
        <w:i/>
        <w:color w:val="FF0000"/>
        <w:sz w:val="24"/>
        <w:szCs w:val="26"/>
      </w:rPr>
      <w:t>uần</w:t>
    </w:r>
    <w:proofErr w:type="spellEnd"/>
    <w:r w:rsidRPr="00BD2003">
      <w:rPr>
        <w:rFonts w:ascii="Times New Roman" w:hAnsi="Times New Roman" w:cs="Times New Roman"/>
        <w:b/>
        <w:i/>
        <w:color w:val="FF0000"/>
        <w:sz w:val="24"/>
        <w:szCs w:val="26"/>
      </w:rPr>
      <w:t xml:space="preserve"> </w:t>
    </w:r>
    <w:proofErr w:type="spellStart"/>
    <w:r w:rsidR="006025E2" w:rsidRPr="00BD2003">
      <w:rPr>
        <w:rFonts w:ascii="Times New Roman" w:hAnsi="Times New Roman" w:cs="Times New Roman"/>
        <w:b/>
        <w:i/>
        <w:color w:val="FF0000"/>
        <w:sz w:val="24"/>
        <w:szCs w:val="26"/>
      </w:rPr>
      <w:t>Á</w:t>
    </w:r>
    <w:r w:rsidRPr="00BD2003">
      <w:rPr>
        <w:rFonts w:ascii="Times New Roman" w:hAnsi="Times New Roman" w:cs="Times New Roman"/>
        <w:b/>
        <w:i/>
        <w:color w:val="FF0000"/>
        <w:sz w:val="24"/>
        <w:szCs w:val="26"/>
      </w:rPr>
      <w:t>o</w:t>
    </w:r>
    <w:proofErr w:type="spellEnd"/>
    <w:r w:rsidRPr="00BD2003">
      <w:rPr>
        <w:rFonts w:ascii="Times New Roman" w:hAnsi="Times New Roman" w:cs="Times New Roman"/>
        <w:b/>
        <w:i/>
        <w:color w:val="FF0000"/>
        <w:sz w:val="24"/>
        <w:szCs w:val="26"/>
      </w:rPr>
      <w:t xml:space="preserve"> </w:t>
    </w:r>
    <w:proofErr w:type="spellStart"/>
    <w:r w:rsidR="006025E2" w:rsidRPr="00BD2003">
      <w:rPr>
        <w:rFonts w:ascii="Times New Roman" w:hAnsi="Times New Roman" w:cs="Times New Roman"/>
        <w:b/>
        <w:i/>
        <w:color w:val="FF0000"/>
        <w:sz w:val="24"/>
        <w:szCs w:val="26"/>
      </w:rPr>
      <w:t>T</w:t>
    </w:r>
    <w:r w:rsidR="00F80537" w:rsidRPr="00BD2003">
      <w:rPr>
        <w:rFonts w:ascii="Times New Roman" w:hAnsi="Times New Roman" w:cs="Times New Roman"/>
        <w:b/>
        <w:i/>
        <w:color w:val="FF0000"/>
        <w:sz w:val="24"/>
        <w:szCs w:val="26"/>
      </w:rPr>
      <w:t>hể</w:t>
    </w:r>
    <w:proofErr w:type="spellEnd"/>
    <w:r w:rsidR="00F80537" w:rsidRPr="00BD2003">
      <w:rPr>
        <w:rFonts w:ascii="Times New Roman" w:hAnsi="Times New Roman" w:cs="Times New Roman"/>
        <w:b/>
        <w:i/>
        <w:color w:val="FF0000"/>
        <w:sz w:val="24"/>
        <w:szCs w:val="26"/>
      </w:rPr>
      <w:t xml:space="preserve"> </w:t>
    </w:r>
    <w:r w:rsidR="006025E2" w:rsidRPr="00BD2003">
      <w:rPr>
        <w:rFonts w:ascii="Times New Roman" w:hAnsi="Times New Roman" w:cs="Times New Roman"/>
        <w:b/>
        <w:i/>
        <w:color w:val="FF0000"/>
        <w:sz w:val="24"/>
        <w:szCs w:val="26"/>
      </w:rPr>
      <w:t>T</w:t>
    </w:r>
    <w:r w:rsidR="00F80537" w:rsidRPr="00BD2003">
      <w:rPr>
        <w:rFonts w:ascii="Times New Roman" w:hAnsi="Times New Roman" w:cs="Times New Roman"/>
        <w:b/>
        <w:i/>
        <w:color w:val="FF0000"/>
        <w:sz w:val="24"/>
        <w:szCs w:val="26"/>
      </w:rPr>
      <w:t xml:space="preserve">hao </w:t>
    </w:r>
    <w:r w:rsidR="006025E2" w:rsidRPr="00BD2003">
      <w:rPr>
        <w:rFonts w:ascii="Times New Roman" w:hAnsi="Times New Roman" w:cs="Times New Roman"/>
        <w:b/>
        <w:i/>
        <w:color w:val="FF0000"/>
        <w:sz w:val="24"/>
        <w:szCs w:val="26"/>
      </w:rPr>
      <w:t>N</w:t>
    </w:r>
    <w:r w:rsidR="00F80537" w:rsidRPr="00BD2003">
      <w:rPr>
        <w:rFonts w:ascii="Times New Roman" w:hAnsi="Times New Roman" w:cs="Times New Roman"/>
        <w:b/>
        <w:i/>
        <w:color w:val="FF0000"/>
        <w:sz w:val="24"/>
        <w:szCs w:val="26"/>
      </w:rPr>
      <w:t>am</w:t>
    </w:r>
    <w:r w:rsidRPr="00BD2003">
      <w:rPr>
        <w:rFonts w:ascii="Times New Roman" w:hAnsi="Times New Roman" w:cs="Times New Roman"/>
        <w:b/>
        <w:i/>
        <w:color w:val="FF0000"/>
        <w:sz w:val="24"/>
        <w:szCs w:val="26"/>
      </w:rPr>
      <w:t xml:space="preserve"> </w:t>
    </w:r>
    <w:r w:rsidR="0061079E" w:rsidRPr="00BD2003">
      <w:rPr>
        <w:rFonts w:ascii="Times New Roman" w:hAnsi="Times New Roman" w:cs="Times New Roman"/>
        <w:b/>
        <w:i/>
        <w:color w:val="FF0000"/>
        <w:sz w:val="24"/>
        <w:szCs w:val="26"/>
      </w:rPr>
      <w:t>5FS</w:t>
    </w:r>
    <w:r w:rsidR="00F80537" w:rsidRPr="00BD2003">
      <w:rPr>
        <w:rFonts w:ascii="Times New Roman" w:hAnsi="Times New Roman" w:cs="Times New Roman"/>
        <w:b/>
        <w:i/>
        <w:color w:val="FF0000"/>
        <w:sz w:val="24"/>
        <w:szCs w:val="26"/>
      </w:rPr>
      <w:t>t</w:t>
    </w:r>
    <w:r w:rsidR="0061079E" w:rsidRPr="00BD2003">
      <w:rPr>
        <w:rFonts w:ascii="Times New Roman" w:hAnsi="Times New Roman" w:cs="Times New Roman"/>
        <w:b/>
        <w:i/>
        <w:color w:val="FF0000"/>
        <w:sz w:val="24"/>
        <w:szCs w:val="26"/>
      </w:rPr>
      <w:t>ore</w:t>
    </w:r>
    <w:r w:rsidRPr="00BD2003">
      <w:rPr>
        <w:rFonts w:ascii="Times New Roman" w:hAnsi="Times New Roman" w:cs="Times New Roman"/>
        <w:b/>
        <w:i/>
        <w:color w:val="FF0000"/>
        <w:sz w:val="24"/>
        <w:szCs w:val="26"/>
      </w:rPr>
      <w:t xml:space="preserve"> – SD</w:t>
    </w:r>
    <w:r w:rsidR="00D269A5" w:rsidRPr="00BD2003">
      <w:rPr>
        <w:rFonts w:ascii="Times New Roman" w:hAnsi="Times New Roman" w:cs="Times New Roman"/>
        <w:b/>
        <w:i/>
        <w:color w:val="FF0000"/>
        <w:sz w:val="24"/>
        <w:szCs w:val="26"/>
      </w:rPr>
      <w:t>55</w:t>
    </w:r>
    <w:r w:rsidRPr="00BD2003">
      <w:rPr>
        <w:rFonts w:ascii="Times New Roman" w:hAnsi="Times New Roman" w:cs="Times New Roman"/>
        <w:b/>
        <w:i/>
        <w:color w:val="FF0000"/>
        <w:sz w:val="24"/>
        <w:szCs w:val="26"/>
      </w:rPr>
      <w:t>&gt;</w:t>
    </w:r>
    <w:r w:rsidR="00BD2003" w:rsidRPr="00BD2003">
      <w:rPr>
        <w:rFonts w:ascii="Times New Roman" w:hAnsi="Times New Roman" w:cs="Times New Roman"/>
        <w:b/>
        <w:i/>
        <w:color w:val="8496B0" w:themeColor="text2" w:themeTint="99"/>
        <w:spacing w:val="60"/>
        <w:sz w:val="24"/>
        <w:szCs w:val="26"/>
      </w:rPr>
      <w:t xml:space="preserve"> </w:t>
    </w:r>
    <w:r w:rsidR="00BD2003">
      <w:rPr>
        <w:rFonts w:ascii="Times New Roman" w:hAnsi="Times New Roman" w:cs="Times New Roman"/>
        <w:b/>
        <w:i/>
        <w:color w:val="8496B0" w:themeColor="text2" w:themeTint="99"/>
        <w:spacing w:val="60"/>
        <w:sz w:val="24"/>
        <w:szCs w:val="26"/>
      </w:rPr>
      <w:tab/>
    </w:r>
    <w:r w:rsidRPr="00BD2003">
      <w:rPr>
        <w:rFonts w:ascii="Times New Roman" w:hAnsi="Times New Roman" w:cs="Times New Roman"/>
        <w:b/>
        <w:i/>
        <w:color w:val="8496B0" w:themeColor="text2" w:themeTint="99"/>
        <w:spacing w:val="60"/>
        <w:sz w:val="24"/>
        <w:szCs w:val="26"/>
      </w:rPr>
      <w:t>Trang</w:t>
    </w:r>
    <w:r w:rsidRPr="00BD2003">
      <w:rPr>
        <w:rFonts w:ascii="Times New Roman" w:hAnsi="Times New Roman" w:cs="Times New Roman"/>
        <w:b/>
        <w:i/>
        <w:color w:val="8496B0" w:themeColor="text2" w:themeTint="99"/>
        <w:sz w:val="24"/>
        <w:szCs w:val="26"/>
      </w:rPr>
      <w:t xml:space="preserve"> </w:t>
    </w:r>
    <w:r w:rsidRPr="00BD2003">
      <w:rPr>
        <w:rFonts w:ascii="Times New Roman" w:hAnsi="Times New Roman" w:cs="Times New Roman"/>
        <w:b/>
        <w:i/>
        <w:color w:val="323E4F" w:themeColor="text2" w:themeShade="BF"/>
        <w:sz w:val="24"/>
        <w:szCs w:val="26"/>
      </w:rPr>
      <w:fldChar w:fldCharType="begin"/>
    </w:r>
    <w:r w:rsidRPr="00BD2003">
      <w:rPr>
        <w:rFonts w:ascii="Times New Roman" w:hAnsi="Times New Roman" w:cs="Times New Roman"/>
        <w:b/>
        <w:i/>
        <w:color w:val="323E4F" w:themeColor="text2" w:themeShade="BF"/>
        <w:sz w:val="24"/>
        <w:szCs w:val="26"/>
      </w:rPr>
      <w:instrText xml:space="preserve"> PAGE   \* MERGEFORMAT </w:instrText>
    </w:r>
    <w:r w:rsidRPr="00BD2003">
      <w:rPr>
        <w:rFonts w:ascii="Times New Roman" w:hAnsi="Times New Roman" w:cs="Times New Roman"/>
        <w:b/>
        <w:i/>
        <w:color w:val="323E4F" w:themeColor="text2" w:themeShade="BF"/>
        <w:sz w:val="24"/>
        <w:szCs w:val="26"/>
      </w:rPr>
      <w:fldChar w:fldCharType="separate"/>
    </w:r>
    <w:r w:rsidR="00D03E75">
      <w:rPr>
        <w:rFonts w:ascii="Times New Roman" w:hAnsi="Times New Roman" w:cs="Times New Roman"/>
        <w:b/>
        <w:i/>
        <w:noProof/>
        <w:color w:val="323E4F" w:themeColor="text2" w:themeShade="BF"/>
        <w:sz w:val="24"/>
        <w:szCs w:val="26"/>
      </w:rPr>
      <w:t>56</w:t>
    </w:r>
    <w:r w:rsidRPr="00BD2003">
      <w:rPr>
        <w:rFonts w:ascii="Times New Roman" w:hAnsi="Times New Roman" w:cs="Times New Roman"/>
        <w:b/>
        <w:i/>
        <w:color w:val="323E4F" w:themeColor="text2" w:themeShade="BF"/>
        <w:sz w:val="24"/>
        <w:szCs w:val="26"/>
      </w:rPr>
      <w:fldChar w:fldCharType="end"/>
    </w:r>
    <w:r w:rsidR="00BD2003">
      <w:rPr>
        <w:rFonts w:ascii="Times New Roman" w:hAnsi="Times New Roman" w:cs="Times New Roman"/>
        <w:b/>
        <w:i/>
        <w:color w:val="323E4F" w:themeColor="text2" w:themeShade="BF"/>
        <w:sz w:val="24"/>
        <w:szCs w:val="26"/>
      </w:rPr>
      <w:t xml:space="preserve"> |</w:t>
    </w:r>
    <w:r w:rsidRPr="00BD2003">
      <w:rPr>
        <w:rFonts w:ascii="Times New Roman" w:hAnsi="Times New Roman" w:cs="Times New Roman"/>
        <w:b/>
        <w:i/>
        <w:color w:val="323E4F" w:themeColor="text2" w:themeShade="BF"/>
        <w:sz w:val="24"/>
        <w:szCs w:val="26"/>
      </w:rPr>
      <w:fldChar w:fldCharType="begin"/>
    </w:r>
    <w:r w:rsidRPr="00BD2003">
      <w:rPr>
        <w:rFonts w:ascii="Times New Roman" w:hAnsi="Times New Roman" w:cs="Times New Roman"/>
        <w:b/>
        <w:i/>
        <w:color w:val="323E4F" w:themeColor="text2" w:themeShade="BF"/>
        <w:sz w:val="24"/>
        <w:szCs w:val="26"/>
      </w:rPr>
      <w:instrText xml:space="preserve"> NUMPAGES  \* Arabic  \* MERGEFORMAT </w:instrText>
    </w:r>
    <w:r w:rsidRPr="00BD2003">
      <w:rPr>
        <w:rFonts w:ascii="Times New Roman" w:hAnsi="Times New Roman" w:cs="Times New Roman"/>
        <w:b/>
        <w:i/>
        <w:color w:val="323E4F" w:themeColor="text2" w:themeShade="BF"/>
        <w:sz w:val="24"/>
        <w:szCs w:val="26"/>
      </w:rPr>
      <w:fldChar w:fldCharType="separate"/>
    </w:r>
    <w:r w:rsidR="00D03E75">
      <w:rPr>
        <w:rFonts w:ascii="Times New Roman" w:hAnsi="Times New Roman" w:cs="Times New Roman"/>
        <w:b/>
        <w:i/>
        <w:noProof/>
        <w:color w:val="323E4F" w:themeColor="text2" w:themeShade="BF"/>
        <w:sz w:val="24"/>
        <w:szCs w:val="26"/>
      </w:rPr>
      <w:t>58</w:t>
    </w:r>
    <w:r w:rsidRPr="00BD2003">
      <w:rPr>
        <w:rFonts w:ascii="Times New Roman" w:hAnsi="Times New Roman" w:cs="Times New Roman"/>
        <w:b/>
        <w:i/>
        <w:color w:val="323E4F" w:themeColor="text2" w:themeShade="BF"/>
        <w:sz w:val="24"/>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9F2A" w14:textId="77777777" w:rsidR="00BD2003" w:rsidRPr="00BD2003" w:rsidRDefault="00BD2003" w:rsidP="00BD2003">
    <w:pPr>
      <w:tabs>
        <w:tab w:val="center" w:pos="4550"/>
        <w:tab w:val="left" w:pos="5818"/>
        <w:tab w:val="right" w:pos="9072"/>
      </w:tabs>
      <w:ind w:right="260"/>
      <w:rPr>
        <w:rFonts w:ascii="Times New Roman" w:hAnsi="Times New Roman" w:cs="Times New Roman"/>
        <w:b/>
        <w:i/>
        <w:color w:val="222A35" w:themeColor="text2" w:themeShade="80"/>
        <w:sz w:val="24"/>
        <w:szCs w:val="26"/>
      </w:rPr>
    </w:pPr>
    <w:r w:rsidRPr="00BD2003">
      <w:rPr>
        <w:rFonts w:ascii="Times New Roman" w:hAnsi="Times New Roman" w:cs="Times New Roman"/>
        <w:b/>
        <w:i/>
        <w:color w:val="FF0000"/>
        <w:sz w:val="24"/>
        <w:szCs w:val="26"/>
      </w:rPr>
      <w:t>SRS&lt;</w:t>
    </w:r>
    <w:proofErr w:type="spellStart"/>
    <w:r w:rsidRPr="00BD2003">
      <w:rPr>
        <w:rFonts w:ascii="Times New Roman" w:hAnsi="Times New Roman" w:cs="Times New Roman"/>
        <w:b/>
        <w:i/>
        <w:color w:val="FF0000"/>
        <w:sz w:val="24"/>
        <w:szCs w:val="26"/>
      </w:rPr>
      <w:t>Xây</w:t>
    </w:r>
    <w:proofErr w:type="spellEnd"/>
    <w:r w:rsidRPr="00BD2003">
      <w:rPr>
        <w:rFonts w:ascii="Times New Roman" w:hAnsi="Times New Roman" w:cs="Times New Roman"/>
        <w:b/>
        <w:i/>
        <w:color w:val="FF0000"/>
        <w:sz w:val="24"/>
        <w:szCs w:val="26"/>
      </w:rPr>
      <w:t xml:space="preserve"> </w:t>
    </w:r>
    <w:proofErr w:type="spellStart"/>
    <w:r w:rsidRPr="00BD2003">
      <w:rPr>
        <w:rFonts w:ascii="Times New Roman" w:hAnsi="Times New Roman" w:cs="Times New Roman"/>
        <w:b/>
        <w:i/>
        <w:color w:val="FF0000"/>
        <w:sz w:val="24"/>
        <w:szCs w:val="26"/>
      </w:rPr>
      <w:t>Dựng</w:t>
    </w:r>
    <w:proofErr w:type="spellEnd"/>
    <w:r w:rsidRPr="00BD2003">
      <w:rPr>
        <w:rFonts w:ascii="Times New Roman" w:hAnsi="Times New Roman" w:cs="Times New Roman"/>
        <w:b/>
        <w:i/>
        <w:color w:val="FF0000"/>
        <w:sz w:val="24"/>
        <w:szCs w:val="26"/>
      </w:rPr>
      <w:t xml:space="preserve"> Website Bán </w:t>
    </w:r>
    <w:proofErr w:type="spellStart"/>
    <w:r w:rsidRPr="00BD2003">
      <w:rPr>
        <w:rFonts w:ascii="Times New Roman" w:hAnsi="Times New Roman" w:cs="Times New Roman"/>
        <w:b/>
        <w:i/>
        <w:color w:val="FF0000"/>
        <w:sz w:val="24"/>
        <w:szCs w:val="26"/>
      </w:rPr>
      <w:t>Quần</w:t>
    </w:r>
    <w:proofErr w:type="spellEnd"/>
    <w:r w:rsidRPr="00BD2003">
      <w:rPr>
        <w:rFonts w:ascii="Times New Roman" w:hAnsi="Times New Roman" w:cs="Times New Roman"/>
        <w:b/>
        <w:i/>
        <w:color w:val="FF0000"/>
        <w:sz w:val="24"/>
        <w:szCs w:val="26"/>
      </w:rPr>
      <w:t xml:space="preserve"> </w:t>
    </w:r>
    <w:proofErr w:type="spellStart"/>
    <w:r w:rsidRPr="00BD2003">
      <w:rPr>
        <w:rFonts w:ascii="Times New Roman" w:hAnsi="Times New Roman" w:cs="Times New Roman"/>
        <w:b/>
        <w:i/>
        <w:color w:val="FF0000"/>
        <w:sz w:val="24"/>
        <w:szCs w:val="26"/>
      </w:rPr>
      <w:t>Áo</w:t>
    </w:r>
    <w:proofErr w:type="spellEnd"/>
    <w:r w:rsidRPr="00BD2003">
      <w:rPr>
        <w:rFonts w:ascii="Times New Roman" w:hAnsi="Times New Roman" w:cs="Times New Roman"/>
        <w:b/>
        <w:i/>
        <w:color w:val="FF0000"/>
        <w:sz w:val="24"/>
        <w:szCs w:val="26"/>
      </w:rPr>
      <w:t xml:space="preserve"> </w:t>
    </w:r>
    <w:proofErr w:type="spellStart"/>
    <w:r w:rsidRPr="00BD2003">
      <w:rPr>
        <w:rFonts w:ascii="Times New Roman" w:hAnsi="Times New Roman" w:cs="Times New Roman"/>
        <w:b/>
        <w:i/>
        <w:color w:val="FF0000"/>
        <w:sz w:val="24"/>
        <w:szCs w:val="26"/>
      </w:rPr>
      <w:t>Thể</w:t>
    </w:r>
    <w:proofErr w:type="spellEnd"/>
    <w:r w:rsidRPr="00BD2003">
      <w:rPr>
        <w:rFonts w:ascii="Times New Roman" w:hAnsi="Times New Roman" w:cs="Times New Roman"/>
        <w:b/>
        <w:i/>
        <w:color w:val="FF0000"/>
        <w:sz w:val="24"/>
        <w:szCs w:val="26"/>
      </w:rPr>
      <w:t xml:space="preserve"> Thao Nam 5FStore – SD55&gt;</w:t>
    </w:r>
    <w:r w:rsidRPr="00BD2003">
      <w:rPr>
        <w:rFonts w:ascii="Times New Roman" w:hAnsi="Times New Roman" w:cs="Times New Roman"/>
        <w:b/>
        <w:i/>
        <w:color w:val="8496B0" w:themeColor="text2" w:themeTint="99"/>
        <w:spacing w:val="60"/>
        <w:sz w:val="24"/>
        <w:szCs w:val="26"/>
      </w:rPr>
      <w:t xml:space="preserve"> </w:t>
    </w:r>
    <w:r>
      <w:rPr>
        <w:rFonts w:ascii="Times New Roman" w:hAnsi="Times New Roman" w:cs="Times New Roman"/>
        <w:b/>
        <w:i/>
        <w:color w:val="8496B0" w:themeColor="text2" w:themeTint="99"/>
        <w:spacing w:val="60"/>
        <w:sz w:val="24"/>
        <w:szCs w:val="26"/>
      </w:rPr>
      <w:tab/>
    </w:r>
    <w:r w:rsidRPr="00BD2003">
      <w:rPr>
        <w:rFonts w:ascii="Times New Roman" w:hAnsi="Times New Roman" w:cs="Times New Roman"/>
        <w:b/>
        <w:i/>
        <w:color w:val="8496B0" w:themeColor="text2" w:themeTint="99"/>
        <w:spacing w:val="60"/>
        <w:sz w:val="24"/>
        <w:szCs w:val="26"/>
      </w:rPr>
      <w:t>Trang</w:t>
    </w:r>
    <w:r w:rsidRPr="00BD2003">
      <w:rPr>
        <w:rFonts w:ascii="Times New Roman" w:hAnsi="Times New Roman" w:cs="Times New Roman"/>
        <w:b/>
        <w:i/>
        <w:color w:val="8496B0" w:themeColor="text2" w:themeTint="99"/>
        <w:sz w:val="24"/>
        <w:szCs w:val="26"/>
      </w:rPr>
      <w:t xml:space="preserve"> </w:t>
    </w:r>
    <w:r w:rsidRPr="00BD2003">
      <w:rPr>
        <w:rFonts w:ascii="Times New Roman" w:hAnsi="Times New Roman" w:cs="Times New Roman"/>
        <w:b/>
        <w:i/>
        <w:color w:val="323E4F" w:themeColor="text2" w:themeShade="BF"/>
        <w:sz w:val="24"/>
        <w:szCs w:val="26"/>
      </w:rPr>
      <w:fldChar w:fldCharType="begin"/>
    </w:r>
    <w:r w:rsidRPr="00BD2003">
      <w:rPr>
        <w:rFonts w:ascii="Times New Roman" w:hAnsi="Times New Roman" w:cs="Times New Roman"/>
        <w:b/>
        <w:i/>
        <w:color w:val="323E4F" w:themeColor="text2" w:themeShade="BF"/>
        <w:sz w:val="24"/>
        <w:szCs w:val="26"/>
      </w:rPr>
      <w:instrText xml:space="preserve"> PAGE   \* MERGEFORMAT </w:instrText>
    </w:r>
    <w:r w:rsidRPr="00BD2003">
      <w:rPr>
        <w:rFonts w:ascii="Times New Roman" w:hAnsi="Times New Roman" w:cs="Times New Roman"/>
        <w:b/>
        <w:i/>
        <w:color w:val="323E4F" w:themeColor="text2" w:themeShade="BF"/>
        <w:sz w:val="24"/>
        <w:szCs w:val="26"/>
      </w:rPr>
      <w:fldChar w:fldCharType="separate"/>
    </w:r>
    <w:r w:rsidR="00D03E75">
      <w:rPr>
        <w:rFonts w:ascii="Times New Roman" w:hAnsi="Times New Roman" w:cs="Times New Roman"/>
        <w:b/>
        <w:i/>
        <w:noProof/>
        <w:color w:val="323E4F" w:themeColor="text2" w:themeShade="BF"/>
        <w:sz w:val="24"/>
        <w:szCs w:val="26"/>
      </w:rPr>
      <w:t>55</w:t>
    </w:r>
    <w:r w:rsidRPr="00BD2003">
      <w:rPr>
        <w:rFonts w:ascii="Times New Roman" w:hAnsi="Times New Roman" w:cs="Times New Roman"/>
        <w:b/>
        <w:i/>
        <w:color w:val="323E4F" w:themeColor="text2" w:themeShade="BF"/>
        <w:sz w:val="24"/>
        <w:szCs w:val="26"/>
      </w:rPr>
      <w:fldChar w:fldCharType="end"/>
    </w:r>
    <w:r>
      <w:rPr>
        <w:rFonts w:ascii="Times New Roman" w:hAnsi="Times New Roman" w:cs="Times New Roman"/>
        <w:b/>
        <w:i/>
        <w:color w:val="323E4F" w:themeColor="text2" w:themeShade="BF"/>
        <w:sz w:val="24"/>
        <w:szCs w:val="26"/>
      </w:rPr>
      <w:t xml:space="preserve"> |</w:t>
    </w:r>
    <w:r w:rsidRPr="00BD2003">
      <w:rPr>
        <w:rFonts w:ascii="Times New Roman" w:hAnsi="Times New Roman" w:cs="Times New Roman"/>
        <w:b/>
        <w:i/>
        <w:color w:val="323E4F" w:themeColor="text2" w:themeShade="BF"/>
        <w:sz w:val="24"/>
        <w:szCs w:val="26"/>
      </w:rPr>
      <w:fldChar w:fldCharType="begin"/>
    </w:r>
    <w:r w:rsidRPr="00BD2003">
      <w:rPr>
        <w:rFonts w:ascii="Times New Roman" w:hAnsi="Times New Roman" w:cs="Times New Roman"/>
        <w:b/>
        <w:i/>
        <w:color w:val="323E4F" w:themeColor="text2" w:themeShade="BF"/>
        <w:sz w:val="24"/>
        <w:szCs w:val="26"/>
      </w:rPr>
      <w:instrText xml:space="preserve"> NUMPAGES  \* Arabic  \* MERGEFORMAT </w:instrText>
    </w:r>
    <w:r w:rsidRPr="00BD2003">
      <w:rPr>
        <w:rFonts w:ascii="Times New Roman" w:hAnsi="Times New Roman" w:cs="Times New Roman"/>
        <w:b/>
        <w:i/>
        <w:color w:val="323E4F" w:themeColor="text2" w:themeShade="BF"/>
        <w:sz w:val="24"/>
        <w:szCs w:val="26"/>
      </w:rPr>
      <w:fldChar w:fldCharType="separate"/>
    </w:r>
    <w:r w:rsidR="00D03E75">
      <w:rPr>
        <w:rFonts w:ascii="Times New Roman" w:hAnsi="Times New Roman" w:cs="Times New Roman"/>
        <w:b/>
        <w:i/>
        <w:noProof/>
        <w:color w:val="323E4F" w:themeColor="text2" w:themeShade="BF"/>
        <w:sz w:val="24"/>
        <w:szCs w:val="26"/>
      </w:rPr>
      <w:t>58</w:t>
    </w:r>
    <w:r w:rsidRPr="00BD2003">
      <w:rPr>
        <w:rFonts w:ascii="Times New Roman" w:hAnsi="Times New Roman" w:cs="Times New Roman"/>
        <w:b/>
        <w:i/>
        <w:color w:val="323E4F" w:themeColor="text2" w:themeShade="BF"/>
        <w:sz w:val="24"/>
        <w:szCs w:val="2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8F9F7" w14:textId="77777777" w:rsidR="00BD2003" w:rsidRPr="00BD2003" w:rsidRDefault="00BD2003" w:rsidP="00BD2003">
    <w:pPr>
      <w:tabs>
        <w:tab w:val="center" w:pos="4550"/>
        <w:tab w:val="left" w:pos="5818"/>
        <w:tab w:val="right" w:pos="9072"/>
      </w:tabs>
      <w:ind w:right="260"/>
      <w:rPr>
        <w:rFonts w:ascii="Times New Roman" w:hAnsi="Times New Roman" w:cs="Times New Roman"/>
        <w:b/>
        <w:i/>
        <w:color w:val="222A35" w:themeColor="text2" w:themeShade="80"/>
        <w:sz w:val="24"/>
        <w:szCs w:val="26"/>
      </w:rPr>
    </w:pPr>
    <w:r w:rsidRPr="00BD2003">
      <w:rPr>
        <w:rFonts w:ascii="Times New Roman" w:hAnsi="Times New Roman" w:cs="Times New Roman"/>
        <w:b/>
        <w:i/>
        <w:color w:val="FF0000"/>
        <w:sz w:val="24"/>
        <w:szCs w:val="26"/>
      </w:rPr>
      <w:t>SRS&lt;</w:t>
    </w:r>
    <w:proofErr w:type="spellStart"/>
    <w:r w:rsidRPr="00BD2003">
      <w:rPr>
        <w:rFonts w:ascii="Times New Roman" w:hAnsi="Times New Roman" w:cs="Times New Roman"/>
        <w:b/>
        <w:i/>
        <w:color w:val="FF0000"/>
        <w:sz w:val="24"/>
        <w:szCs w:val="26"/>
      </w:rPr>
      <w:t>Xây</w:t>
    </w:r>
    <w:proofErr w:type="spellEnd"/>
    <w:r w:rsidRPr="00BD2003">
      <w:rPr>
        <w:rFonts w:ascii="Times New Roman" w:hAnsi="Times New Roman" w:cs="Times New Roman"/>
        <w:b/>
        <w:i/>
        <w:color w:val="FF0000"/>
        <w:sz w:val="24"/>
        <w:szCs w:val="26"/>
      </w:rPr>
      <w:t xml:space="preserve"> </w:t>
    </w:r>
    <w:proofErr w:type="spellStart"/>
    <w:r w:rsidRPr="00BD2003">
      <w:rPr>
        <w:rFonts w:ascii="Times New Roman" w:hAnsi="Times New Roman" w:cs="Times New Roman"/>
        <w:b/>
        <w:i/>
        <w:color w:val="FF0000"/>
        <w:sz w:val="24"/>
        <w:szCs w:val="26"/>
      </w:rPr>
      <w:t>Dựng</w:t>
    </w:r>
    <w:proofErr w:type="spellEnd"/>
    <w:r w:rsidRPr="00BD2003">
      <w:rPr>
        <w:rFonts w:ascii="Times New Roman" w:hAnsi="Times New Roman" w:cs="Times New Roman"/>
        <w:b/>
        <w:i/>
        <w:color w:val="FF0000"/>
        <w:sz w:val="24"/>
        <w:szCs w:val="26"/>
      </w:rPr>
      <w:t xml:space="preserve"> Website Bán </w:t>
    </w:r>
    <w:proofErr w:type="spellStart"/>
    <w:r w:rsidRPr="00BD2003">
      <w:rPr>
        <w:rFonts w:ascii="Times New Roman" w:hAnsi="Times New Roman" w:cs="Times New Roman"/>
        <w:b/>
        <w:i/>
        <w:color w:val="FF0000"/>
        <w:sz w:val="24"/>
        <w:szCs w:val="26"/>
      </w:rPr>
      <w:t>Quần</w:t>
    </w:r>
    <w:proofErr w:type="spellEnd"/>
    <w:r w:rsidRPr="00BD2003">
      <w:rPr>
        <w:rFonts w:ascii="Times New Roman" w:hAnsi="Times New Roman" w:cs="Times New Roman"/>
        <w:b/>
        <w:i/>
        <w:color w:val="FF0000"/>
        <w:sz w:val="24"/>
        <w:szCs w:val="26"/>
      </w:rPr>
      <w:t xml:space="preserve"> </w:t>
    </w:r>
    <w:proofErr w:type="spellStart"/>
    <w:r w:rsidRPr="00BD2003">
      <w:rPr>
        <w:rFonts w:ascii="Times New Roman" w:hAnsi="Times New Roman" w:cs="Times New Roman"/>
        <w:b/>
        <w:i/>
        <w:color w:val="FF0000"/>
        <w:sz w:val="24"/>
        <w:szCs w:val="26"/>
      </w:rPr>
      <w:t>Áo</w:t>
    </w:r>
    <w:proofErr w:type="spellEnd"/>
    <w:r w:rsidRPr="00BD2003">
      <w:rPr>
        <w:rFonts w:ascii="Times New Roman" w:hAnsi="Times New Roman" w:cs="Times New Roman"/>
        <w:b/>
        <w:i/>
        <w:color w:val="FF0000"/>
        <w:sz w:val="24"/>
        <w:szCs w:val="26"/>
      </w:rPr>
      <w:t xml:space="preserve"> </w:t>
    </w:r>
    <w:proofErr w:type="spellStart"/>
    <w:r w:rsidRPr="00BD2003">
      <w:rPr>
        <w:rFonts w:ascii="Times New Roman" w:hAnsi="Times New Roman" w:cs="Times New Roman"/>
        <w:b/>
        <w:i/>
        <w:color w:val="FF0000"/>
        <w:sz w:val="24"/>
        <w:szCs w:val="26"/>
      </w:rPr>
      <w:t>Thể</w:t>
    </w:r>
    <w:proofErr w:type="spellEnd"/>
    <w:r w:rsidRPr="00BD2003">
      <w:rPr>
        <w:rFonts w:ascii="Times New Roman" w:hAnsi="Times New Roman" w:cs="Times New Roman"/>
        <w:b/>
        <w:i/>
        <w:color w:val="FF0000"/>
        <w:sz w:val="24"/>
        <w:szCs w:val="26"/>
      </w:rPr>
      <w:t xml:space="preserve"> Thao Nam 5FStore – SD55&gt;</w:t>
    </w:r>
    <w:r w:rsidRPr="00BD2003">
      <w:rPr>
        <w:rFonts w:ascii="Times New Roman" w:hAnsi="Times New Roman" w:cs="Times New Roman"/>
        <w:b/>
        <w:i/>
        <w:color w:val="8496B0" w:themeColor="text2" w:themeTint="99"/>
        <w:spacing w:val="60"/>
        <w:sz w:val="24"/>
        <w:szCs w:val="26"/>
      </w:rPr>
      <w:t xml:space="preserve"> </w:t>
    </w:r>
    <w:r>
      <w:rPr>
        <w:rFonts w:ascii="Times New Roman" w:hAnsi="Times New Roman" w:cs="Times New Roman"/>
        <w:b/>
        <w:i/>
        <w:color w:val="8496B0" w:themeColor="text2" w:themeTint="99"/>
        <w:spacing w:val="60"/>
        <w:sz w:val="24"/>
        <w:szCs w:val="26"/>
      </w:rPr>
      <w:tab/>
    </w:r>
    <w:r w:rsidRPr="00BD2003">
      <w:rPr>
        <w:rFonts w:ascii="Times New Roman" w:hAnsi="Times New Roman" w:cs="Times New Roman"/>
        <w:b/>
        <w:i/>
        <w:color w:val="8496B0" w:themeColor="text2" w:themeTint="99"/>
        <w:spacing w:val="60"/>
        <w:sz w:val="24"/>
        <w:szCs w:val="26"/>
      </w:rPr>
      <w:t>Trang</w:t>
    </w:r>
    <w:r w:rsidRPr="00BD2003">
      <w:rPr>
        <w:rFonts w:ascii="Times New Roman" w:hAnsi="Times New Roman" w:cs="Times New Roman"/>
        <w:b/>
        <w:i/>
        <w:color w:val="8496B0" w:themeColor="text2" w:themeTint="99"/>
        <w:sz w:val="24"/>
        <w:szCs w:val="26"/>
      </w:rPr>
      <w:t xml:space="preserve"> </w:t>
    </w:r>
    <w:r w:rsidRPr="00BD2003">
      <w:rPr>
        <w:rFonts w:ascii="Times New Roman" w:hAnsi="Times New Roman" w:cs="Times New Roman"/>
        <w:b/>
        <w:i/>
        <w:color w:val="323E4F" w:themeColor="text2" w:themeShade="BF"/>
        <w:sz w:val="24"/>
        <w:szCs w:val="26"/>
      </w:rPr>
      <w:fldChar w:fldCharType="begin"/>
    </w:r>
    <w:r w:rsidRPr="00BD2003">
      <w:rPr>
        <w:rFonts w:ascii="Times New Roman" w:hAnsi="Times New Roman" w:cs="Times New Roman"/>
        <w:b/>
        <w:i/>
        <w:color w:val="323E4F" w:themeColor="text2" w:themeShade="BF"/>
        <w:sz w:val="24"/>
        <w:szCs w:val="26"/>
      </w:rPr>
      <w:instrText xml:space="preserve"> PAGE   \* MERGEFORMAT </w:instrText>
    </w:r>
    <w:r w:rsidRPr="00BD2003">
      <w:rPr>
        <w:rFonts w:ascii="Times New Roman" w:hAnsi="Times New Roman" w:cs="Times New Roman"/>
        <w:b/>
        <w:i/>
        <w:color w:val="323E4F" w:themeColor="text2" w:themeShade="BF"/>
        <w:sz w:val="24"/>
        <w:szCs w:val="26"/>
      </w:rPr>
      <w:fldChar w:fldCharType="separate"/>
    </w:r>
    <w:r w:rsidR="00D03E75">
      <w:rPr>
        <w:rFonts w:ascii="Times New Roman" w:hAnsi="Times New Roman" w:cs="Times New Roman"/>
        <w:b/>
        <w:i/>
        <w:noProof/>
        <w:color w:val="323E4F" w:themeColor="text2" w:themeShade="BF"/>
        <w:sz w:val="24"/>
        <w:szCs w:val="26"/>
      </w:rPr>
      <w:t>1</w:t>
    </w:r>
    <w:r w:rsidRPr="00BD2003">
      <w:rPr>
        <w:rFonts w:ascii="Times New Roman" w:hAnsi="Times New Roman" w:cs="Times New Roman"/>
        <w:b/>
        <w:i/>
        <w:color w:val="323E4F" w:themeColor="text2" w:themeShade="BF"/>
        <w:sz w:val="24"/>
        <w:szCs w:val="26"/>
      </w:rPr>
      <w:fldChar w:fldCharType="end"/>
    </w:r>
    <w:r>
      <w:rPr>
        <w:rFonts w:ascii="Times New Roman" w:hAnsi="Times New Roman" w:cs="Times New Roman"/>
        <w:b/>
        <w:i/>
        <w:color w:val="323E4F" w:themeColor="text2" w:themeShade="BF"/>
        <w:sz w:val="24"/>
        <w:szCs w:val="26"/>
      </w:rPr>
      <w:t xml:space="preserve"> |</w:t>
    </w:r>
    <w:r w:rsidRPr="00BD2003">
      <w:rPr>
        <w:rFonts w:ascii="Times New Roman" w:hAnsi="Times New Roman" w:cs="Times New Roman"/>
        <w:b/>
        <w:i/>
        <w:color w:val="323E4F" w:themeColor="text2" w:themeShade="BF"/>
        <w:sz w:val="24"/>
        <w:szCs w:val="26"/>
      </w:rPr>
      <w:fldChar w:fldCharType="begin"/>
    </w:r>
    <w:r w:rsidRPr="00BD2003">
      <w:rPr>
        <w:rFonts w:ascii="Times New Roman" w:hAnsi="Times New Roman" w:cs="Times New Roman"/>
        <w:b/>
        <w:i/>
        <w:color w:val="323E4F" w:themeColor="text2" w:themeShade="BF"/>
        <w:sz w:val="24"/>
        <w:szCs w:val="26"/>
      </w:rPr>
      <w:instrText xml:space="preserve"> NUMPAGES  \* Arabic  \* MERGEFORMAT </w:instrText>
    </w:r>
    <w:r w:rsidRPr="00BD2003">
      <w:rPr>
        <w:rFonts w:ascii="Times New Roman" w:hAnsi="Times New Roman" w:cs="Times New Roman"/>
        <w:b/>
        <w:i/>
        <w:color w:val="323E4F" w:themeColor="text2" w:themeShade="BF"/>
        <w:sz w:val="24"/>
        <w:szCs w:val="26"/>
      </w:rPr>
      <w:fldChar w:fldCharType="separate"/>
    </w:r>
    <w:r w:rsidR="00D03E75">
      <w:rPr>
        <w:rFonts w:ascii="Times New Roman" w:hAnsi="Times New Roman" w:cs="Times New Roman"/>
        <w:b/>
        <w:i/>
        <w:noProof/>
        <w:color w:val="323E4F" w:themeColor="text2" w:themeShade="BF"/>
        <w:sz w:val="24"/>
        <w:szCs w:val="26"/>
      </w:rPr>
      <w:t>58</w:t>
    </w:r>
    <w:r w:rsidRPr="00BD2003">
      <w:rPr>
        <w:rFonts w:ascii="Times New Roman" w:hAnsi="Times New Roman" w:cs="Times New Roman"/>
        <w:b/>
        <w:i/>
        <w:color w:val="323E4F" w:themeColor="text2" w:themeShade="BF"/>
        <w:sz w:val="24"/>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84E6F" w14:textId="77777777" w:rsidR="00924E1E" w:rsidRDefault="00924E1E" w:rsidP="00A6435B">
      <w:pPr>
        <w:spacing w:after="0" w:line="240" w:lineRule="auto"/>
      </w:pPr>
      <w:r>
        <w:separator/>
      </w:r>
    </w:p>
  </w:footnote>
  <w:footnote w:type="continuationSeparator" w:id="0">
    <w:p w14:paraId="72C0B584" w14:textId="77777777" w:rsidR="00924E1E" w:rsidRDefault="00924E1E" w:rsidP="00A6435B">
      <w:pPr>
        <w:spacing w:after="0" w:line="240" w:lineRule="auto"/>
      </w:pPr>
      <w:r>
        <w:continuationSeparator/>
      </w:r>
    </w:p>
  </w:footnote>
  <w:footnote w:type="continuationNotice" w:id="1">
    <w:p w14:paraId="3B5E8EF1" w14:textId="77777777" w:rsidR="00924E1E" w:rsidRDefault="00924E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F3954" w14:textId="77777777" w:rsidR="00BD2003" w:rsidRPr="009215F0" w:rsidRDefault="00BD2003" w:rsidP="00BD2003">
    <w:pPr>
      <w:rPr>
        <w:rFonts w:asciiTheme="majorHAnsi" w:eastAsiaTheme="majorEastAsia" w:hAnsiTheme="majorHAnsi" w:cstheme="majorBidi"/>
        <w:color w:val="4472C4" w:themeColor="accent1"/>
        <w:sz w:val="24"/>
        <w:szCs w:val="24"/>
      </w:rPr>
    </w:pPr>
    <w:r>
      <w:rPr>
        <w:noProof/>
        <w:color w:val="8496B0" w:themeColor="text2" w:themeTint="99"/>
        <w:spacing w:val="60"/>
        <w:sz w:val="24"/>
        <w:szCs w:val="24"/>
      </w:rPr>
      <w:drawing>
        <wp:inline distT="0" distB="0" distL="0" distR="0" wp14:anchorId="2F970EE1" wp14:editId="51228C87">
          <wp:extent cx="928025" cy="31805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extLst>
                      <a:ext uri="{28A0092B-C50C-407E-A947-70E740481C1C}">
                        <a14:useLocalDpi xmlns:a14="http://schemas.microsoft.com/office/drawing/2010/main" val="0"/>
                      </a:ext>
                    </a:extLst>
                  </a:blip>
                  <a:stretch>
                    <a:fillRect/>
                  </a:stretch>
                </pic:blipFill>
                <pic:spPr>
                  <a:xfrm>
                    <a:off x="0" y="0"/>
                    <a:ext cx="995965" cy="341337"/>
                  </a:xfrm>
                  <a:prstGeom prst="rect">
                    <a:avLst/>
                  </a:prstGeom>
                </pic:spPr>
              </pic:pic>
            </a:graphicData>
          </a:graphic>
        </wp:inline>
      </w:drawing>
    </w:r>
    <w:r>
      <w:rPr>
        <w:rFonts w:asciiTheme="majorHAnsi" w:eastAsiaTheme="majorEastAsia" w:hAnsiTheme="majorHAnsi" w:cstheme="majorBidi"/>
        <w:color w:val="4472C4" w:themeColor="accent1"/>
        <w:sz w:val="24"/>
        <w:szCs w:val="24"/>
      </w:rPr>
      <w:tab/>
    </w:r>
    <w:r>
      <w:rPr>
        <w:rFonts w:asciiTheme="majorHAnsi" w:eastAsiaTheme="majorEastAsia" w:hAnsiTheme="majorHAnsi" w:cstheme="majorBidi"/>
        <w:color w:val="4472C4" w:themeColor="accent1"/>
        <w:sz w:val="24"/>
        <w:szCs w:val="24"/>
      </w:rPr>
      <w:tab/>
    </w:r>
    <w:r>
      <w:rPr>
        <w:rFonts w:asciiTheme="majorHAnsi" w:eastAsiaTheme="majorEastAsia" w:hAnsiTheme="majorHAnsi" w:cstheme="majorBidi"/>
        <w:color w:val="4472C4" w:themeColor="accent1"/>
        <w:sz w:val="24"/>
        <w:szCs w:val="24"/>
      </w:rPr>
      <w:tab/>
    </w:r>
    <w:r>
      <w:rPr>
        <w:rFonts w:asciiTheme="majorHAnsi" w:eastAsiaTheme="majorEastAsia" w:hAnsiTheme="majorHAnsi" w:cstheme="majorBidi"/>
        <w:color w:val="4472C4" w:themeColor="accent1"/>
        <w:sz w:val="24"/>
        <w:szCs w:val="24"/>
      </w:rPr>
      <w:tab/>
      <w:t xml:space="preserve">                                                         </w:t>
    </w:r>
    <w:r>
      <w:rPr>
        <w:b/>
        <w:bCs/>
        <w:noProof/>
        <w:color w:val="FF0000"/>
        <w:sz w:val="20"/>
        <w:szCs w:val="20"/>
        <w:bdr w:val="none" w:sz="0" w:space="0" w:color="auto" w:frame="1"/>
      </w:rPr>
      <w:drawing>
        <wp:inline distT="0" distB="0" distL="0" distR="0" wp14:anchorId="3575F920" wp14:editId="09E3118D">
          <wp:extent cx="990156" cy="405516"/>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3205" t="26624" r="-3205" b="23225"/>
                  <a:stretch/>
                </pic:blipFill>
                <pic:spPr bwMode="auto">
                  <a:xfrm>
                    <a:off x="0" y="0"/>
                    <a:ext cx="1009090" cy="413270"/>
                  </a:xfrm>
                  <a:prstGeom prst="rect">
                    <a:avLst/>
                  </a:prstGeom>
                  <a:noFill/>
                  <a:ln>
                    <a:noFill/>
                  </a:ln>
                  <a:extLst>
                    <a:ext uri="{53640926-AAD7-44D8-BBD7-CCE9431645EC}">
                      <a14:shadowObscured xmlns:a14="http://schemas.microsoft.com/office/drawing/2010/main"/>
                    </a:ext>
                  </a:extLst>
                </pic:spPr>
              </pic:pic>
            </a:graphicData>
          </a:graphic>
        </wp:inline>
      </w:drawing>
    </w:r>
  </w:p>
  <w:p w14:paraId="5C36A8B9" w14:textId="749C9864" w:rsidR="009F70F4" w:rsidRPr="00BD2003" w:rsidRDefault="009F70F4" w:rsidP="00BD20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687F2" w14:textId="137D6B07" w:rsidR="009F70F4" w:rsidRPr="0084343F" w:rsidRDefault="009F70F4" w:rsidP="001479FF">
    <w:pPr>
      <w:rPr>
        <w:b/>
        <w:bCs/>
        <w:noProof/>
        <w:color w:val="FF0000"/>
        <w:sz w:val="20"/>
        <w:szCs w:val="20"/>
        <w:bdr w:val="none" w:sz="0" w:space="0" w:color="auto" w:frame="1"/>
      </w:rPr>
    </w:pPr>
    <w:r>
      <w:rPr>
        <w:noProof/>
        <w:color w:val="8496B0" w:themeColor="text2" w:themeTint="99"/>
        <w:spacing w:val="60"/>
        <w:sz w:val="24"/>
        <w:szCs w:val="24"/>
      </w:rPr>
      <w:drawing>
        <wp:inline distT="0" distB="0" distL="0" distR="0" wp14:anchorId="746F375C" wp14:editId="79139204">
          <wp:extent cx="927100" cy="477078"/>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
                    <a:extLst>
                      <a:ext uri="{28A0092B-C50C-407E-A947-70E740481C1C}">
                        <a14:useLocalDpi xmlns:a14="http://schemas.microsoft.com/office/drawing/2010/main" val="0"/>
                      </a:ext>
                    </a:extLst>
                  </a:blip>
                  <a:srcRect t="-1" b="-46286"/>
                  <a:stretch/>
                </pic:blipFill>
                <pic:spPr bwMode="auto">
                  <a:xfrm>
                    <a:off x="0" y="0"/>
                    <a:ext cx="982131" cy="5053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color w:val="FF0000"/>
      </w:rPr>
      <w:tab/>
    </w:r>
    <w:r>
      <w:rPr>
        <w:rFonts w:ascii="Times New Roman" w:hAnsi="Times New Roman" w:cs="Times New Roman"/>
        <w:b/>
        <w:bCs/>
        <w:color w:val="FF0000"/>
      </w:rPr>
      <w:tab/>
    </w:r>
    <w:r>
      <w:rPr>
        <w:rFonts w:ascii="Times New Roman" w:hAnsi="Times New Roman" w:cs="Times New Roman"/>
        <w:b/>
        <w:bCs/>
        <w:color w:val="FF0000"/>
      </w:rPr>
      <w:tab/>
    </w:r>
    <w:r>
      <w:rPr>
        <w:rFonts w:ascii="Times New Roman" w:hAnsi="Times New Roman" w:cs="Times New Roman"/>
        <w:b/>
        <w:bCs/>
        <w:color w:val="FF0000"/>
      </w:rPr>
      <w:tab/>
      <w:t xml:space="preserve">                                </w:t>
    </w:r>
    <w:r>
      <w:rPr>
        <w:rFonts w:ascii="Times New Roman" w:hAnsi="Times New Roman" w:cs="Times New Roman"/>
        <w:b/>
        <w:bCs/>
        <w:color w:val="FF0000"/>
      </w:rPr>
      <w:tab/>
      <w:t xml:space="preserve">         </w:t>
    </w:r>
    <w:r>
      <w:rPr>
        <w:b/>
        <w:bCs/>
        <w:noProof/>
        <w:color w:val="FF0000"/>
        <w:sz w:val="20"/>
        <w:szCs w:val="20"/>
        <w:bdr w:val="none" w:sz="0" w:space="0" w:color="auto" w:frame="1"/>
      </w:rPr>
      <w:drawing>
        <wp:inline distT="0" distB="0" distL="0" distR="0" wp14:anchorId="4A0C7F41" wp14:editId="5C7AAB2A">
          <wp:extent cx="990600" cy="49298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3205" t="26624" r="-3205" b="23225"/>
                  <a:stretch/>
                </pic:blipFill>
                <pic:spPr bwMode="auto">
                  <a:xfrm>
                    <a:off x="0" y="0"/>
                    <a:ext cx="993775" cy="49456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color w:val="FF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378EE" w14:textId="77777777" w:rsidR="00BD2003" w:rsidRPr="009215F0" w:rsidRDefault="00BD2003" w:rsidP="00BD2003">
    <w:pPr>
      <w:rPr>
        <w:rFonts w:asciiTheme="majorHAnsi" w:eastAsiaTheme="majorEastAsia" w:hAnsiTheme="majorHAnsi" w:cstheme="majorBidi"/>
        <w:color w:val="4472C4" w:themeColor="accent1"/>
        <w:sz w:val="24"/>
        <w:szCs w:val="24"/>
      </w:rPr>
    </w:pPr>
    <w:r>
      <w:rPr>
        <w:noProof/>
        <w:color w:val="8496B0" w:themeColor="text2" w:themeTint="99"/>
        <w:spacing w:val="60"/>
        <w:sz w:val="24"/>
        <w:szCs w:val="24"/>
      </w:rPr>
      <w:drawing>
        <wp:inline distT="0" distB="0" distL="0" distR="0" wp14:anchorId="41CFB73D" wp14:editId="58B57D92">
          <wp:extent cx="928025" cy="3180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extLst>
                      <a:ext uri="{28A0092B-C50C-407E-A947-70E740481C1C}">
                        <a14:useLocalDpi xmlns:a14="http://schemas.microsoft.com/office/drawing/2010/main" val="0"/>
                      </a:ext>
                    </a:extLst>
                  </a:blip>
                  <a:stretch>
                    <a:fillRect/>
                  </a:stretch>
                </pic:blipFill>
                <pic:spPr>
                  <a:xfrm>
                    <a:off x="0" y="0"/>
                    <a:ext cx="995965" cy="341337"/>
                  </a:xfrm>
                  <a:prstGeom prst="rect">
                    <a:avLst/>
                  </a:prstGeom>
                </pic:spPr>
              </pic:pic>
            </a:graphicData>
          </a:graphic>
        </wp:inline>
      </w:drawing>
    </w:r>
    <w:r>
      <w:rPr>
        <w:rFonts w:asciiTheme="majorHAnsi" w:eastAsiaTheme="majorEastAsia" w:hAnsiTheme="majorHAnsi" w:cstheme="majorBidi"/>
        <w:color w:val="4472C4" w:themeColor="accent1"/>
        <w:sz w:val="24"/>
        <w:szCs w:val="24"/>
      </w:rPr>
      <w:tab/>
    </w:r>
    <w:r>
      <w:rPr>
        <w:rFonts w:asciiTheme="majorHAnsi" w:eastAsiaTheme="majorEastAsia" w:hAnsiTheme="majorHAnsi" w:cstheme="majorBidi"/>
        <w:color w:val="4472C4" w:themeColor="accent1"/>
        <w:sz w:val="24"/>
        <w:szCs w:val="24"/>
      </w:rPr>
      <w:tab/>
    </w:r>
    <w:r>
      <w:rPr>
        <w:rFonts w:asciiTheme="majorHAnsi" w:eastAsiaTheme="majorEastAsia" w:hAnsiTheme="majorHAnsi" w:cstheme="majorBidi"/>
        <w:color w:val="4472C4" w:themeColor="accent1"/>
        <w:sz w:val="24"/>
        <w:szCs w:val="24"/>
      </w:rPr>
      <w:tab/>
    </w:r>
    <w:r>
      <w:rPr>
        <w:rFonts w:asciiTheme="majorHAnsi" w:eastAsiaTheme="majorEastAsia" w:hAnsiTheme="majorHAnsi" w:cstheme="majorBidi"/>
        <w:color w:val="4472C4" w:themeColor="accent1"/>
        <w:sz w:val="24"/>
        <w:szCs w:val="24"/>
      </w:rPr>
      <w:tab/>
      <w:t xml:space="preserve">                                                         </w:t>
    </w:r>
    <w:r>
      <w:rPr>
        <w:b/>
        <w:bCs/>
        <w:noProof/>
        <w:color w:val="FF0000"/>
        <w:sz w:val="20"/>
        <w:szCs w:val="20"/>
        <w:bdr w:val="none" w:sz="0" w:space="0" w:color="auto" w:frame="1"/>
      </w:rPr>
      <w:drawing>
        <wp:inline distT="0" distB="0" distL="0" distR="0" wp14:anchorId="459F1EC8" wp14:editId="046CC935">
          <wp:extent cx="990156" cy="405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
                    <a:extLst>
                      <a:ext uri="{28A0092B-C50C-407E-A947-70E740481C1C}">
                        <a14:useLocalDpi xmlns:a14="http://schemas.microsoft.com/office/drawing/2010/main" val="0"/>
                      </a:ext>
                    </a:extLst>
                  </a:blip>
                  <a:srcRect l="3205" t="26624" r="-3205" b="23225"/>
                  <a:stretch/>
                </pic:blipFill>
                <pic:spPr bwMode="auto">
                  <a:xfrm>
                    <a:off x="0" y="0"/>
                    <a:ext cx="1009090" cy="413270"/>
                  </a:xfrm>
                  <a:prstGeom prst="rect">
                    <a:avLst/>
                  </a:prstGeom>
                  <a:noFill/>
                  <a:ln>
                    <a:noFill/>
                  </a:ln>
                  <a:extLst>
                    <a:ext uri="{53640926-AAD7-44D8-BBD7-CCE9431645EC}">
                      <a14:shadowObscured xmlns:a14="http://schemas.microsoft.com/office/drawing/2010/main"/>
                    </a:ext>
                  </a:extLst>
                </pic:spPr>
              </pic:pic>
            </a:graphicData>
          </a:graphic>
        </wp:inline>
      </w:drawing>
    </w:r>
  </w:p>
  <w:p w14:paraId="28D300BA" w14:textId="77777777" w:rsidR="00BD2003" w:rsidRPr="00BD2003" w:rsidRDefault="00BD2003" w:rsidP="00BD2003">
    <w:pPr>
      <w:pStyle w:val="Header"/>
    </w:pPr>
  </w:p>
</w:hdr>
</file>

<file path=word/intelligence2.xml><?xml version="1.0" encoding="utf-8"?>
<int2:intelligence xmlns:int2="http://schemas.microsoft.com/office/intelligence/2020/intelligence" xmlns:oel="http://schemas.microsoft.com/office/2019/extlst">
  <int2:observations>
    <int2:textHash int2:hashCode="tvqsD5Pp03K15G" int2:id="PrP1FIr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45980"/>
    <w:multiLevelType w:val="hybridMultilevel"/>
    <w:tmpl w:val="FFFFFFFF"/>
    <w:lvl w:ilvl="0" w:tplc="5D0AC534">
      <w:start w:val="1"/>
      <w:numFmt w:val="decimal"/>
      <w:lvlText w:val="%1."/>
      <w:lvlJc w:val="left"/>
      <w:pPr>
        <w:ind w:left="720" w:hanging="360"/>
      </w:pPr>
    </w:lvl>
    <w:lvl w:ilvl="1" w:tplc="D330682C">
      <w:start w:val="1"/>
      <w:numFmt w:val="lowerLetter"/>
      <w:lvlText w:val="%2."/>
      <w:lvlJc w:val="left"/>
      <w:pPr>
        <w:ind w:left="1440" w:hanging="360"/>
      </w:pPr>
    </w:lvl>
    <w:lvl w:ilvl="2" w:tplc="F9165A2C">
      <w:start w:val="1"/>
      <w:numFmt w:val="lowerRoman"/>
      <w:lvlText w:val="%3."/>
      <w:lvlJc w:val="right"/>
      <w:pPr>
        <w:ind w:left="2160" w:hanging="180"/>
      </w:pPr>
    </w:lvl>
    <w:lvl w:ilvl="3" w:tplc="A254E1B2">
      <w:start w:val="1"/>
      <w:numFmt w:val="decimal"/>
      <w:lvlText w:val="%4."/>
      <w:lvlJc w:val="left"/>
      <w:pPr>
        <w:ind w:left="2880" w:hanging="360"/>
      </w:pPr>
    </w:lvl>
    <w:lvl w:ilvl="4" w:tplc="25BC0CC0">
      <w:start w:val="1"/>
      <w:numFmt w:val="lowerLetter"/>
      <w:lvlText w:val="%5."/>
      <w:lvlJc w:val="left"/>
      <w:pPr>
        <w:ind w:left="3600" w:hanging="360"/>
      </w:pPr>
    </w:lvl>
    <w:lvl w:ilvl="5" w:tplc="679AD9A0">
      <w:start w:val="1"/>
      <w:numFmt w:val="lowerRoman"/>
      <w:lvlText w:val="%6."/>
      <w:lvlJc w:val="right"/>
      <w:pPr>
        <w:ind w:left="4320" w:hanging="180"/>
      </w:pPr>
    </w:lvl>
    <w:lvl w:ilvl="6" w:tplc="7CC652CA">
      <w:start w:val="1"/>
      <w:numFmt w:val="decimal"/>
      <w:lvlText w:val="%7."/>
      <w:lvlJc w:val="left"/>
      <w:pPr>
        <w:ind w:left="5040" w:hanging="360"/>
      </w:pPr>
    </w:lvl>
    <w:lvl w:ilvl="7" w:tplc="A88EE378">
      <w:start w:val="1"/>
      <w:numFmt w:val="lowerLetter"/>
      <w:lvlText w:val="%8."/>
      <w:lvlJc w:val="left"/>
      <w:pPr>
        <w:ind w:left="5760" w:hanging="360"/>
      </w:pPr>
    </w:lvl>
    <w:lvl w:ilvl="8" w:tplc="315E3B0C">
      <w:start w:val="1"/>
      <w:numFmt w:val="lowerRoman"/>
      <w:lvlText w:val="%9."/>
      <w:lvlJc w:val="right"/>
      <w:pPr>
        <w:ind w:left="6480" w:hanging="180"/>
      </w:pPr>
    </w:lvl>
  </w:abstractNum>
  <w:abstractNum w:abstractNumId="1" w15:restartNumberingAfterBreak="0">
    <w:nsid w:val="0AEB4ED7"/>
    <w:multiLevelType w:val="hybridMultilevel"/>
    <w:tmpl w:val="FFFFFFFF"/>
    <w:lvl w:ilvl="0" w:tplc="3364F202">
      <w:start w:val="1"/>
      <w:numFmt w:val="decimal"/>
      <w:lvlText w:val="%1."/>
      <w:lvlJc w:val="left"/>
      <w:pPr>
        <w:ind w:left="720" w:hanging="360"/>
      </w:pPr>
    </w:lvl>
    <w:lvl w:ilvl="1" w:tplc="C48846C6">
      <w:start w:val="1"/>
      <w:numFmt w:val="lowerLetter"/>
      <w:lvlText w:val="%2."/>
      <w:lvlJc w:val="left"/>
      <w:pPr>
        <w:ind w:left="1440" w:hanging="360"/>
      </w:pPr>
    </w:lvl>
    <w:lvl w:ilvl="2" w:tplc="7B82B710">
      <w:start w:val="1"/>
      <w:numFmt w:val="lowerRoman"/>
      <w:lvlText w:val="%3."/>
      <w:lvlJc w:val="right"/>
      <w:pPr>
        <w:ind w:left="2160" w:hanging="180"/>
      </w:pPr>
    </w:lvl>
    <w:lvl w:ilvl="3" w:tplc="803879DE">
      <w:start w:val="1"/>
      <w:numFmt w:val="decimal"/>
      <w:lvlText w:val="%4."/>
      <w:lvlJc w:val="left"/>
      <w:pPr>
        <w:ind w:left="2880" w:hanging="360"/>
      </w:pPr>
    </w:lvl>
    <w:lvl w:ilvl="4" w:tplc="DB2CDADA">
      <w:start w:val="1"/>
      <w:numFmt w:val="lowerLetter"/>
      <w:lvlText w:val="%5."/>
      <w:lvlJc w:val="left"/>
      <w:pPr>
        <w:ind w:left="3600" w:hanging="360"/>
      </w:pPr>
    </w:lvl>
    <w:lvl w:ilvl="5" w:tplc="977AAB46">
      <w:start w:val="1"/>
      <w:numFmt w:val="lowerRoman"/>
      <w:lvlText w:val="%6."/>
      <w:lvlJc w:val="right"/>
      <w:pPr>
        <w:ind w:left="4320" w:hanging="180"/>
      </w:pPr>
    </w:lvl>
    <w:lvl w:ilvl="6" w:tplc="51A6D024">
      <w:start w:val="1"/>
      <w:numFmt w:val="decimal"/>
      <w:lvlText w:val="%7."/>
      <w:lvlJc w:val="left"/>
      <w:pPr>
        <w:ind w:left="5040" w:hanging="360"/>
      </w:pPr>
    </w:lvl>
    <w:lvl w:ilvl="7" w:tplc="921EFDFE">
      <w:start w:val="1"/>
      <w:numFmt w:val="lowerLetter"/>
      <w:lvlText w:val="%8."/>
      <w:lvlJc w:val="left"/>
      <w:pPr>
        <w:ind w:left="5760" w:hanging="360"/>
      </w:pPr>
    </w:lvl>
    <w:lvl w:ilvl="8" w:tplc="976E05A4">
      <w:start w:val="1"/>
      <w:numFmt w:val="lowerRoman"/>
      <w:lvlText w:val="%9."/>
      <w:lvlJc w:val="right"/>
      <w:pPr>
        <w:ind w:left="6480" w:hanging="180"/>
      </w:pPr>
    </w:lvl>
  </w:abstractNum>
  <w:abstractNum w:abstractNumId="2" w15:restartNumberingAfterBreak="0">
    <w:nsid w:val="0D778431"/>
    <w:multiLevelType w:val="hybridMultilevel"/>
    <w:tmpl w:val="FFFFFFFF"/>
    <w:lvl w:ilvl="0" w:tplc="6B2015A2">
      <w:start w:val="1"/>
      <w:numFmt w:val="bullet"/>
      <w:lvlText w:val=""/>
      <w:lvlJc w:val="left"/>
      <w:pPr>
        <w:ind w:left="720" w:hanging="360"/>
      </w:pPr>
      <w:rPr>
        <w:rFonts w:ascii="Symbol" w:hAnsi="Symbol" w:hint="default"/>
      </w:rPr>
    </w:lvl>
    <w:lvl w:ilvl="1" w:tplc="4F88A534">
      <w:start w:val="1"/>
      <w:numFmt w:val="bullet"/>
      <w:lvlText w:val="o"/>
      <w:lvlJc w:val="left"/>
      <w:pPr>
        <w:ind w:left="1440" w:hanging="360"/>
      </w:pPr>
      <w:rPr>
        <w:rFonts w:ascii="Courier New" w:hAnsi="Courier New" w:hint="default"/>
      </w:rPr>
    </w:lvl>
    <w:lvl w:ilvl="2" w:tplc="24588F34">
      <w:start w:val="1"/>
      <w:numFmt w:val="bullet"/>
      <w:lvlText w:val=""/>
      <w:lvlJc w:val="left"/>
      <w:pPr>
        <w:ind w:left="2160" w:hanging="360"/>
      </w:pPr>
      <w:rPr>
        <w:rFonts w:ascii="Wingdings" w:hAnsi="Wingdings" w:hint="default"/>
      </w:rPr>
    </w:lvl>
    <w:lvl w:ilvl="3" w:tplc="483204A4">
      <w:start w:val="1"/>
      <w:numFmt w:val="bullet"/>
      <w:lvlText w:val=""/>
      <w:lvlJc w:val="left"/>
      <w:pPr>
        <w:ind w:left="2880" w:hanging="360"/>
      </w:pPr>
      <w:rPr>
        <w:rFonts w:ascii="Symbol" w:hAnsi="Symbol" w:hint="default"/>
      </w:rPr>
    </w:lvl>
    <w:lvl w:ilvl="4" w:tplc="719E33AC">
      <w:start w:val="1"/>
      <w:numFmt w:val="bullet"/>
      <w:lvlText w:val="o"/>
      <w:lvlJc w:val="left"/>
      <w:pPr>
        <w:ind w:left="3600" w:hanging="360"/>
      </w:pPr>
      <w:rPr>
        <w:rFonts w:ascii="Courier New" w:hAnsi="Courier New" w:hint="default"/>
      </w:rPr>
    </w:lvl>
    <w:lvl w:ilvl="5" w:tplc="DE7AA4F0">
      <w:start w:val="1"/>
      <w:numFmt w:val="bullet"/>
      <w:lvlText w:val=""/>
      <w:lvlJc w:val="left"/>
      <w:pPr>
        <w:ind w:left="4320" w:hanging="360"/>
      </w:pPr>
      <w:rPr>
        <w:rFonts w:ascii="Wingdings" w:hAnsi="Wingdings" w:hint="default"/>
      </w:rPr>
    </w:lvl>
    <w:lvl w:ilvl="6" w:tplc="2A2E8D30">
      <w:start w:val="1"/>
      <w:numFmt w:val="bullet"/>
      <w:lvlText w:val=""/>
      <w:lvlJc w:val="left"/>
      <w:pPr>
        <w:ind w:left="5040" w:hanging="360"/>
      </w:pPr>
      <w:rPr>
        <w:rFonts w:ascii="Symbol" w:hAnsi="Symbol" w:hint="default"/>
      </w:rPr>
    </w:lvl>
    <w:lvl w:ilvl="7" w:tplc="DECA6C3E">
      <w:start w:val="1"/>
      <w:numFmt w:val="bullet"/>
      <w:lvlText w:val="o"/>
      <w:lvlJc w:val="left"/>
      <w:pPr>
        <w:ind w:left="5760" w:hanging="360"/>
      </w:pPr>
      <w:rPr>
        <w:rFonts w:ascii="Courier New" w:hAnsi="Courier New" w:hint="default"/>
      </w:rPr>
    </w:lvl>
    <w:lvl w:ilvl="8" w:tplc="DF2C508C">
      <w:start w:val="1"/>
      <w:numFmt w:val="bullet"/>
      <w:lvlText w:val=""/>
      <w:lvlJc w:val="left"/>
      <w:pPr>
        <w:ind w:left="6480" w:hanging="360"/>
      </w:pPr>
      <w:rPr>
        <w:rFonts w:ascii="Wingdings" w:hAnsi="Wingdings" w:hint="default"/>
      </w:rPr>
    </w:lvl>
  </w:abstractNum>
  <w:abstractNum w:abstractNumId="3" w15:restartNumberingAfterBreak="0">
    <w:nsid w:val="0FAACC8B"/>
    <w:multiLevelType w:val="hybridMultilevel"/>
    <w:tmpl w:val="FFFFFFFF"/>
    <w:lvl w:ilvl="0" w:tplc="80A49532">
      <w:start w:val="1"/>
      <w:numFmt w:val="bullet"/>
      <w:lvlText w:val=""/>
      <w:lvlJc w:val="left"/>
      <w:pPr>
        <w:ind w:left="720" w:hanging="360"/>
      </w:pPr>
      <w:rPr>
        <w:rFonts w:ascii="Symbol" w:hAnsi="Symbol" w:hint="default"/>
      </w:rPr>
    </w:lvl>
    <w:lvl w:ilvl="1" w:tplc="4C40BD00">
      <w:start w:val="1"/>
      <w:numFmt w:val="bullet"/>
      <w:lvlText w:val="o"/>
      <w:lvlJc w:val="left"/>
      <w:pPr>
        <w:ind w:left="1440" w:hanging="360"/>
      </w:pPr>
      <w:rPr>
        <w:rFonts w:ascii="Courier New" w:hAnsi="Courier New" w:hint="default"/>
      </w:rPr>
    </w:lvl>
    <w:lvl w:ilvl="2" w:tplc="57BA00A4">
      <w:start w:val="1"/>
      <w:numFmt w:val="bullet"/>
      <w:lvlText w:val=""/>
      <w:lvlJc w:val="left"/>
      <w:pPr>
        <w:ind w:left="2160" w:hanging="360"/>
      </w:pPr>
      <w:rPr>
        <w:rFonts w:ascii="Wingdings" w:hAnsi="Wingdings" w:hint="default"/>
      </w:rPr>
    </w:lvl>
    <w:lvl w:ilvl="3" w:tplc="12442F7A">
      <w:start w:val="1"/>
      <w:numFmt w:val="bullet"/>
      <w:lvlText w:val=""/>
      <w:lvlJc w:val="left"/>
      <w:pPr>
        <w:ind w:left="2880" w:hanging="360"/>
      </w:pPr>
      <w:rPr>
        <w:rFonts w:ascii="Symbol" w:hAnsi="Symbol" w:hint="default"/>
      </w:rPr>
    </w:lvl>
    <w:lvl w:ilvl="4" w:tplc="A31AAF82">
      <w:start w:val="1"/>
      <w:numFmt w:val="bullet"/>
      <w:lvlText w:val="o"/>
      <w:lvlJc w:val="left"/>
      <w:pPr>
        <w:ind w:left="3600" w:hanging="360"/>
      </w:pPr>
      <w:rPr>
        <w:rFonts w:ascii="Courier New" w:hAnsi="Courier New" w:hint="default"/>
      </w:rPr>
    </w:lvl>
    <w:lvl w:ilvl="5" w:tplc="A30EF398">
      <w:start w:val="1"/>
      <w:numFmt w:val="bullet"/>
      <w:lvlText w:val=""/>
      <w:lvlJc w:val="left"/>
      <w:pPr>
        <w:ind w:left="4320" w:hanging="360"/>
      </w:pPr>
      <w:rPr>
        <w:rFonts w:ascii="Wingdings" w:hAnsi="Wingdings" w:hint="default"/>
      </w:rPr>
    </w:lvl>
    <w:lvl w:ilvl="6" w:tplc="D0F84562">
      <w:start w:val="1"/>
      <w:numFmt w:val="bullet"/>
      <w:lvlText w:val=""/>
      <w:lvlJc w:val="left"/>
      <w:pPr>
        <w:ind w:left="5040" w:hanging="360"/>
      </w:pPr>
      <w:rPr>
        <w:rFonts w:ascii="Symbol" w:hAnsi="Symbol" w:hint="default"/>
      </w:rPr>
    </w:lvl>
    <w:lvl w:ilvl="7" w:tplc="2E946E7A">
      <w:start w:val="1"/>
      <w:numFmt w:val="bullet"/>
      <w:lvlText w:val="o"/>
      <w:lvlJc w:val="left"/>
      <w:pPr>
        <w:ind w:left="5760" w:hanging="360"/>
      </w:pPr>
      <w:rPr>
        <w:rFonts w:ascii="Courier New" w:hAnsi="Courier New" w:hint="default"/>
      </w:rPr>
    </w:lvl>
    <w:lvl w:ilvl="8" w:tplc="C25CCC64">
      <w:start w:val="1"/>
      <w:numFmt w:val="bullet"/>
      <w:lvlText w:val=""/>
      <w:lvlJc w:val="left"/>
      <w:pPr>
        <w:ind w:left="6480" w:hanging="360"/>
      </w:pPr>
      <w:rPr>
        <w:rFonts w:ascii="Wingdings" w:hAnsi="Wingdings" w:hint="default"/>
      </w:rPr>
    </w:lvl>
  </w:abstractNum>
  <w:abstractNum w:abstractNumId="4" w15:restartNumberingAfterBreak="0">
    <w:nsid w:val="13D33302"/>
    <w:multiLevelType w:val="hybridMultilevel"/>
    <w:tmpl w:val="FB96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DE0B94"/>
    <w:multiLevelType w:val="hybridMultilevel"/>
    <w:tmpl w:val="FFFFFFFF"/>
    <w:lvl w:ilvl="0" w:tplc="D9BCBD94">
      <w:start w:val="1"/>
      <w:numFmt w:val="bullet"/>
      <w:lvlText w:val=""/>
      <w:lvlJc w:val="left"/>
      <w:pPr>
        <w:ind w:left="720" w:hanging="360"/>
      </w:pPr>
      <w:rPr>
        <w:rFonts w:ascii="Symbol" w:hAnsi="Symbol" w:hint="default"/>
      </w:rPr>
    </w:lvl>
    <w:lvl w:ilvl="1" w:tplc="5792DF46">
      <w:start w:val="1"/>
      <w:numFmt w:val="bullet"/>
      <w:lvlText w:val="o"/>
      <w:lvlJc w:val="left"/>
      <w:pPr>
        <w:ind w:left="1440" w:hanging="360"/>
      </w:pPr>
      <w:rPr>
        <w:rFonts w:ascii="Courier New" w:hAnsi="Courier New" w:hint="default"/>
      </w:rPr>
    </w:lvl>
    <w:lvl w:ilvl="2" w:tplc="0D3E7044">
      <w:start w:val="1"/>
      <w:numFmt w:val="bullet"/>
      <w:lvlText w:val=""/>
      <w:lvlJc w:val="left"/>
      <w:pPr>
        <w:ind w:left="2160" w:hanging="360"/>
      </w:pPr>
      <w:rPr>
        <w:rFonts w:ascii="Wingdings" w:hAnsi="Wingdings" w:hint="default"/>
      </w:rPr>
    </w:lvl>
    <w:lvl w:ilvl="3" w:tplc="5518CAB2">
      <w:start w:val="1"/>
      <w:numFmt w:val="bullet"/>
      <w:lvlText w:val=""/>
      <w:lvlJc w:val="left"/>
      <w:pPr>
        <w:ind w:left="2880" w:hanging="360"/>
      </w:pPr>
      <w:rPr>
        <w:rFonts w:ascii="Symbol" w:hAnsi="Symbol" w:hint="default"/>
      </w:rPr>
    </w:lvl>
    <w:lvl w:ilvl="4" w:tplc="9336FB9E">
      <w:start w:val="1"/>
      <w:numFmt w:val="bullet"/>
      <w:lvlText w:val="-"/>
      <w:lvlJc w:val="left"/>
      <w:pPr>
        <w:ind w:left="3600" w:hanging="360"/>
      </w:pPr>
      <w:rPr>
        <w:rFonts w:ascii="Symbol" w:hAnsi="Symbol" w:hint="default"/>
      </w:rPr>
    </w:lvl>
    <w:lvl w:ilvl="5" w:tplc="7FBCD1F6">
      <w:start w:val="1"/>
      <w:numFmt w:val="bullet"/>
      <w:lvlText w:val=""/>
      <w:lvlJc w:val="left"/>
      <w:pPr>
        <w:ind w:left="4320" w:hanging="360"/>
      </w:pPr>
      <w:rPr>
        <w:rFonts w:ascii="Wingdings" w:hAnsi="Wingdings" w:hint="default"/>
      </w:rPr>
    </w:lvl>
    <w:lvl w:ilvl="6" w:tplc="4570275C">
      <w:start w:val="1"/>
      <w:numFmt w:val="bullet"/>
      <w:lvlText w:val=""/>
      <w:lvlJc w:val="left"/>
      <w:pPr>
        <w:ind w:left="5040" w:hanging="360"/>
      </w:pPr>
      <w:rPr>
        <w:rFonts w:ascii="Symbol" w:hAnsi="Symbol" w:hint="default"/>
      </w:rPr>
    </w:lvl>
    <w:lvl w:ilvl="7" w:tplc="5A28308A">
      <w:start w:val="1"/>
      <w:numFmt w:val="bullet"/>
      <w:lvlText w:val="o"/>
      <w:lvlJc w:val="left"/>
      <w:pPr>
        <w:ind w:left="5760" w:hanging="360"/>
      </w:pPr>
      <w:rPr>
        <w:rFonts w:ascii="Courier New" w:hAnsi="Courier New" w:hint="default"/>
      </w:rPr>
    </w:lvl>
    <w:lvl w:ilvl="8" w:tplc="9BB64522">
      <w:start w:val="1"/>
      <w:numFmt w:val="bullet"/>
      <w:lvlText w:val=""/>
      <w:lvlJc w:val="left"/>
      <w:pPr>
        <w:ind w:left="6480" w:hanging="360"/>
      </w:pPr>
      <w:rPr>
        <w:rFonts w:ascii="Wingdings" w:hAnsi="Wingdings" w:hint="default"/>
      </w:rPr>
    </w:lvl>
  </w:abstractNum>
  <w:abstractNum w:abstractNumId="6" w15:restartNumberingAfterBreak="0">
    <w:nsid w:val="19AEF91D"/>
    <w:multiLevelType w:val="hybridMultilevel"/>
    <w:tmpl w:val="FFFFFFFF"/>
    <w:lvl w:ilvl="0" w:tplc="C6C2A766">
      <w:start w:val="1"/>
      <w:numFmt w:val="bullet"/>
      <w:lvlText w:val=""/>
      <w:lvlJc w:val="left"/>
      <w:pPr>
        <w:ind w:left="720" w:hanging="360"/>
      </w:pPr>
      <w:rPr>
        <w:rFonts w:ascii="Symbol" w:hAnsi="Symbol" w:hint="default"/>
      </w:rPr>
    </w:lvl>
    <w:lvl w:ilvl="1" w:tplc="99EA4F36">
      <w:start w:val="1"/>
      <w:numFmt w:val="bullet"/>
      <w:lvlText w:val="o"/>
      <w:lvlJc w:val="left"/>
      <w:pPr>
        <w:ind w:left="1440" w:hanging="360"/>
      </w:pPr>
      <w:rPr>
        <w:rFonts w:ascii="Courier New" w:hAnsi="Courier New" w:hint="default"/>
      </w:rPr>
    </w:lvl>
    <w:lvl w:ilvl="2" w:tplc="3CFCE5B8">
      <w:start w:val="1"/>
      <w:numFmt w:val="bullet"/>
      <w:lvlText w:val=""/>
      <w:lvlJc w:val="left"/>
      <w:pPr>
        <w:ind w:left="2160" w:hanging="360"/>
      </w:pPr>
      <w:rPr>
        <w:rFonts w:ascii="Wingdings" w:hAnsi="Wingdings" w:hint="default"/>
      </w:rPr>
    </w:lvl>
    <w:lvl w:ilvl="3" w:tplc="684CA842">
      <w:start w:val="1"/>
      <w:numFmt w:val="bullet"/>
      <w:lvlText w:val=""/>
      <w:lvlJc w:val="left"/>
      <w:pPr>
        <w:ind w:left="2880" w:hanging="360"/>
      </w:pPr>
      <w:rPr>
        <w:rFonts w:ascii="Symbol" w:hAnsi="Symbol" w:hint="default"/>
      </w:rPr>
    </w:lvl>
    <w:lvl w:ilvl="4" w:tplc="6C4E588C">
      <w:start w:val="1"/>
      <w:numFmt w:val="bullet"/>
      <w:lvlText w:val="-"/>
      <w:lvlJc w:val="left"/>
      <w:pPr>
        <w:ind w:left="3600" w:hanging="360"/>
      </w:pPr>
      <w:rPr>
        <w:rFonts w:ascii="Symbol" w:hAnsi="Symbol" w:hint="default"/>
      </w:rPr>
    </w:lvl>
    <w:lvl w:ilvl="5" w:tplc="69544B78">
      <w:start w:val="1"/>
      <w:numFmt w:val="bullet"/>
      <w:lvlText w:val=""/>
      <w:lvlJc w:val="left"/>
      <w:pPr>
        <w:ind w:left="4320" w:hanging="360"/>
      </w:pPr>
      <w:rPr>
        <w:rFonts w:ascii="Wingdings" w:hAnsi="Wingdings" w:hint="default"/>
      </w:rPr>
    </w:lvl>
    <w:lvl w:ilvl="6" w:tplc="BCBAC00C">
      <w:start w:val="1"/>
      <w:numFmt w:val="bullet"/>
      <w:lvlText w:val=""/>
      <w:lvlJc w:val="left"/>
      <w:pPr>
        <w:ind w:left="5040" w:hanging="360"/>
      </w:pPr>
      <w:rPr>
        <w:rFonts w:ascii="Symbol" w:hAnsi="Symbol" w:hint="default"/>
      </w:rPr>
    </w:lvl>
    <w:lvl w:ilvl="7" w:tplc="470E358C">
      <w:start w:val="1"/>
      <w:numFmt w:val="bullet"/>
      <w:lvlText w:val="o"/>
      <w:lvlJc w:val="left"/>
      <w:pPr>
        <w:ind w:left="5760" w:hanging="360"/>
      </w:pPr>
      <w:rPr>
        <w:rFonts w:ascii="Courier New" w:hAnsi="Courier New" w:hint="default"/>
      </w:rPr>
    </w:lvl>
    <w:lvl w:ilvl="8" w:tplc="ADC86DE8">
      <w:start w:val="1"/>
      <w:numFmt w:val="bullet"/>
      <w:lvlText w:val=""/>
      <w:lvlJc w:val="left"/>
      <w:pPr>
        <w:ind w:left="6480" w:hanging="360"/>
      </w:pPr>
      <w:rPr>
        <w:rFonts w:ascii="Wingdings" w:hAnsi="Wingdings" w:hint="default"/>
      </w:rPr>
    </w:lvl>
  </w:abstractNum>
  <w:abstractNum w:abstractNumId="7" w15:restartNumberingAfterBreak="0">
    <w:nsid w:val="1BEAFBD7"/>
    <w:multiLevelType w:val="hybridMultilevel"/>
    <w:tmpl w:val="FFFFFFFF"/>
    <w:lvl w:ilvl="0" w:tplc="7E2CD2BC">
      <w:start w:val="1"/>
      <w:numFmt w:val="bullet"/>
      <w:lvlText w:val=""/>
      <w:lvlJc w:val="left"/>
      <w:pPr>
        <w:ind w:left="720" w:hanging="360"/>
      </w:pPr>
      <w:rPr>
        <w:rFonts w:ascii="Symbol" w:hAnsi="Symbol" w:hint="default"/>
      </w:rPr>
    </w:lvl>
    <w:lvl w:ilvl="1" w:tplc="354E3CA8">
      <w:start w:val="1"/>
      <w:numFmt w:val="bullet"/>
      <w:lvlText w:val="o"/>
      <w:lvlJc w:val="left"/>
      <w:pPr>
        <w:ind w:left="1440" w:hanging="360"/>
      </w:pPr>
      <w:rPr>
        <w:rFonts w:ascii="Courier New" w:hAnsi="Courier New" w:hint="default"/>
      </w:rPr>
    </w:lvl>
    <w:lvl w:ilvl="2" w:tplc="759AEF6E">
      <w:start w:val="1"/>
      <w:numFmt w:val="bullet"/>
      <w:lvlText w:val=""/>
      <w:lvlJc w:val="left"/>
      <w:pPr>
        <w:ind w:left="2160" w:hanging="360"/>
      </w:pPr>
      <w:rPr>
        <w:rFonts w:ascii="Wingdings" w:hAnsi="Wingdings" w:hint="default"/>
      </w:rPr>
    </w:lvl>
    <w:lvl w:ilvl="3" w:tplc="E0780C2A">
      <w:start w:val="1"/>
      <w:numFmt w:val="bullet"/>
      <w:lvlText w:val=""/>
      <w:lvlJc w:val="left"/>
      <w:pPr>
        <w:ind w:left="2880" w:hanging="360"/>
      </w:pPr>
      <w:rPr>
        <w:rFonts w:ascii="Symbol" w:hAnsi="Symbol" w:hint="default"/>
      </w:rPr>
    </w:lvl>
    <w:lvl w:ilvl="4" w:tplc="F74CE0DE">
      <w:start w:val="1"/>
      <w:numFmt w:val="bullet"/>
      <w:lvlText w:val="o"/>
      <w:lvlJc w:val="left"/>
      <w:pPr>
        <w:ind w:left="3600" w:hanging="360"/>
      </w:pPr>
      <w:rPr>
        <w:rFonts w:ascii="Courier New" w:hAnsi="Courier New" w:hint="default"/>
      </w:rPr>
    </w:lvl>
    <w:lvl w:ilvl="5" w:tplc="3364FD94">
      <w:start w:val="1"/>
      <w:numFmt w:val="bullet"/>
      <w:lvlText w:val=""/>
      <w:lvlJc w:val="left"/>
      <w:pPr>
        <w:ind w:left="4320" w:hanging="360"/>
      </w:pPr>
      <w:rPr>
        <w:rFonts w:ascii="Wingdings" w:hAnsi="Wingdings" w:hint="default"/>
      </w:rPr>
    </w:lvl>
    <w:lvl w:ilvl="6" w:tplc="BB1E05DA">
      <w:start w:val="1"/>
      <w:numFmt w:val="bullet"/>
      <w:lvlText w:val=""/>
      <w:lvlJc w:val="left"/>
      <w:pPr>
        <w:ind w:left="5040" w:hanging="360"/>
      </w:pPr>
      <w:rPr>
        <w:rFonts w:ascii="Symbol" w:hAnsi="Symbol" w:hint="default"/>
      </w:rPr>
    </w:lvl>
    <w:lvl w:ilvl="7" w:tplc="EEFE3B6C">
      <w:start w:val="1"/>
      <w:numFmt w:val="bullet"/>
      <w:lvlText w:val="o"/>
      <w:lvlJc w:val="left"/>
      <w:pPr>
        <w:ind w:left="5760" w:hanging="360"/>
      </w:pPr>
      <w:rPr>
        <w:rFonts w:ascii="Courier New" w:hAnsi="Courier New" w:hint="default"/>
      </w:rPr>
    </w:lvl>
    <w:lvl w:ilvl="8" w:tplc="041295A4">
      <w:start w:val="1"/>
      <w:numFmt w:val="bullet"/>
      <w:lvlText w:val=""/>
      <w:lvlJc w:val="left"/>
      <w:pPr>
        <w:ind w:left="6480" w:hanging="360"/>
      </w:pPr>
      <w:rPr>
        <w:rFonts w:ascii="Wingdings" w:hAnsi="Wingdings" w:hint="default"/>
      </w:rPr>
    </w:lvl>
  </w:abstractNum>
  <w:abstractNum w:abstractNumId="8" w15:restartNumberingAfterBreak="0">
    <w:nsid w:val="1FBB3C27"/>
    <w:multiLevelType w:val="hybridMultilevel"/>
    <w:tmpl w:val="FFFFFFFF"/>
    <w:lvl w:ilvl="0" w:tplc="212E4340">
      <w:start w:val="1"/>
      <w:numFmt w:val="bullet"/>
      <w:lvlText w:val=""/>
      <w:lvlJc w:val="left"/>
      <w:pPr>
        <w:ind w:left="720" w:hanging="360"/>
      </w:pPr>
      <w:rPr>
        <w:rFonts w:ascii="Symbol" w:hAnsi="Symbol" w:hint="default"/>
      </w:rPr>
    </w:lvl>
    <w:lvl w:ilvl="1" w:tplc="842AA906">
      <w:start w:val="1"/>
      <w:numFmt w:val="bullet"/>
      <w:lvlText w:val="o"/>
      <w:lvlJc w:val="left"/>
      <w:pPr>
        <w:ind w:left="1440" w:hanging="360"/>
      </w:pPr>
      <w:rPr>
        <w:rFonts w:ascii="Courier New" w:hAnsi="Courier New" w:hint="default"/>
      </w:rPr>
    </w:lvl>
    <w:lvl w:ilvl="2" w:tplc="DECCBB16">
      <w:start w:val="1"/>
      <w:numFmt w:val="bullet"/>
      <w:lvlText w:val=""/>
      <w:lvlJc w:val="left"/>
      <w:pPr>
        <w:ind w:left="2160" w:hanging="360"/>
      </w:pPr>
      <w:rPr>
        <w:rFonts w:ascii="Wingdings" w:hAnsi="Wingdings" w:hint="default"/>
      </w:rPr>
    </w:lvl>
    <w:lvl w:ilvl="3" w:tplc="B1E09022">
      <w:start w:val="1"/>
      <w:numFmt w:val="bullet"/>
      <w:lvlText w:val=""/>
      <w:lvlJc w:val="left"/>
      <w:pPr>
        <w:ind w:left="2880" w:hanging="360"/>
      </w:pPr>
      <w:rPr>
        <w:rFonts w:ascii="Symbol" w:hAnsi="Symbol" w:hint="default"/>
      </w:rPr>
    </w:lvl>
    <w:lvl w:ilvl="4" w:tplc="CEA04774">
      <w:start w:val="1"/>
      <w:numFmt w:val="bullet"/>
      <w:lvlText w:val="o"/>
      <w:lvlJc w:val="left"/>
      <w:pPr>
        <w:ind w:left="3600" w:hanging="360"/>
      </w:pPr>
      <w:rPr>
        <w:rFonts w:ascii="Courier New" w:hAnsi="Courier New" w:hint="default"/>
      </w:rPr>
    </w:lvl>
    <w:lvl w:ilvl="5" w:tplc="BC1AD340">
      <w:start w:val="1"/>
      <w:numFmt w:val="bullet"/>
      <w:lvlText w:val=""/>
      <w:lvlJc w:val="left"/>
      <w:pPr>
        <w:ind w:left="4320" w:hanging="360"/>
      </w:pPr>
      <w:rPr>
        <w:rFonts w:ascii="Wingdings" w:hAnsi="Wingdings" w:hint="default"/>
      </w:rPr>
    </w:lvl>
    <w:lvl w:ilvl="6" w:tplc="BEB494E8">
      <w:start w:val="1"/>
      <w:numFmt w:val="bullet"/>
      <w:lvlText w:val=""/>
      <w:lvlJc w:val="left"/>
      <w:pPr>
        <w:ind w:left="5040" w:hanging="360"/>
      </w:pPr>
      <w:rPr>
        <w:rFonts w:ascii="Symbol" w:hAnsi="Symbol" w:hint="default"/>
      </w:rPr>
    </w:lvl>
    <w:lvl w:ilvl="7" w:tplc="181084FC">
      <w:start w:val="1"/>
      <w:numFmt w:val="bullet"/>
      <w:lvlText w:val="o"/>
      <w:lvlJc w:val="left"/>
      <w:pPr>
        <w:ind w:left="5760" w:hanging="360"/>
      </w:pPr>
      <w:rPr>
        <w:rFonts w:ascii="Courier New" w:hAnsi="Courier New" w:hint="default"/>
      </w:rPr>
    </w:lvl>
    <w:lvl w:ilvl="8" w:tplc="1882B9A6">
      <w:start w:val="1"/>
      <w:numFmt w:val="bullet"/>
      <w:lvlText w:val=""/>
      <w:lvlJc w:val="left"/>
      <w:pPr>
        <w:ind w:left="6480" w:hanging="360"/>
      </w:pPr>
      <w:rPr>
        <w:rFonts w:ascii="Wingdings" w:hAnsi="Wingdings" w:hint="default"/>
      </w:rPr>
    </w:lvl>
  </w:abstractNum>
  <w:abstractNum w:abstractNumId="9" w15:restartNumberingAfterBreak="0">
    <w:nsid w:val="20FF290D"/>
    <w:multiLevelType w:val="hybridMultilevel"/>
    <w:tmpl w:val="FFFFFFFF"/>
    <w:lvl w:ilvl="0" w:tplc="151423AA">
      <w:start w:val="1"/>
      <w:numFmt w:val="bullet"/>
      <w:lvlText w:val=""/>
      <w:lvlJc w:val="left"/>
      <w:pPr>
        <w:ind w:left="720" w:hanging="360"/>
      </w:pPr>
      <w:rPr>
        <w:rFonts w:ascii="Symbol" w:hAnsi="Symbol" w:hint="default"/>
      </w:rPr>
    </w:lvl>
    <w:lvl w:ilvl="1" w:tplc="AB00CE7C">
      <w:start w:val="1"/>
      <w:numFmt w:val="bullet"/>
      <w:lvlText w:val="o"/>
      <w:lvlJc w:val="left"/>
      <w:pPr>
        <w:ind w:left="1440" w:hanging="360"/>
      </w:pPr>
      <w:rPr>
        <w:rFonts w:ascii="Courier New" w:hAnsi="Courier New" w:hint="default"/>
      </w:rPr>
    </w:lvl>
    <w:lvl w:ilvl="2" w:tplc="E45AFE9A">
      <w:start w:val="1"/>
      <w:numFmt w:val="bullet"/>
      <w:lvlText w:val=""/>
      <w:lvlJc w:val="left"/>
      <w:pPr>
        <w:ind w:left="2160" w:hanging="360"/>
      </w:pPr>
      <w:rPr>
        <w:rFonts w:ascii="Wingdings" w:hAnsi="Wingdings" w:hint="default"/>
      </w:rPr>
    </w:lvl>
    <w:lvl w:ilvl="3" w:tplc="18AE201A">
      <w:start w:val="1"/>
      <w:numFmt w:val="bullet"/>
      <w:lvlText w:val=""/>
      <w:lvlJc w:val="left"/>
      <w:pPr>
        <w:ind w:left="2880" w:hanging="360"/>
      </w:pPr>
      <w:rPr>
        <w:rFonts w:ascii="Symbol" w:hAnsi="Symbol" w:hint="default"/>
      </w:rPr>
    </w:lvl>
    <w:lvl w:ilvl="4" w:tplc="E102BC4C">
      <w:start w:val="1"/>
      <w:numFmt w:val="bullet"/>
      <w:lvlText w:val="o"/>
      <w:lvlJc w:val="left"/>
      <w:pPr>
        <w:ind w:left="3600" w:hanging="360"/>
      </w:pPr>
      <w:rPr>
        <w:rFonts w:ascii="Courier New" w:hAnsi="Courier New" w:hint="default"/>
      </w:rPr>
    </w:lvl>
    <w:lvl w:ilvl="5" w:tplc="48B23730">
      <w:start w:val="1"/>
      <w:numFmt w:val="bullet"/>
      <w:lvlText w:val=""/>
      <w:lvlJc w:val="left"/>
      <w:pPr>
        <w:ind w:left="4320" w:hanging="360"/>
      </w:pPr>
      <w:rPr>
        <w:rFonts w:ascii="Wingdings" w:hAnsi="Wingdings" w:hint="default"/>
      </w:rPr>
    </w:lvl>
    <w:lvl w:ilvl="6" w:tplc="891EA8D6">
      <w:start w:val="1"/>
      <w:numFmt w:val="bullet"/>
      <w:lvlText w:val=""/>
      <w:lvlJc w:val="left"/>
      <w:pPr>
        <w:ind w:left="5040" w:hanging="360"/>
      </w:pPr>
      <w:rPr>
        <w:rFonts w:ascii="Symbol" w:hAnsi="Symbol" w:hint="default"/>
      </w:rPr>
    </w:lvl>
    <w:lvl w:ilvl="7" w:tplc="CA26A1B6">
      <w:start w:val="1"/>
      <w:numFmt w:val="bullet"/>
      <w:lvlText w:val="o"/>
      <w:lvlJc w:val="left"/>
      <w:pPr>
        <w:ind w:left="5760" w:hanging="360"/>
      </w:pPr>
      <w:rPr>
        <w:rFonts w:ascii="Courier New" w:hAnsi="Courier New" w:hint="default"/>
      </w:rPr>
    </w:lvl>
    <w:lvl w:ilvl="8" w:tplc="40A20388">
      <w:start w:val="1"/>
      <w:numFmt w:val="bullet"/>
      <w:lvlText w:val=""/>
      <w:lvlJc w:val="left"/>
      <w:pPr>
        <w:ind w:left="6480" w:hanging="360"/>
      </w:pPr>
      <w:rPr>
        <w:rFonts w:ascii="Wingdings" w:hAnsi="Wingdings" w:hint="default"/>
      </w:rPr>
    </w:lvl>
  </w:abstractNum>
  <w:abstractNum w:abstractNumId="10" w15:restartNumberingAfterBreak="0">
    <w:nsid w:val="22EE2F9C"/>
    <w:multiLevelType w:val="multilevel"/>
    <w:tmpl w:val="D23A89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3D81F79"/>
    <w:multiLevelType w:val="hybridMultilevel"/>
    <w:tmpl w:val="FFFFFFFF"/>
    <w:lvl w:ilvl="0" w:tplc="1F8A488C">
      <w:start w:val="1"/>
      <w:numFmt w:val="bullet"/>
      <w:lvlText w:val=""/>
      <w:lvlJc w:val="left"/>
      <w:pPr>
        <w:ind w:left="720" w:hanging="360"/>
      </w:pPr>
      <w:rPr>
        <w:rFonts w:ascii="Symbol" w:hAnsi="Symbol" w:hint="default"/>
      </w:rPr>
    </w:lvl>
    <w:lvl w:ilvl="1" w:tplc="B9EAE87C">
      <w:start w:val="1"/>
      <w:numFmt w:val="bullet"/>
      <w:lvlText w:val="o"/>
      <w:lvlJc w:val="left"/>
      <w:pPr>
        <w:ind w:left="1440" w:hanging="360"/>
      </w:pPr>
      <w:rPr>
        <w:rFonts w:ascii="Courier New" w:hAnsi="Courier New" w:hint="default"/>
      </w:rPr>
    </w:lvl>
    <w:lvl w:ilvl="2" w:tplc="78A49732">
      <w:start w:val="1"/>
      <w:numFmt w:val="bullet"/>
      <w:lvlText w:val=""/>
      <w:lvlJc w:val="left"/>
      <w:pPr>
        <w:ind w:left="2160" w:hanging="360"/>
      </w:pPr>
      <w:rPr>
        <w:rFonts w:ascii="Wingdings" w:hAnsi="Wingdings" w:hint="default"/>
      </w:rPr>
    </w:lvl>
    <w:lvl w:ilvl="3" w:tplc="02A6193C">
      <w:start w:val="1"/>
      <w:numFmt w:val="bullet"/>
      <w:lvlText w:val=""/>
      <w:lvlJc w:val="left"/>
      <w:pPr>
        <w:ind w:left="2880" w:hanging="360"/>
      </w:pPr>
      <w:rPr>
        <w:rFonts w:ascii="Symbol" w:hAnsi="Symbol" w:hint="default"/>
      </w:rPr>
    </w:lvl>
    <w:lvl w:ilvl="4" w:tplc="65A4C676">
      <w:start w:val="1"/>
      <w:numFmt w:val="bullet"/>
      <w:lvlText w:val="-"/>
      <w:lvlJc w:val="left"/>
      <w:pPr>
        <w:ind w:left="3600" w:hanging="360"/>
      </w:pPr>
      <w:rPr>
        <w:rFonts w:ascii="Symbol" w:hAnsi="Symbol" w:hint="default"/>
      </w:rPr>
    </w:lvl>
    <w:lvl w:ilvl="5" w:tplc="3DB24E80">
      <w:start w:val="1"/>
      <w:numFmt w:val="bullet"/>
      <w:lvlText w:val=""/>
      <w:lvlJc w:val="left"/>
      <w:pPr>
        <w:ind w:left="4320" w:hanging="360"/>
      </w:pPr>
      <w:rPr>
        <w:rFonts w:ascii="Wingdings" w:hAnsi="Wingdings" w:hint="default"/>
      </w:rPr>
    </w:lvl>
    <w:lvl w:ilvl="6" w:tplc="DF30B466">
      <w:start w:val="1"/>
      <w:numFmt w:val="bullet"/>
      <w:lvlText w:val=""/>
      <w:lvlJc w:val="left"/>
      <w:pPr>
        <w:ind w:left="5040" w:hanging="360"/>
      </w:pPr>
      <w:rPr>
        <w:rFonts w:ascii="Symbol" w:hAnsi="Symbol" w:hint="default"/>
      </w:rPr>
    </w:lvl>
    <w:lvl w:ilvl="7" w:tplc="2588503C">
      <w:start w:val="1"/>
      <w:numFmt w:val="bullet"/>
      <w:lvlText w:val="o"/>
      <w:lvlJc w:val="left"/>
      <w:pPr>
        <w:ind w:left="5760" w:hanging="360"/>
      </w:pPr>
      <w:rPr>
        <w:rFonts w:ascii="Courier New" w:hAnsi="Courier New" w:hint="default"/>
      </w:rPr>
    </w:lvl>
    <w:lvl w:ilvl="8" w:tplc="65E440BC">
      <w:start w:val="1"/>
      <w:numFmt w:val="bullet"/>
      <w:lvlText w:val=""/>
      <w:lvlJc w:val="left"/>
      <w:pPr>
        <w:ind w:left="6480" w:hanging="360"/>
      </w:pPr>
      <w:rPr>
        <w:rFonts w:ascii="Wingdings" w:hAnsi="Wingdings" w:hint="default"/>
      </w:rPr>
    </w:lvl>
  </w:abstractNum>
  <w:abstractNum w:abstractNumId="12" w15:restartNumberingAfterBreak="0">
    <w:nsid w:val="244512D1"/>
    <w:multiLevelType w:val="multilevel"/>
    <w:tmpl w:val="670C9230"/>
    <w:lvl w:ilvl="0">
      <w:start w:val="1"/>
      <w:numFmt w:val="decimal"/>
      <w:lvlText w:val="%1."/>
      <w:lvlJc w:val="left"/>
      <w:pPr>
        <w:ind w:left="720" w:hanging="360"/>
      </w:pPr>
      <w:rPr>
        <w:rFonts w:hint="default"/>
        <w:sz w:val="32"/>
        <w:szCs w:val="32"/>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3" w15:restartNumberingAfterBreak="0">
    <w:nsid w:val="28197213"/>
    <w:multiLevelType w:val="hybridMultilevel"/>
    <w:tmpl w:val="2C7AB2B2"/>
    <w:lvl w:ilvl="0" w:tplc="F0DA8F44">
      <w:start w:val="1"/>
      <w:numFmt w:val="decimal"/>
      <w:lvlText w:val="%1."/>
      <w:lvlJc w:val="left"/>
      <w:pPr>
        <w:ind w:left="720" w:hanging="360"/>
      </w:pPr>
      <w:rPr>
        <w:rFonts w:ascii="Times" w:eastAsia="Times" w:hAnsi="Times" w:cs="Time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3BF1B"/>
    <w:multiLevelType w:val="hybridMultilevel"/>
    <w:tmpl w:val="FFFFFFFF"/>
    <w:lvl w:ilvl="0" w:tplc="9AC87000">
      <w:start w:val="1"/>
      <w:numFmt w:val="bullet"/>
      <w:lvlText w:val=""/>
      <w:lvlJc w:val="left"/>
      <w:pPr>
        <w:ind w:left="720" w:hanging="360"/>
      </w:pPr>
      <w:rPr>
        <w:rFonts w:ascii="Symbol" w:hAnsi="Symbol" w:hint="default"/>
      </w:rPr>
    </w:lvl>
    <w:lvl w:ilvl="1" w:tplc="45F8CC28">
      <w:start w:val="1"/>
      <w:numFmt w:val="bullet"/>
      <w:lvlText w:val="o"/>
      <w:lvlJc w:val="left"/>
      <w:pPr>
        <w:ind w:left="1440" w:hanging="360"/>
      </w:pPr>
      <w:rPr>
        <w:rFonts w:ascii="Courier New" w:hAnsi="Courier New" w:hint="default"/>
      </w:rPr>
    </w:lvl>
    <w:lvl w:ilvl="2" w:tplc="9D94D5D6">
      <w:start w:val="1"/>
      <w:numFmt w:val="bullet"/>
      <w:lvlText w:val=""/>
      <w:lvlJc w:val="left"/>
      <w:pPr>
        <w:ind w:left="2160" w:hanging="360"/>
      </w:pPr>
      <w:rPr>
        <w:rFonts w:ascii="Wingdings" w:hAnsi="Wingdings" w:hint="default"/>
      </w:rPr>
    </w:lvl>
    <w:lvl w:ilvl="3" w:tplc="32D227DC">
      <w:start w:val="1"/>
      <w:numFmt w:val="bullet"/>
      <w:lvlText w:val=""/>
      <w:lvlJc w:val="left"/>
      <w:pPr>
        <w:ind w:left="2880" w:hanging="360"/>
      </w:pPr>
      <w:rPr>
        <w:rFonts w:ascii="Symbol" w:hAnsi="Symbol" w:hint="default"/>
      </w:rPr>
    </w:lvl>
    <w:lvl w:ilvl="4" w:tplc="8AB011E4">
      <w:start w:val="1"/>
      <w:numFmt w:val="bullet"/>
      <w:lvlText w:val="o"/>
      <w:lvlJc w:val="left"/>
      <w:pPr>
        <w:ind w:left="3600" w:hanging="360"/>
      </w:pPr>
      <w:rPr>
        <w:rFonts w:ascii="Courier New" w:hAnsi="Courier New" w:hint="default"/>
      </w:rPr>
    </w:lvl>
    <w:lvl w:ilvl="5" w:tplc="B9382CCC">
      <w:start w:val="1"/>
      <w:numFmt w:val="bullet"/>
      <w:lvlText w:val=""/>
      <w:lvlJc w:val="left"/>
      <w:pPr>
        <w:ind w:left="4320" w:hanging="360"/>
      </w:pPr>
      <w:rPr>
        <w:rFonts w:ascii="Wingdings" w:hAnsi="Wingdings" w:hint="default"/>
      </w:rPr>
    </w:lvl>
    <w:lvl w:ilvl="6" w:tplc="F5E627A4">
      <w:start w:val="1"/>
      <w:numFmt w:val="bullet"/>
      <w:lvlText w:val=""/>
      <w:lvlJc w:val="left"/>
      <w:pPr>
        <w:ind w:left="5040" w:hanging="360"/>
      </w:pPr>
      <w:rPr>
        <w:rFonts w:ascii="Symbol" w:hAnsi="Symbol" w:hint="default"/>
      </w:rPr>
    </w:lvl>
    <w:lvl w:ilvl="7" w:tplc="02F4961C">
      <w:start w:val="1"/>
      <w:numFmt w:val="bullet"/>
      <w:lvlText w:val="o"/>
      <w:lvlJc w:val="left"/>
      <w:pPr>
        <w:ind w:left="5760" w:hanging="360"/>
      </w:pPr>
      <w:rPr>
        <w:rFonts w:ascii="Courier New" w:hAnsi="Courier New" w:hint="default"/>
      </w:rPr>
    </w:lvl>
    <w:lvl w:ilvl="8" w:tplc="321E39DE">
      <w:start w:val="1"/>
      <w:numFmt w:val="bullet"/>
      <w:lvlText w:val=""/>
      <w:lvlJc w:val="left"/>
      <w:pPr>
        <w:ind w:left="6480" w:hanging="360"/>
      </w:pPr>
      <w:rPr>
        <w:rFonts w:ascii="Wingdings" w:hAnsi="Wingdings" w:hint="default"/>
      </w:rPr>
    </w:lvl>
  </w:abstractNum>
  <w:abstractNum w:abstractNumId="15" w15:restartNumberingAfterBreak="0">
    <w:nsid w:val="31F01A87"/>
    <w:multiLevelType w:val="hybridMultilevel"/>
    <w:tmpl w:val="FFFFFFFF"/>
    <w:lvl w:ilvl="0" w:tplc="47727742">
      <w:start w:val="1"/>
      <w:numFmt w:val="bullet"/>
      <w:lvlText w:val=""/>
      <w:lvlJc w:val="left"/>
      <w:pPr>
        <w:ind w:left="720" w:hanging="360"/>
      </w:pPr>
      <w:rPr>
        <w:rFonts w:ascii="Symbol" w:hAnsi="Symbol" w:hint="default"/>
      </w:rPr>
    </w:lvl>
    <w:lvl w:ilvl="1" w:tplc="8A9E718C">
      <w:start w:val="1"/>
      <w:numFmt w:val="bullet"/>
      <w:lvlText w:val="o"/>
      <w:lvlJc w:val="left"/>
      <w:pPr>
        <w:ind w:left="1440" w:hanging="360"/>
      </w:pPr>
      <w:rPr>
        <w:rFonts w:ascii="Courier New" w:hAnsi="Courier New" w:hint="default"/>
      </w:rPr>
    </w:lvl>
    <w:lvl w:ilvl="2" w:tplc="690684B4">
      <w:start w:val="1"/>
      <w:numFmt w:val="bullet"/>
      <w:lvlText w:val=""/>
      <w:lvlJc w:val="left"/>
      <w:pPr>
        <w:ind w:left="2160" w:hanging="360"/>
      </w:pPr>
      <w:rPr>
        <w:rFonts w:ascii="Wingdings" w:hAnsi="Wingdings" w:hint="default"/>
      </w:rPr>
    </w:lvl>
    <w:lvl w:ilvl="3" w:tplc="5FB61F54">
      <w:start w:val="1"/>
      <w:numFmt w:val="bullet"/>
      <w:lvlText w:val=""/>
      <w:lvlJc w:val="left"/>
      <w:pPr>
        <w:ind w:left="2880" w:hanging="360"/>
      </w:pPr>
      <w:rPr>
        <w:rFonts w:ascii="Symbol" w:hAnsi="Symbol" w:hint="default"/>
      </w:rPr>
    </w:lvl>
    <w:lvl w:ilvl="4" w:tplc="5FACDD44">
      <w:start w:val="1"/>
      <w:numFmt w:val="bullet"/>
      <w:lvlText w:val="-"/>
      <w:lvlJc w:val="left"/>
      <w:pPr>
        <w:ind w:left="3600" w:hanging="360"/>
      </w:pPr>
      <w:rPr>
        <w:rFonts w:ascii="Symbol" w:hAnsi="Symbol" w:hint="default"/>
      </w:rPr>
    </w:lvl>
    <w:lvl w:ilvl="5" w:tplc="04B0208E">
      <w:start w:val="1"/>
      <w:numFmt w:val="bullet"/>
      <w:lvlText w:val=""/>
      <w:lvlJc w:val="left"/>
      <w:pPr>
        <w:ind w:left="4320" w:hanging="360"/>
      </w:pPr>
      <w:rPr>
        <w:rFonts w:ascii="Wingdings" w:hAnsi="Wingdings" w:hint="default"/>
      </w:rPr>
    </w:lvl>
    <w:lvl w:ilvl="6" w:tplc="5A828404">
      <w:start w:val="1"/>
      <w:numFmt w:val="bullet"/>
      <w:lvlText w:val=""/>
      <w:lvlJc w:val="left"/>
      <w:pPr>
        <w:ind w:left="5040" w:hanging="360"/>
      </w:pPr>
      <w:rPr>
        <w:rFonts w:ascii="Symbol" w:hAnsi="Symbol" w:hint="default"/>
      </w:rPr>
    </w:lvl>
    <w:lvl w:ilvl="7" w:tplc="210E8B18">
      <w:start w:val="1"/>
      <w:numFmt w:val="bullet"/>
      <w:lvlText w:val="o"/>
      <w:lvlJc w:val="left"/>
      <w:pPr>
        <w:ind w:left="5760" w:hanging="360"/>
      </w:pPr>
      <w:rPr>
        <w:rFonts w:ascii="Courier New" w:hAnsi="Courier New" w:hint="default"/>
      </w:rPr>
    </w:lvl>
    <w:lvl w:ilvl="8" w:tplc="BFCC74D2">
      <w:start w:val="1"/>
      <w:numFmt w:val="bullet"/>
      <w:lvlText w:val=""/>
      <w:lvlJc w:val="left"/>
      <w:pPr>
        <w:ind w:left="6480" w:hanging="360"/>
      </w:pPr>
      <w:rPr>
        <w:rFonts w:ascii="Wingdings" w:hAnsi="Wingdings" w:hint="default"/>
      </w:rPr>
    </w:lvl>
  </w:abstractNum>
  <w:abstractNum w:abstractNumId="16" w15:restartNumberingAfterBreak="0">
    <w:nsid w:val="346386A0"/>
    <w:multiLevelType w:val="hybridMultilevel"/>
    <w:tmpl w:val="FFFFFFFF"/>
    <w:lvl w:ilvl="0" w:tplc="C0200402">
      <w:start w:val="1"/>
      <w:numFmt w:val="bullet"/>
      <w:lvlText w:val=""/>
      <w:lvlJc w:val="left"/>
      <w:pPr>
        <w:ind w:left="720" w:hanging="360"/>
      </w:pPr>
      <w:rPr>
        <w:rFonts w:ascii="Symbol" w:hAnsi="Symbol" w:hint="default"/>
      </w:rPr>
    </w:lvl>
    <w:lvl w:ilvl="1" w:tplc="0106BF68">
      <w:start w:val="1"/>
      <w:numFmt w:val="bullet"/>
      <w:lvlText w:val="o"/>
      <w:lvlJc w:val="left"/>
      <w:pPr>
        <w:ind w:left="1440" w:hanging="360"/>
      </w:pPr>
      <w:rPr>
        <w:rFonts w:ascii="Courier New" w:hAnsi="Courier New" w:hint="default"/>
      </w:rPr>
    </w:lvl>
    <w:lvl w:ilvl="2" w:tplc="AA80744E">
      <w:start w:val="1"/>
      <w:numFmt w:val="bullet"/>
      <w:lvlText w:val=""/>
      <w:lvlJc w:val="left"/>
      <w:pPr>
        <w:ind w:left="2160" w:hanging="360"/>
      </w:pPr>
      <w:rPr>
        <w:rFonts w:ascii="Wingdings" w:hAnsi="Wingdings" w:hint="default"/>
      </w:rPr>
    </w:lvl>
    <w:lvl w:ilvl="3" w:tplc="37CE6D5C">
      <w:start w:val="1"/>
      <w:numFmt w:val="bullet"/>
      <w:lvlText w:val=""/>
      <w:lvlJc w:val="left"/>
      <w:pPr>
        <w:ind w:left="2880" w:hanging="360"/>
      </w:pPr>
      <w:rPr>
        <w:rFonts w:ascii="Symbol" w:hAnsi="Symbol" w:hint="default"/>
      </w:rPr>
    </w:lvl>
    <w:lvl w:ilvl="4" w:tplc="F13C23E0">
      <w:start w:val="1"/>
      <w:numFmt w:val="bullet"/>
      <w:lvlText w:val="o"/>
      <w:lvlJc w:val="left"/>
      <w:pPr>
        <w:ind w:left="3600" w:hanging="360"/>
      </w:pPr>
      <w:rPr>
        <w:rFonts w:ascii="Courier New" w:hAnsi="Courier New" w:hint="default"/>
      </w:rPr>
    </w:lvl>
    <w:lvl w:ilvl="5" w:tplc="C814393A">
      <w:start w:val="1"/>
      <w:numFmt w:val="bullet"/>
      <w:lvlText w:val=""/>
      <w:lvlJc w:val="left"/>
      <w:pPr>
        <w:ind w:left="4320" w:hanging="360"/>
      </w:pPr>
      <w:rPr>
        <w:rFonts w:ascii="Wingdings" w:hAnsi="Wingdings" w:hint="default"/>
      </w:rPr>
    </w:lvl>
    <w:lvl w:ilvl="6" w:tplc="E4A06C2C">
      <w:start w:val="1"/>
      <w:numFmt w:val="bullet"/>
      <w:lvlText w:val=""/>
      <w:lvlJc w:val="left"/>
      <w:pPr>
        <w:ind w:left="5040" w:hanging="360"/>
      </w:pPr>
      <w:rPr>
        <w:rFonts w:ascii="Symbol" w:hAnsi="Symbol" w:hint="default"/>
      </w:rPr>
    </w:lvl>
    <w:lvl w:ilvl="7" w:tplc="61D80320">
      <w:start w:val="1"/>
      <w:numFmt w:val="bullet"/>
      <w:lvlText w:val="o"/>
      <w:lvlJc w:val="left"/>
      <w:pPr>
        <w:ind w:left="5760" w:hanging="360"/>
      </w:pPr>
      <w:rPr>
        <w:rFonts w:ascii="Courier New" w:hAnsi="Courier New" w:hint="default"/>
      </w:rPr>
    </w:lvl>
    <w:lvl w:ilvl="8" w:tplc="5D3426C0">
      <w:start w:val="1"/>
      <w:numFmt w:val="bullet"/>
      <w:lvlText w:val=""/>
      <w:lvlJc w:val="left"/>
      <w:pPr>
        <w:ind w:left="6480" w:hanging="360"/>
      </w:pPr>
      <w:rPr>
        <w:rFonts w:ascii="Wingdings" w:hAnsi="Wingdings" w:hint="default"/>
      </w:rPr>
    </w:lvl>
  </w:abstractNum>
  <w:abstractNum w:abstractNumId="17" w15:restartNumberingAfterBreak="0">
    <w:nsid w:val="34B66F8E"/>
    <w:multiLevelType w:val="multilevel"/>
    <w:tmpl w:val="4092845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8" w15:restartNumberingAfterBreak="0">
    <w:nsid w:val="3B12CE6D"/>
    <w:multiLevelType w:val="hybridMultilevel"/>
    <w:tmpl w:val="FFFFFFFF"/>
    <w:lvl w:ilvl="0" w:tplc="FB1E61E0">
      <w:start w:val="1"/>
      <w:numFmt w:val="bullet"/>
      <w:lvlText w:val="-"/>
      <w:lvlJc w:val="left"/>
      <w:pPr>
        <w:ind w:left="720" w:hanging="360"/>
      </w:pPr>
      <w:rPr>
        <w:rFonts w:ascii="Calibri" w:hAnsi="Calibri" w:hint="default"/>
      </w:rPr>
    </w:lvl>
    <w:lvl w:ilvl="1" w:tplc="31FE24D2">
      <w:start w:val="1"/>
      <w:numFmt w:val="bullet"/>
      <w:lvlText w:val="o"/>
      <w:lvlJc w:val="left"/>
      <w:pPr>
        <w:ind w:left="1440" w:hanging="360"/>
      </w:pPr>
      <w:rPr>
        <w:rFonts w:ascii="Courier New" w:hAnsi="Courier New" w:hint="default"/>
      </w:rPr>
    </w:lvl>
    <w:lvl w:ilvl="2" w:tplc="EE3E4B4E">
      <w:start w:val="1"/>
      <w:numFmt w:val="bullet"/>
      <w:lvlText w:val=""/>
      <w:lvlJc w:val="left"/>
      <w:pPr>
        <w:ind w:left="2160" w:hanging="360"/>
      </w:pPr>
      <w:rPr>
        <w:rFonts w:ascii="Wingdings" w:hAnsi="Wingdings" w:hint="default"/>
      </w:rPr>
    </w:lvl>
    <w:lvl w:ilvl="3" w:tplc="47AAD36E">
      <w:start w:val="1"/>
      <w:numFmt w:val="bullet"/>
      <w:lvlText w:val=""/>
      <w:lvlJc w:val="left"/>
      <w:pPr>
        <w:ind w:left="2880" w:hanging="360"/>
      </w:pPr>
      <w:rPr>
        <w:rFonts w:ascii="Symbol" w:hAnsi="Symbol" w:hint="default"/>
      </w:rPr>
    </w:lvl>
    <w:lvl w:ilvl="4" w:tplc="CECE5C7E">
      <w:start w:val="1"/>
      <w:numFmt w:val="bullet"/>
      <w:lvlText w:val="o"/>
      <w:lvlJc w:val="left"/>
      <w:pPr>
        <w:ind w:left="3600" w:hanging="360"/>
      </w:pPr>
      <w:rPr>
        <w:rFonts w:ascii="Courier New" w:hAnsi="Courier New" w:hint="default"/>
      </w:rPr>
    </w:lvl>
    <w:lvl w:ilvl="5" w:tplc="C3C4EF60">
      <w:start w:val="1"/>
      <w:numFmt w:val="bullet"/>
      <w:lvlText w:val=""/>
      <w:lvlJc w:val="left"/>
      <w:pPr>
        <w:ind w:left="4320" w:hanging="360"/>
      </w:pPr>
      <w:rPr>
        <w:rFonts w:ascii="Wingdings" w:hAnsi="Wingdings" w:hint="default"/>
      </w:rPr>
    </w:lvl>
    <w:lvl w:ilvl="6" w:tplc="DD1897EA">
      <w:start w:val="1"/>
      <w:numFmt w:val="bullet"/>
      <w:lvlText w:val=""/>
      <w:lvlJc w:val="left"/>
      <w:pPr>
        <w:ind w:left="5040" w:hanging="360"/>
      </w:pPr>
      <w:rPr>
        <w:rFonts w:ascii="Symbol" w:hAnsi="Symbol" w:hint="default"/>
      </w:rPr>
    </w:lvl>
    <w:lvl w:ilvl="7" w:tplc="5F20D6E8">
      <w:start w:val="1"/>
      <w:numFmt w:val="bullet"/>
      <w:lvlText w:val="o"/>
      <w:lvlJc w:val="left"/>
      <w:pPr>
        <w:ind w:left="5760" w:hanging="360"/>
      </w:pPr>
      <w:rPr>
        <w:rFonts w:ascii="Courier New" w:hAnsi="Courier New" w:hint="default"/>
      </w:rPr>
    </w:lvl>
    <w:lvl w:ilvl="8" w:tplc="2ABE2490">
      <w:start w:val="1"/>
      <w:numFmt w:val="bullet"/>
      <w:lvlText w:val=""/>
      <w:lvlJc w:val="left"/>
      <w:pPr>
        <w:ind w:left="6480" w:hanging="360"/>
      </w:pPr>
      <w:rPr>
        <w:rFonts w:ascii="Wingdings" w:hAnsi="Wingdings" w:hint="default"/>
      </w:rPr>
    </w:lvl>
  </w:abstractNum>
  <w:abstractNum w:abstractNumId="19" w15:restartNumberingAfterBreak="0">
    <w:nsid w:val="3BBBFFE4"/>
    <w:multiLevelType w:val="hybridMultilevel"/>
    <w:tmpl w:val="FFFFFFFF"/>
    <w:lvl w:ilvl="0" w:tplc="D9401C70">
      <w:start w:val="1"/>
      <w:numFmt w:val="bullet"/>
      <w:lvlText w:val=""/>
      <w:lvlJc w:val="left"/>
      <w:pPr>
        <w:ind w:left="720" w:hanging="360"/>
      </w:pPr>
      <w:rPr>
        <w:rFonts w:ascii="Symbol" w:hAnsi="Symbol" w:hint="default"/>
      </w:rPr>
    </w:lvl>
    <w:lvl w:ilvl="1" w:tplc="5C98A1FA">
      <w:start w:val="1"/>
      <w:numFmt w:val="bullet"/>
      <w:lvlText w:val="o"/>
      <w:lvlJc w:val="left"/>
      <w:pPr>
        <w:ind w:left="1440" w:hanging="360"/>
      </w:pPr>
      <w:rPr>
        <w:rFonts w:ascii="Courier New" w:hAnsi="Courier New" w:hint="default"/>
      </w:rPr>
    </w:lvl>
    <w:lvl w:ilvl="2" w:tplc="A60EEBFE">
      <w:start w:val="1"/>
      <w:numFmt w:val="bullet"/>
      <w:lvlText w:val=""/>
      <w:lvlJc w:val="left"/>
      <w:pPr>
        <w:ind w:left="2160" w:hanging="360"/>
      </w:pPr>
      <w:rPr>
        <w:rFonts w:ascii="Wingdings" w:hAnsi="Wingdings" w:hint="default"/>
      </w:rPr>
    </w:lvl>
    <w:lvl w:ilvl="3" w:tplc="2BAA69E0">
      <w:start w:val="1"/>
      <w:numFmt w:val="bullet"/>
      <w:lvlText w:val=""/>
      <w:lvlJc w:val="left"/>
      <w:pPr>
        <w:ind w:left="2880" w:hanging="360"/>
      </w:pPr>
      <w:rPr>
        <w:rFonts w:ascii="Symbol" w:hAnsi="Symbol" w:hint="default"/>
      </w:rPr>
    </w:lvl>
    <w:lvl w:ilvl="4" w:tplc="2F5C682C">
      <w:start w:val="1"/>
      <w:numFmt w:val="bullet"/>
      <w:lvlText w:val="o"/>
      <w:lvlJc w:val="left"/>
      <w:pPr>
        <w:ind w:left="3600" w:hanging="360"/>
      </w:pPr>
      <w:rPr>
        <w:rFonts w:ascii="Courier New" w:hAnsi="Courier New" w:hint="default"/>
      </w:rPr>
    </w:lvl>
    <w:lvl w:ilvl="5" w:tplc="C172A5F2">
      <w:start w:val="1"/>
      <w:numFmt w:val="bullet"/>
      <w:lvlText w:val=""/>
      <w:lvlJc w:val="left"/>
      <w:pPr>
        <w:ind w:left="4320" w:hanging="360"/>
      </w:pPr>
      <w:rPr>
        <w:rFonts w:ascii="Wingdings" w:hAnsi="Wingdings" w:hint="default"/>
      </w:rPr>
    </w:lvl>
    <w:lvl w:ilvl="6" w:tplc="AAD63DB4">
      <w:start w:val="1"/>
      <w:numFmt w:val="bullet"/>
      <w:lvlText w:val=""/>
      <w:lvlJc w:val="left"/>
      <w:pPr>
        <w:ind w:left="5040" w:hanging="360"/>
      </w:pPr>
      <w:rPr>
        <w:rFonts w:ascii="Symbol" w:hAnsi="Symbol" w:hint="default"/>
      </w:rPr>
    </w:lvl>
    <w:lvl w:ilvl="7" w:tplc="785E09C2">
      <w:start w:val="1"/>
      <w:numFmt w:val="bullet"/>
      <w:lvlText w:val="o"/>
      <w:lvlJc w:val="left"/>
      <w:pPr>
        <w:ind w:left="5760" w:hanging="360"/>
      </w:pPr>
      <w:rPr>
        <w:rFonts w:ascii="Courier New" w:hAnsi="Courier New" w:hint="default"/>
      </w:rPr>
    </w:lvl>
    <w:lvl w:ilvl="8" w:tplc="93F49E32">
      <w:start w:val="1"/>
      <w:numFmt w:val="bullet"/>
      <w:lvlText w:val=""/>
      <w:lvlJc w:val="left"/>
      <w:pPr>
        <w:ind w:left="6480" w:hanging="360"/>
      </w:pPr>
      <w:rPr>
        <w:rFonts w:ascii="Wingdings" w:hAnsi="Wingdings" w:hint="default"/>
      </w:rPr>
    </w:lvl>
  </w:abstractNum>
  <w:abstractNum w:abstractNumId="20" w15:restartNumberingAfterBreak="0">
    <w:nsid w:val="3C431857"/>
    <w:multiLevelType w:val="hybridMultilevel"/>
    <w:tmpl w:val="E9889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634631"/>
    <w:multiLevelType w:val="hybridMultilevel"/>
    <w:tmpl w:val="FFFFFFFF"/>
    <w:lvl w:ilvl="0" w:tplc="5E7AC7B2">
      <w:start w:val="1"/>
      <w:numFmt w:val="bullet"/>
      <w:lvlText w:val=""/>
      <w:lvlJc w:val="left"/>
      <w:pPr>
        <w:ind w:left="720" w:hanging="360"/>
      </w:pPr>
      <w:rPr>
        <w:rFonts w:ascii="Symbol" w:hAnsi="Symbol" w:hint="default"/>
      </w:rPr>
    </w:lvl>
    <w:lvl w:ilvl="1" w:tplc="B4DCEE74">
      <w:start w:val="1"/>
      <w:numFmt w:val="bullet"/>
      <w:lvlText w:val="o"/>
      <w:lvlJc w:val="left"/>
      <w:pPr>
        <w:ind w:left="1440" w:hanging="360"/>
      </w:pPr>
      <w:rPr>
        <w:rFonts w:ascii="Courier New" w:hAnsi="Courier New" w:hint="default"/>
      </w:rPr>
    </w:lvl>
    <w:lvl w:ilvl="2" w:tplc="944ED830">
      <w:start w:val="1"/>
      <w:numFmt w:val="bullet"/>
      <w:lvlText w:val=""/>
      <w:lvlJc w:val="left"/>
      <w:pPr>
        <w:ind w:left="2160" w:hanging="360"/>
      </w:pPr>
      <w:rPr>
        <w:rFonts w:ascii="Wingdings" w:hAnsi="Wingdings" w:hint="default"/>
      </w:rPr>
    </w:lvl>
    <w:lvl w:ilvl="3" w:tplc="49548F54">
      <w:start w:val="1"/>
      <w:numFmt w:val="bullet"/>
      <w:lvlText w:val=""/>
      <w:lvlJc w:val="left"/>
      <w:pPr>
        <w:ind w:left="2880" w:hanging="360"/>
      </w:pPr>
      <w:rPr>
        <w:rFonts w:ascii="Symbol" w:hAnsi="Symbol" w:hint="default"/>
      </w:rPr>
    </w:lvl>
    <w:lvl w:ilvl="4" w:tplc="17A8E420">
      <w:start w:val="1"/>
      <w:numFmt w:val="bullet"/>
      <w:lvlText w:val="-"/>
      <w:lvlJc w:val="left"/>
      <w:pPr>
        <w:ind w:left="3600" w:hanging="360"/>
      </w:pPr>
      <w:rPr>
        <w:rFonts w:ascii="Symbol" w:hAnsi="Symbol" w:hint="default"/>
      </w:rPr>
    </w:lvl>
    <w:lvl w:ilvl="5" w:tplc="53B0E478">
      <w:start w:val="1"/>
      <w:numFmt w:val="bullet"/>
      <w:lvlText w:val=""/>
      <w:lvlJc w:val="left"/>
      <w:pPr>
        <w:ind w:left="4320" w:hanging="360"/>
      </w:pPr>
      <w:rPr>
        <w:rFonts w:ascii="Wingdings" w:hAnsi="Wingdings" w:hint="default"/>
      </w:rPr>
    </w:lvl>
    <w:lvl w:ilvl="6" w:tplc="6F6E5C34">
      <w:start w:val="1"/>
      <w:numFmt w:val="bullet"/>
      <w:lvlText w:val=""/>
      <w:lvlJc w:val="left"/>
      <w:pPr>
        <w:ind w:left="5040" w:hanging="360"/>
      </w:pPr>
      <w:rPr>
        <w:rFonts w:ascii="Symbol" w:hAnsi="Symbol" w:hint="default"/>
      </w:rPr>
    </w:lvl>
    <w:lvl w:ilvl="7" w:tplc="9F6ED324">
      <w:start w:val="1"/>
      <w:numFmt w:val="bullet"/>
      <w:lvlText w:val="o"/>
      <w:lvlJc w:val="left"/>
      <w:pPr>
        <w:ind w:left="5760" w:hanging="360"/>
      </w:pPr>
      <w:rPr>
        <w:rFonts w:ascii="Courier New" w:hAnsi="Courier New" w:hint="default"/>
      </w:rPr>
    </w:lvl>
    <w:lvl w:ilvl="8" w:tplc="BC967CFC">
      <w:start w:val="1"/>
      <w:numFmt w:val="bullet"/>
      <w:lvlText w:val=""/>
      <w:lvlJc w:val="left"/>
      <w:pPr>
        <w:ind w:left="6480" w:hanging="360"/>
      </w:pPr>
      <w:rPr>
        <w:rFonts w:ascii="Wingdings" w:hAnsi="Wingdings" w:hint="default"/>
      </w:rPr>
    </w:lvl>
  </w:abstractNum>
  <w:abstractNum w:abstractNumId="22" w15:restartNumberingAfterBreak="0">
    <w:nsid w:val="439869F3"/>
    <w:multiLevelType w:val="hybridMultilevel"/>
    <w:tmpl w:val="FFFFFFFF"/>
    <w:lvl w:ilvl="0" w:tplc="85209138">
      <w:start w:val="1"/>
      <w:numFmt w:val="bullet"/>
      <w:lvlText w:val=""/>
      <w:lvlJc w:val="left"/>
      <w:pPr>
        <w:ind w:left="720" w:hanging="360"/>
      </w:pPr>
      <w:rPr>
        <w:rFonts w:ascii="Symbol" w:hAnsi="Symbol" w:hint="default"/>
      </w:rPr>
    </w:lvl>
    <w:lvl w:ilvl="1" w:tplc="94006F68">
      <w:start w:val="1"/>
      <w:numFmt w:val="bullet"/>
      <w:lvlText w:val="o"/>
      <w:lvlJc w:val="left"/>
      <w:pPr>
        <w:ind w:left="1440" w:hanging="360"/>
      </w:pPr>
      <w:rPr>
        <w:rFonts w:ascii="Courier New" w:hAnsi="Courier New" w:hint="default"/>
      </w:rPr>
    </w:lvl>
    <w:lvl w:ilvl="2" w:tplc="6772F2CC">
      <w:start w:val="1"/>
      <w:numFmt w:val="bullet"/>
      <w:lvlText w:val=""/>
      <w:lvlJc w:val="left"/>
      <w:pPr>
        <w:ind w:left="2160" w:hanging="360"/>
      </w:pPr>
      <w:rPr>
        <w:rFonts w:ascii="Wingdings" w:hAnsi="Wingdings" w:hint="default"/>
      </w:rPr>
    </w:lvl>
    <w:lvl w:ilvl="3" w:tplc="FC061F00">
      <w:start w:val="1"/>
      <w:numFmt w:val="bullet"/>
      <w:lvlText w:val=""/>
      <w:lvlJc w:val="left"/>
      <w:pPr>
        <w:ind w:left="2880" w:hanging="360"/>
      </w:pPr>
      <w:rPr>
        <w:rFonts w:ascii="Symbol" w:hAnsi="Symbol" w:hint="default"/>
      </w:rPr>
    </w:lvl>
    <w:lvl w:ilvl="4" w:tplc="8B6AE280">
      <w:start w:val="1"/>
      <w:numFmt w:val="bullet"/>
      <w:lvlText w:val="-"/>
      <w:lvlJc w:val="left"/>
      <w:pPr>
        <w:ind w:left="3600" w:hanging="360"/>
      </w:pPr>
      <w:rPr>
        <w:rFonts w:ascii="Symbol" w:hAnsi="Symbol" w:hint="default"/>
      </w:rPr>
    </w:lvl>
    <w:lvl w:ilvl="5" w:tplc="00A4EA02">
      <w:start w:val="1"/>
      <w:numFmt w:val="bullet"/>
      <w:lvlText w:val=""/>
      <w:lvlJc w:val="left"/>
      <w:pPr>
        <w:ind w:left="4320" w:hanging="360"/>
      </w:pPr>
      <w:rPr>
        <w:rFonts w:ascii="Wingdings" w:hAnsi="Wingdings" w:hint="default"/>
      </w:rPr>
    </w:lvl>
    <w:lvl w:ilvl="6" w:tplc="CD3AD844">
      <w:start w:val="1"/>
      <w:numFmt w:val="bullet"/>
      <w:lvlText w:val=""/>
      <w:lvlJc w:val="left"/>
      <w:pPr>
        <w:ind w:left="5040" w:hanging="360"/>
      </w:pPr>
      <w:rPr>
        <w:rFonts w:ascii="Symbol" w:hAnsi="Symbol" w:hint="default"/>
      </w:rPr>
    </w:lvl>
    <w:lvl w:ilvl="7" w:tplc="553E8408">
      <w:start w:val="1"/>
      <w:numFmt w:val="bullet"/>
      <w:lvlText w:val="o"/>
      <w:lvlJc w:val="left"/>
      <w:pPr>
        <w:ind w:left="5760" w:hanging="360"/>
      </w:pPr>
      <w:rPr>
        <w:rFonts w:ascii="Courier New" w:hAnsi="Courier New" w:hint="default"/>
      </w:rPr>
    </w:lvl>
    <w:lvl w:ilvl="8" w:tplc="A02AE02A">
      <w:start w:val="1"/>
      <w:numFmt w:val="bullet"/>
      <w:lvlText w:val=""/>
      <w:lvlJc w:val="left"/>
      <w:pPr>
        <w:ind w:left="6480" w:hanging="360"/>
      </w:pPr>
      <w:rPr>
        <w:rFonts w:ascii="Wingdings" w:hAnsi="Wingdings" w:hint="default"/>
      </w:rPr>
    </w:lvl>
  </w:abstractNum>
  <w:abstractNum w:abstractNumId="23" w15:restartNumberingAfterBreak="0">
    <w:nsid w:val="46277B75"/>
    <w:multiLevelType w:val="hybridMultilevel"/>
    <w:tmpl w:val="FFFFFFFF"/>
    <w:lvl w:ilvl="0" w:tplc="CD5E383E">
      <w:start w:val="1"/>
      <w:numFmt w:val="bullet"/>
      <w:lvlText w:val=""/>
      <w:lvlJc w:val="left"/>
      <w:pPr>
        <w:ind w:left="720" w:hanging="360"/>
      </w:pPr>
      <w:rPr>
        <w:rFonts w:ascii="Symbol" w:hAnsi="Symbol" w:hint="default"/>
      </w:rPr>
    </w:lvl>
    <w:lvl w:ilvl="1" w:tplc="2F041212">
      <w:start w:val="1"/>
      <w:numFmt w:val="bullet"/>
      <w:lvlText w:val="o"/>
      <w:lvlJc w:val="left"/>
      <w:pPr>
        <w:ind w:left="1440" w:hanging="360"/>
      </w:pPr>
      <w:rPr>
        <w:rFonts w:ascii="Courier New" w:hAnsi="Courier New" w:hint="default"/>
      </w:rPr>
    </w:lvl>
    <w:lvl w:ilvl="2" w:tplc="980ECBAA">
      <w:start w:val="1"/>
      <w:numFmt w:val="bullet"/>
      <w:lvlText w:val=""/>
      <w:lvlJc w:val="left"/>
      <w:pPr>
        <w:ind w:left="2160" w:hanging="360"/>
      </w:pPr>
      <w:rPr>
        <w:rFonts w:ascii="Wingdings" w:hAnsi="Wingdings" w:hint="default"/>
      </w:rPr>
    </w:lvl>
    <w:lvl w:ilvl="3" w:tplc="BDF01844">
      <w:start w:val="1"/>
      <w:numFmt w:val="bullet"/>
      <w:lvlText w:val=""/>
      <w:lvlJc w:val="left"/>
      <w:pPr>
        <w:ind w:left="2880" w:hanging="360"/>
      </w:pPr>
      <w:rPr>
        <w:rFonts w:ascii="Symbol" w:hAnsi="Symbol" w:hint="default"/>
      </w:rPr>
    </w:lvl>
    <w:lvl w:ilvl="4" w:tplc="26CA71F8">
      <w:start w:val="1"/>
      <w:numFmt w:val="bullet"/>
      <w:lvlText w:val="o"/>
      <w:lvlJc w:val="left"/>
      <w:pPr>
        <w:ind w:left="3600" w:hanging="360"/>
      </w:pPr>
      <w:rPr>
        <w:rFonts w:ascii="Courier New" w:hAnsi="Courier New" w:hint="default"/>
      </w:rPr>
    </w:lvl>
    <w:lvl w:ilvl="5" w:tplc="B8BE080E">
      <w:start w:val="1"/>
      <w:numFmt w:val="bullet"/>
      <w:lvlText w:val=""/>
      <w:lvlJc w:val="left"/>
      <w:pPr>
        <w:ind w:left="4320" w:hanging="360"/>
      </w:pPr>
      <w:rPr>
        <w:rFonts w:ascii="Wingdings" w:hAnsi="Wingdings" w:hint="default"/>
      </w:rPr>
    </w:lvl>
    <w:lvl w:ilvl="6" w:tplc="511AB30E">
      <w:start w:val="1"/>
      <w:numFmt w:val="bullet"/>
      <w:lvlText w:val=""/>
      <w:lvlJc w:val="left"/>
      <w:pPr>
        <w:ind w:left="5040" w:hanging="360"/>
      </w:pPr>
      <w:rPr>
        <w:rFonts w:ascii="Symbol" w:hAnsi="Symbol" w:hint="default"/>
      </w:rPr>
    </w:lvl>
    <w:lvl w:ilvl="7" w:tplc="B8623B64">
      <w:start w:val="1"/>
      <w:numFmt w:val="bullet"/>
      <w:lvlText w:val="o"/>
      <w:lvlJc w:val="left"/>
      <w:pPr>
        <w:ind w:left="5760" w:hanging="360"/>
      </w:pPr>
      <w:rPr>
        <w:rFonts w:ascii="Courier New" w:hAnsi="Courier New" w:hint="default"/>
      </w:rPr>
    </w:lvl>
    <w:lvl w:ilvl="8" w:tplc="B4A006CA">
      <w:start w:val="1"/>
      <w:numFmt w:val="bullet"/>
      <w:lvlText w:val=""/>
      <w:lvlJc w:val="left"/>
      <w:pPr>
        <w:ind w:left="6480" w:hanging="360"/>
      </w:pPr>
      <w:rPr>
        <w:rFonts w:ascii="Wingdings" w:hAnsi="Wingdings" w:hint="default"/>
      </w:rPr>
    </w:lvl>
  </w:abstractNum>
  <w:abstractNum w:abstractNumId="24" w15:restartNumberingAfterBreak="0">
    <w:nsid w:val="48EFCDBB"/>
    <w:multiLevelType w:val="hybridMultilevel"/>
    <w:tmpl w:val="FFFFFFFF"/>
    <w:lvl w:ilvl="0" w:tplc="51F487EE">
      <w:start w:val="1"/>
      <w:numFmt w:val="bullet"/>
      <w:lvlText w:val=""/>
      <w:lvlJc w:val="left"/>
      <w:pPr>
        <w:ind w:left="720" w:hanging="360"/>
      </w:pPr>
      <w:rPr>
        <w:rFonts w:ascii="Symbol" w:hAnsi="Symbol" w:hint="default"/>
      </w:rPr>
    </w:lvl>
    <w:lvl w:ilvl="1" w:tplc="1E006AF0">
      <w:start w:val="1"/>
      <w:numFmt w:val="bullet"/>
      <w:lvlText w:val="o"/>
      <w:lvlJc w:val="left"/>
      <w:pPr>
        <w:ind w:left="1440" w:hanging="360"/>
      </w:pPr>
      <w:rPr>
        <w:rFonts w:ascii="Courier New" w:hAnsi="Courier New" w:hint="default"/>
      </w:rPr>
    </w:lvl>
    <w:lvl w:ilvl="2" w:tplc="EDB28704">
      <w:start w:val="1"/>
      <w:numFmt w:val="bullet"/>
      <w:lvlText w:val=""/>
      <w:lvlJc w:val="left"/>
      <w:pPr>
        <w:ind w:left="2160" w:hanging="360"/>
      </w:pPr>
      <w:rPr>
        <w:rFonts w:ascii="Wingdings" w:hAnsi="Wingdings" w:hint="default"/>
      </w:rPr>
    </w:lvl>
    <w:lvl w:ilvl="3" w:tplc="25B845F2">
      <w:start w:val="1"/>
      <w:numFmt w:val="bullet"/>
      <w:lvlText w:val=""/>
      <w:lvlJc w:val="left"/>
      <w:pPr>
        <w:ind w:left="2880" w:hanging="360"/>
      </w:pPr>
      <w:rPr>
        <w:rFonts w:ascii="Symbol" w:hAnsi="Symbol" w:hint="default"/>
      </w:rPr>
    </w:lvl>
    <w:lvl w:ilvl="4" w:tplc="DAF0EA38">
      <w:start w:val="1"/>
      <w:numFmt w:val="bullet"/>
      <w:lvlText w:val="o"/>
      <w:lvlJc w:val="left"/>
      <w:pPr>
        <w:ind w:left="3600" w:hanging="360"/>
      </w:pPr>
      <w:rPr>
        <w:rFonts w:ascii="Courier New" w:hAnsi="Courier New" w:hint="default"/>
      </w:rPr>
    </w:lvl>
    <w:lvl w:ilvl="5" w:tplc="26F29488">
      <w:start w:val="1"/>
      <w:numFmt w:val="bullet"/>
      <w:lvlText w:val=""/>
      <w:lvlJc w:val="left"/>
      <w:pPr>
        <w:ind w:left="4320" w:hanging="360"/>
      </w:pPr>
      <w:rPr>
        <w:rFonts w:ascii="Wingdings" w:hAnsi="Wingdings" w:hint="default"/>
      </w:rPr>
    </w:lvl>
    <w:lvl w:ilvl="6" w:tplc="CA802408">
      <w:start w:val="1"/>
      <w:numFmt w:val="bullet"/>
      <w:lvlText w:val=""/>
      <w:lvlJc w:val="left"/>
      <w:pPr>
        <w:ind w:left="5040" w:hanging="360"/>
      </w:pPr>
      <w:rPr>
        <w:rFonts w:ascii="Symbol" w:hAnsi="Symbol" w:hint="default"/>
      </w:rPr>
    </w:lvl>
    <w:lvl w:ilvl="7" w:tplc="9D46061A">
      <w:start w:val="1"/>
      <w:numFmt w:val="bullet"/>
      <w:lvlText w:val="o"/>
      <w:lvlJc w:val="left"/>
      <w:pPr>
        <w:ind w:left="5760" w:hanging="360"/>
      </w:pPr>
      <w:rPr>
        <w:rFonts w:ascii="Courier New" w:hAnsi="Courier New" w:hint="default"/>
      </w:rPr>
    </w:lvl>
    <w:lvl w:ilvl="8" w:tplc="6DC482B4">
      <w:start w:val="1"/>
      <w:numFmt w:val="bullet"/>
      <w:lvlText w:val=""/>
      <w:lvlJc w:val="left"/>
      <w:pPr>
        <w:ind w:left="6480" w:hanging="360"/>
      </w:pPr>
      <w:rPr>
        <w:rFonts w:ascii="Wingdings" w:hAnsi="Wingdings" w:hint="default"/>
      </w:rPr>
    </w:lvl>
  </w:abstractNum>
  <w:abstractNum w:abstractNumId="25" w15:restartNumberingAfterBreak="0">
    <w:nsid w:val="4FAF762E"/>
    <w:multiLevelType w:val="hybridMultilevel"/>
    <w:tmpl w:val="FFFFFFFF"/>
    <w:lvl w:ilvl="0" w:tplc="C1E8589C">
      <w:start w:val="1"/>
      <w:numFmt w:val="bullet"/>
      <w:lvlText w:val=""/>
      <w:lvlJc w:val="left"/>
      <w:pPr>
        <w:ind w:left="720" w:hanging="360"/>
      </w:pPr>
      <w:rPr>
        <w:rFonts w:ascii="Symbol" w:hAnsi="Symbol" w:hint="default"/>
      </w:rPr>
    </w:lvl>
    <w:lvl w:ilvl="1" w:tplc="D5EA15A0">
      <w:start w:val="1"/>
      <w:numFmt w:val="bullet"/>
      <w:lvlText w:val="o"/>
      <w:lvlJc w:val="left"/>
      <w:pPr>
        <w:ind w:left="1440" w:hanging="360"/>
      </w:pPr>
      <w:rPr>
        <w:rFonts w:ascii="Courier New" w:hAnsi="Courier New" w:hint="default"/>
      </w:rPr>
    </w:lvl>
    <w:lvl w:ilvl="2" w:tplc="0018D326">
      <w:start w:val="1"/>
      <w:numFmt w:val="bullet"/>
      <w:lvlText w:val=""/>
      <w:lvlJc w:val="left"/>
      <w:pPr>
        <w:ind w:left="2160" w:hanging="360"/>
      </w:pPr>
      <w:rPr>
        <w:rFonts w:ascii="Wingdings" w:hAnsi="Wingdings" w:hint="default"/>
      </w:rPr>
    </w:lvl>
    <w:lvl w:ilvl="3" w:tplc="F04A0A94">
      <w:start w:val="1"/>
      <w:numFmt w:val="bullet"/>
      <w:lvlText w:val=""/>
      <w:lvlJc w:val="left"/>
      <w:pPr>
        <w:ind w:left="2880" w:hanging="360"/>
      </w:pPr>
      <w:rPr>
        <w:rFonts w:ascii="Symbol" w:hAnsi="Symbol" w:hint="default"/>
      </w:rPr>
    </w:lvl>
    <w:lvl w:ilvl="4" w:tplc="3B827426">
      <w:start w:val="1"/>
      <w:numFmt w:val="bullet"/>
      <w:lvlText w:val="-"/>
      <w:lvlJc w:val="left"/>
      <w:pPr>
        <w:ind w:left="3600" w:hanging="360"/>
      </w:pPr>
      <w:rPr>
        <w:rFonts w:ascii="Symbol" w:hAnsi="Symbol" w:hint="default"/>
      </w:rPr>
    </w:lvl>
    <w:lvl w:ilvl="5" w:tplc="35986C10">
      <w:start w:val="1"/>
      <w:numFmt w:val="bullet"/>
      <w:lvlText w:val=""/>
      <w:lvlJc w:val="left"/>
      <w:pPr>
        <w:ind w:left="4320" w:hanging="360"/>
      </w:pPr>
      <w:rPr>
        <w:rFonts w:ascii="Wingdings" w:hAnsi="Wingdings" w:hint="default"/>
      </w:rPr>
    </w:lvl>
    <w:lvl w:ilvl="6" w:tplc="1EB670FE">
      <w:start w:val="1"/>
      <w:numFmt w:val="bullet"/>
      <w:lvlText w:val=""/>
      <w:lvlJc w:val="left"/>
      <w:pPr>
        <w:ind w:left="5040" w:hanging="360"/>
      </w:pPr>
      <w:rPr>
        <w:rFonts w:ascii="Symbol" w:hAnsi="Symbol" w:hint="default"/>
      </w:rPr>
    </w:lvl>
    <w:lvl w:ilvl="7" w:tplc="5AF03518">
      <w:start w:val="1"/>
      <w:numFmt w:val="bullet"/>
      <w:lvlText w:val="o"/>
      <w:lvlJc w:val="left"/>
      <w:pPr>
        <w:ind w:left="5760" w:hanging="360"/>
      </w:pPr>
      <w:rPr>
        <w:rFonts w:ascii="Courier New" w:hAnsi="Courier New" w:hint="default"/>
      </w:rPr>
    </w:lvl>
    <w:lvl w:ilvl="8" w:tplc="301C0A84">
      <w:start w:val="1"/>
      <w:numFmt w:val="bullet"/>
      <w:lvlText w:val=""/>
      <w:lvlJc w:val="left"/>
      <w:pPr>
        <w:ind w:left="6480" w:hanging="360"/>
      </w:pPr>
      <w:rPr>
        <w:rFonts w:ascii="Wingdings" w:hAnsi="Wingdings" w:hint="default"/>
      </w:rPr>
    </w:lvl>
  </w:abstractNum>
  <w:abstractNum w:abstractNumId="26" w15:restartNumberingAfterBreak="0">
    <w:nsid w:val="5336940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4BE3F1C"/>
    <w:multiLevelType w:val="hybridMultilevel"/>
    <w:tmpl w:val="FFFFFFFF"/>
    <w:lvl w:ilvl="0" w:tplc="C2F85538">
      <w:start w:val="1"/>
      <w:numFmt w:val="bullet"/>
      <w:lvlText w:val=""/>
      <w:lvlJc w:val="left"/>
      <w:pPr>
        <w:ind w:left="720" w:hanging="360"/>
      </w:pPr>
      <w:rPr>
        <w:rFonts w:ascii="Symbol" w:hAnsi="Symbol" w:hint="default"/>
      </w:rPr>
    </w:lvl>
    <w:lvl w:ilvl="1" w:tplc="C8388688">
      <w:start w:val="1"/>
      <w:numFmt w:val="bullet"/>
      <w:lvlText w:val="o"/>
      <w:lvlJc w:val="left"/>
      <w:pPr>
        <w:ind w:left="1440" w:hanging="360"/>
      </w:pPr>
      <w:rPr>
        <w:rFonts w:ascii="Courier New" w:hAnsi="Courier New" w:hint="default"/>
      </w:rPr>
    </w:lvl>
    <w:lvl w:ilvl="2" w:tplc="738E6D2C">
      <w:start w:val="1"/>
      <w:numFmt w:val="bullet"/>
      <w:lvlText w:val=""/>
      <w:lvlJc w:val="left"/>
      <w:pPr>
        <w:ind w:left="2160" w:hanging="360"/>
      </w:pPr>
      <w:rPr>
        <w:rFonts w:ascii="Wingdings" w:hAnsi="Wingdings" w:hint="default"/>
      </w:rPr>
    </w:lvl>
    <w:lvl w:ilvl="3" w:tplc="CBA28826">
      <w:start w:val="1"/>
      <w:numFmt w:val="bullet"/>
      <w:lvlText w:val=""/>
      <w:lvlJc w:val="left"/>
      <w:pPr>
        <w:ind w:left="2880" w:hanging="360"/>
      </w:pPr>
      <w:rPr>
        <w:rFonts w:ascii="Symbol" w:hAnsi="Symbol" w:hint="default"/>
      </w:rPr>
    </w:lvl>
    <w:lvl w:ilvl="4" w:tplc="86AE5714">
      <w:start w:val="1"/>
      <w:numFmt w:val="bullet"/>
      <w:lvlText w:val="o"/>
      <w:lvlJc w:val="left"/>
      <w:pPr>
        <w:ind w:left="3600" w:hanging="360"/>
      </w:pPr>
      <w:rPr>
        <w:rFonts w:ascii="Courier New" w:hAnsi="Courier New" w:hint="default"/>
      </w:rPr>
    </w:lvl>
    <w:lvl w:ilvl="5" w:tplc="00BA3DE6">
      <w:start w:val="1"/>
      <w:numFmt w:val="bullet"/>
      <w:lvlText w:val=""/>
      <w:lvlJc w:val="left"/>
      <w:pPr>
        <w:ind w:left="4320" w:hanging="360"/>
      </w:pPr>
      <w:rPr>
        <w:rFonts w:ascii="Wingdings" w:hAnsi="Wingdings" w:hint="default"/>
      </w:rPr>
    </w:lvl>
    <w:lvl w:ilvl="6" w:tplc="0A34BA42">
      <w:start w:val="1"/>
      <w:numFmt w:val="bullet"/>
      <w:lvlText w:val=""/>
      <w:lvlJc w:val="left"/>
      <w:pPr>
        <w:ind w:left="5040" w:hanging="360"/>
      </w:pPr>
      <w:rPr>
        <w:rFonts w:ascii="Symbol" w:hAnsi="Symbol" w:hint="default"/>
      </w:rPr>
    </w:lvl>
    <w:lvl w:ilvl="7" w:tplc="2AEE488C">
      <w:start w:val="1"/>
      <w:numFmt w:val="bullet"/>
      <w:lvlText w:val="o"/>
      <w:lvlJc w:val="left"/>
      <w:pPr>
        <w:ind w:left="5760" w:hanging="360"/>
      </w:pPr>
      <w:rPr>
        <w:rFonts w:ascii="Courier New" w:hAnsi="Courier New" w:hint="default"/>
      </w:rPr>
    </w:lvl>
    <w:lvl w:ilvl="8" w:tplc="B0FA0400">
      <w:start w:val="1"/>
      <w:numFmt w:val="bullet"/>
      <w:lvlText w:val=""/>
      <w:lvlJc w:val="left"/>
      <w:pPr>
        <w:ind w:left="6480" w:hanging="360"/>
      </w:pPr>
      <w:rPr>
        <w:rFonts w:ascii="Wingdings" w:hAnsi="Wingdings" w:hint="default"/>
      </w:rPr>
    </w:lvl>
  </w:abstractNum>
  <w:abstractNum w:abstractNumId="28" w15:restartNumberingAfterBreak="0">
    <w:nsid w:val="5570755C"/>
    <w:multiLevelType w:val="multilevel"/>
    <w:tmpl w:val="8E3C1D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5C65961"/>
    <w:multiLevelType w:val="multilevel"/>
    <w:tmpl w:val="F5041FF8"/>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7ECF6AB"/>
    <w:multiLevelType w:val="hybridMultilevel"/>
    <w:tmpl w:val="FFFFFFFF"/>
    <w:lvl w:ilvl="0" w:tplc="10D04F4A">
      <w:start w:val="1"/>
      <w:numFmt w:val="bullet"/>
      <w:lvlText w:val=""/>
      <w:lvlJc w:val="left"/>
      <w:pPr>
        <w:ind w:left="720" w:hanging="360"/>
      </w:pPr>
      <w:rPr>
        <w:rFonts w:ascii="Symbol" w:hAnsi="Symbol" w:hint="default"/>
      </w:rPr>
    </w:lvl>
    <w:lvl w:ilvl="1" w:tplc="51021B3E">
      <w:start w:val="1"/>
      <w:numFmt w:val="bullet"/>
      <w:lvlText w:val="o"/>
      <w:lvlJc w:val="left"/>
      <w:pPr>
        <w:ind w:left="1440" w:hanging="360"/>
      </w:pPr>
      <w:rPr>
        <w:rFonts w:ascii="Courier New" w:hAnsi="Courier New" w:hint="default"/>
      </w:rPr>
    </w:lvl>
    <w:lvl w:ilvl="2" w:tplc="8662BBFA">
      <w:start w:val="1"/>
      <w:numFmt w:val="bullet"/>
      <w:lvlText w:val=""/>
      <w:lvlJc w:val="left"/>
      <w:pPr>
        <w:ind w:left="2160" w:hanging="360"/>
      </w:pPr>
      <w:rPr>
        <w:rFonts w:ascii="Wingdings" w:hAnsi="Wingdings" w:hint="default"/>
      </w:rPr>
    </w:lvl>
    <w:lvl w:ilvl="3" w:tplc="02024178">
      <w:start w:val="1"/>
      <w:numFmt w:val="bullet"/>
      <w:lvlText w:val=""/>
      <w:lvlJc w:val="left"/>
      <w:pPr>
        <w:ind w:left="2880" w:hanging="360"/>
      </w:pPr>
      <w:rPr>
        <w:rFonts w:ascii="Symbol" w:hAnsi="Symbol" w:hint="default"/>
      </w:rPr>
    </w:lvl>
    <w:lvl w:ilvl="4" w:tplc="0C440E7C">
      <w:start w:val="1"/>
      <w:numFmt w:val="bullet"/>
      <w:lvlText w:val="-"/>
      <w:lvlJc w:val="left"/>
      <w:pPr>
        <w:ind w:left="3600" w:hanging="360"/>
      </w:pPr>
      <w:rPr>
        <w:rFonts w:ascii="Symbol" w:hAnsi="Symbol" w:hint="default"/>
      </w:rPr>
    </w:lvl>
    <w:lvl w:ilvl="5" w:tplc="2EBADC0C">
      <w:start w:val="1"/>
      <w:numFmt w:val="bullet"/>
      <w:lvlText w:val=""/>
      <w:lvlJc w:val="left"/>
      <w:pPr>
        <w:ind w:left="4320" w:hanging="360"/>
      </w:pPr>
      <w:rPr>
        <w:rFonts w:ascii="Wingdings" w:hAnsi="Wingdings" w:hint="default"/>
      </w:rPr>
    </w:lvl>
    <w:lvl w:ilvl="6" w:tplc="6540A9D6">
      <w:start w:val="1"/>
      <w:numFmt w:val="bullet"/>
      <w:lvlText w:val=""/>
      <w:lvlJc w:val="left"/>
      <w:pPr>
        <w:ind w:left="5040" w:hanging="360"/>
      </w:pPr>
      <w:rPr>
        <w:rFonts w:ascii="Symbol" w:hAnsi="Symbol" w:hint="default"/>
      </w:rPr>
    </w:lvl>
    <w:lvl w:ilvl="7" w:tplc="24C89160">
      <w:start w:val="1"/>
      <w:numFmt w:val="bullet"/>
      <w:lvlText w:val="o"/>
      <w:lvlJc w:val="left"/>
      <w:pPr>
        <w:ind w:left="5760" w:hanging="360"/>
      </w:pPr>
      <w:rPr>
        <w:rFonts w:ascii="Courier New" w:hAnsi="Courier New" w:hint="default"/>
      </w:rPr>
    </w:lvl>
    <w:lvl w:ilvl="8" w:tplc="91DC250C">
      <w:start w:val="1"/>
      <w:numFmt w:val="bullet"/>
      <w:lvlText w:val=""/>
      <w:lvlJc w:val="left"/>
      <w:pPr>
        <w:ind w:left="6480" w:hanging="360"/>
      </w:pPr>
      <w:rPr>
        <w:rFonts w:ascii="Wingdings" w:hAnsi="Wingdings" w:hint="default"/>
      </w:rPr>
    </w:lvl>
  </w:abstractNum>
  <w:abstractNum w:abstractNumId="31" w15:restartNumberingAfterBreak="0">
    <w:nsid w:val="60737073"/>
    <w:multiLevelType w:val="hybridMultilevel"/>
    <w:tmpl w:val="FB9658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2EE1AFC"/>
    <w:multiLevelType w:val="multilevel"/>
    <w:tmpl w:val="D77EA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67C79B7"/>
    <w:multiLevelType w:val="hybridMultilevel"/>
    <w:tmpl w:val="E594ED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9E1660"/>
    <w:multiLevelType w:val="hybridMultilevel"/>
    <w:tmpl w:val="FFFFFFFF"/>
    <w:lvl w:ilvl="0" w:tplc="36FCC356">
      <w:start w:val="1"/>
      <w:numFmt w:val="bullet"/>
      <w:lvlText w:val=""/>
      <w:lvlJc w:val="left"/>
      <w:pPr>
        <w:ind w:left="720" w:hanging="360"/>
      </w:pPr>
      <w:rPr>
        <w:rFonts w:ascii="Symbol" w:hAnsi="Symbol" w:hint="default"/>
      </w:rPr>
    </w:lvl>
    <w:lvl w:ilvl="1" w:tplc="38CC4DA2">
      <w:start w:val="1"/>
      <w:numFmt w:val="bullet"/>
      <w:lvlText w:val="o"/>
      <w:lvlJc w:val="left"/>
      <w:pPr>
        <w:ind w:left="1440" w:hanging="360"/>
      </w:pPr>
      <w:rPr>
        <w:rFonts w:ascii="Courier New" w:hAnsi="Courier New" w:hint="default"/>
      </w:rPr>
    </w:lvl>
    <w:lvl w:ilvl="2" w:tplc="D2CEE24A">
      <w:start w:val="1"/>
      <w:numFmt w:val="bullet"/>
      <w:lvlText w:val=""/>
      <w:lvlJc w:val="left"/>
      <w:pPr>
        <w:ind w:left="2160" w:hanging="360"/>
      </w:pPr>
      <w:rPr>
        <w:rFonts w:ascii="Wingdings" w:hAnsi="Wingdings" w:hint="default"/>
      </w:rPr>
    </w:lvl>
    <w:lvl w:ilvl="3" w:tplc="D67E6180">
      <w:start w:val="1"/>
      <w:numFmt w:val="bullet"/>
      <w:lvlText w:val=""/>
      <w:lvlJc w:val="left"/>
      <w:pPr>
        <w:ind w:left="2880" w:hanging="360"/>
      </w:pPr>
      <w:rPr>
        <w:rFonts w:ascii="Symbol" w:hAnsi="Symbol" w:hint="default"/>
      </w:rPr>
    </w:lvl>
    <w:lvl w:ilvl="4" w:tplc="087AA49A">
      <w:start w:val="1"/>
      <w:numFmt w:val="bullet"/>
      <w:lvlText w:val="o"/>
      <w:lvlJc w:val="left"/>
      <w:pPr>
        <w:ind w:left="3600" w:hanging="360"/>
      </w:pPr>
      <w:rPr>
        <w:rFonts w:ascii="Courier New" w:hAnsi="Courier New" w:hint="default"/>
      </w:rPr>
    </w:lvl>
    <w:lvl w:ilvl="5" w:tplc="425E826A">
      <w:start w:val="1"/>
      <w:numFmt w:val="bullet"/>
      <w:lvlText w:val=""/>
      <w:lvlJc w:val="left"/>
      <w:pPr>
        <w:ind w:left="4320" w:hanging="360"/>
      </w:pPr>
      <w:rPr>
        <w:rFonts w:ascii="Wingdings" w:hAnsi="Wingdings" w:hint="default"/>
      </w:rPr>
    </w:lvl>
    <w:lvl w:ilvl="6" w:tplc="C5F27E58">
      <w:start w:val="1"/>
      <w:numFmt w:val="bullet"/>
      <w:lvlText w:val=""/>
      <w:lvlJc w:val="left"/>
      <w:pPr>
        <w:ind w:left="5040" w:hanging="360"/>
      </w:pPr>
      <w:rPr>
        <w:rFonts w:ascii="Symbol" w:hAnsi="Symbol" w:hint="default"/>
      </w:rPr>
    </w:lvl>
    <w:lvl w:ilvl="7" w:tplc="5DE8E7BC">
      <w:start w:val="1"/>
      <w:numFmt w:val="bullet"/>
      <w:lvlText w:val="o"/>
      <w:lvlJc w:val="left"/>
      <w:pPr>
        <w:ind w:left="5760" w:hanging="360"/>
      </w:pPr>
      <w:rPr>
        <w:rFonts w:ascii="Courier New" w:hAnsi="Courier New" w:hint="default"/>
      </w:rPr>
    </w:lvl>
    <w:lvl w:ilvl="8" w:tplc="940C0714">
      <w:start w:val="1"/>
      <w:numFmt w:val="bullet"/>
      <w:lvlText w:val=""/>
      <w:lvlJc w:val="left"/>
      <w:pPr>
        <w:ind w:left="6480" w:hanging="360"/>
      </w:pPr>
      <w:rPr>
        <w:rFonts w:ascii="Wingdings" w:hAnsi="Wingdings" w:hint="default"/>
      </w:rPr>
    </w:lvl>
  </w:abstractNum>
  <w:abstractNum w:abstractNumId="35" w15:restartNumberingAfterBreak="0">
    <w:nsid w:val="711ADC81"/>
    <w:multiLevelType w:val="hybridMultilevel"/>
    <w:tmpl w:val="FFFFFFFF"/>
    <w:lvl w:ilvl="0" w:tplc="F7CCE906">
      <w:start w:val="1"/>
      <w:numFmt w:val="bullet"/>
      <w:lvlText w:val=""/>
      <w:lvlJc w:val="left"/>
      <w:pPr>
        <w:ind w:left="720" w:hanging="360"/>
      </w:pPr>
      <w:rPr>
        <w:rFonts w:ascii="Symbol" w:hAnsi="Symbol" w:hint="default"/>
      </w:rPr>
    </w:lvl>
    <w:lvl w:ilvl="1" w:tplc="39607D2E">
      <w:start w:val="1"/>
      <w:numFmt w:val="bullet"/>
      <w:lvlText w:val="o"/>
      <w:lvlJc w:val="left"/>
      <w:pPr>
        <w:ind w:left="1440" w:hanging="360"/>
      </w:pPr>
      <w:rPr>
        <w:rFonts w:ascii="Courier New" w:hAnsi="Courier New" w:hint="default"/>
      </w:rPr>
    </w:lvl>
    <w:lvl w:ilvl="2" w:tplc="AE1A8714">
      <w:start w:val="1"/>
      <w:numFmt w:val="bullet"/>
      <w:lvlText w:val=""/>
      <w:lvlJc w:val="left"/>
      <w:pPr>
        <w:ind w:left="2160" w:hanging="360"/>
      </w:pPr>
      <w:rPr>
        <w:rFonts w:ascii="Wingdings" w:hAnsi="Wingdings" w:hint="default"/>
      </w:rPr>
    </w:lvl>
    <w:lvl w:ilvl="3" w:tplc="77AC8BE0">
      <w:start w:val="1"/>
      <w:numFmt w:val="bullet"/>
      <w:lvlText w:val=""/>
      <w:lvlJc w:val="left"/>
      <w:pPr>
        <w:ind w:left="2880" w:hanging="360"/>
      </w:pPr>
      <w:rPr>
        <w:rFonts w:ascii="Symbol" w:hAnsi="Symbol" w:hint="default"/>
      </w:rPr>
    </w:lvl>
    <w:lvl w:ilvl="4" w:tplc="A7F83D8A">
      <w:start w:val="1"/>
      <w:numFmt w:val="bullet"/>
      <w:lvlText w:val="o"/>
      <w:lvlJc w:val="left"/>
      <w:pPr>
        <w:ind w:left="3600" w:hanging="360"/>
      </w:pPr>
      <w:rPr>
        <w:rFonts w:ascii="Courier New" w:hAnsi="Courier New" w:hint="default"/>
      </w:rPr>
    </w:lvl>
    <w:lvl w:ilvl="5" w:tplc="2CAC12CE">
      <w:start w:val="1"/>
      <w:numFmt w:val="bullet"/>
      <w:lvlText w:val=""/>
      <w:lvlJc w:val="left"/>
      <w:pPr>
        <w:ind w:left="4320" w:hanging="360"/>
      </w:pPr>
      <w:rPr>
        <w:rFonts w:ascii="Wingdings" w:hAnsi="Wingdings" w:hint="default"/>
      </w:rPr>
    </w:lvl>
    <w:lvl w:ilvl="6" w:tplc="EB1AC420">
      <w:start w:val="1"/>
      <w:numFmt w:val="bullet"/>
      <w:lvlText w:val=""/>
      <w:lvlJc w:val="left"/>
      <w:pPr>
        <w:ind w:left="5040" w:hanging="360"/>
      </w:pPr>
      <w:rPr>
        <w:rFonts w:ascii="Symbol" w:hAnsi="Symbol" w:hint="default"/>
      </w:rPr>
    </w:lvl>
    <w:lvl w:ilvl="7" w:tplc="9D9E410C">
      <w:start w:val="1"/>
      <w:numFmt w:val="bullet"/>
      <w:lvlText w:val="o"/>
      <w:lvlJc w:val="left"/>
      <w:pPr>
        <w:ind w:left="5760" w:hanging="360"/>
      </w:pPr>
      <w:rPr>
        <w:rFonts w:ascii="Courier New" w:hAnsi="Courier New" w:hint="default"/>
      </w:rPr>
    </w:lvl>
    <w:lvl w:ilvl="8" w:tplc="F99C6ACA">
      <w:start w:val="1"/>
      <w:numFmt w:val="bullet"/>
      <w:lvlText w:val=""/>
      <w:lvlJc w:val="left"/>
      <w:pPr>
        <w:ind w:left="6480" w:hanging="360"/>
      </w:pPr>
      <w:rPr>
        <w:rFonts w:ascii="Wingdings" w:hAnsi="Wingdings" w:hint="default"/>
      </w:rPr>
    </w:lvl>
  </w:abstractNum>
  <w:abstractNum w:abstractNumId="36" w15:restartNumberingAfterBreak="0">
    <w:nsid w:val="72E1631D"/>
    <w:multiLevelType w:val="multilevel"/>
    <w:tmpl w:val="31D08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455A00"/>
    <w:multiLevelType w:val="hybridMultilevel"/>
    <w:tmpl w:val="E5E04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A66DC2"/>
    <w:multiLevelType w:val="hybridMultilevel"/>
    <w:tmpl w:val="FFFFFFFF"/>
    <w:lvl w:ilvl="0" w:tplc="6CB86856">
      <w:start w:val="1"/>
      <w:numFmt w:val="lowerLetter"/>
      <w:lvlText w:val="%1."/>
      <w:lvlJc w:val="left"/>
      <w:pPr>
        <w:ind w:left="720" w:hanging="360"/>
      </w:pPr>
    </w:lvl>
    <w:lvl w:ilvl="1" w:tplc="2B34B9FC">
      <w:start w:val="1"/>
      <w:numFmt w:val="lowerLetter"/>
      <w:lvlText w:val="%2."/>
      <w:lvlJc w:val="left"/>
      <w:pPr>
        <w:ind w:left="1440" w:hanging="360"/>
      </w:pPr>
    </w:lvl>
    <w:lvl w:ilvl="2" w:tplc="A8E253F2">
      <w:start w:val="1"/>
      <w:numFmt w:val="lowerRoman"/>
      <w:lvlText w:val="%3."/>
      <w:lvlJc w:val="right"/>
      <w:pPr>
        <w:ind w:left="2160" w:hanging="180"/>
      </w:pPr>
    </w:lvl>
    <w:lvl w:ilvl="3" w:tplc="059A37B4">
      <w:start w:val="1"/>
      <w:numFmt w:val="decimal"/>
      <w:lvlText w:val="%4."/>
      <w:lvlJc w:val="left"/>
      <w:pPr>
        <w:ind w:left="2880" w:hanging="360"/>
      </w:pPr>
    </w:lvl>
    <w:lvl w:ilvl="4" w:tplc="4972076C">
      <w:start w:val="1"/>
      <w:numFmt w:val="lowerLetter"/>
      <w:lvlText w:val="%5."/>
      <w:lvlJc w:val="left"/>
      <w:pPr>
        <w:ind w:left="3600" w:hanging="360"/>
      </w:pPr>
    </w:lvl>
    <w:lvl w:ilvl="5" w:tplc="12CA38B4">
      <w:start w:val="1"/>
      <w:numFmt w:val="lowerRoman"/>
      <w:lvlText w:val="%6."/>
      <w:lvlJc w:val="right"/>
      <w:pPr>
        <w:ind w:left="4320" w:hanging="180"/>
      </w:pPr>
    </w:lvl>
    <w:lvl w:ilvl="6" w:tplc="D9AC1F5C">
      <w:start w:val="1"/>
      <w:numFmt w:val="decimal"/>
      <w:lvlText w:val="%7."/>
      <w:lvlJc w:val="left"/>
      <w:pPr>
        <w:ind w:left="5040" w:hanging="360"/>
      </w:pPr>
    </w:lvl>
    <w:lvl w:ilvl="7" w:tplc="9854533C">
      <w:start w:val="1"/>
      <w:numFmt w:val="lowerLetter"/>
      <w:lvlText w:val="%8."/>
      <w:lvlJc w:val="left"/>
      <w:pPr>
        <w:ind w:left="5760" w:hanging="360"/>
      </w:pPr>
    </w:lvl>
    <w:lvl w:ilvl="8" w:tplc="937EBA3C">
      <w:start w:val="1"/>
      <w:numFmt w:val="lowerRoman"/>
      <w:lvlText w:val="%9."/>
      <w:lvlJc w:val="right"/>
      <w:pPr>
        <w:ind w:left="6480" w:hanging="180"/>
      </w:pPr>
    </w:lvl>
  </w:abstractNum>
  <w:abstractNum w:abstractNumId="39" w15:restartNumberingAfterBreak="0">
    <w:nsid w:val="7A4BE108"/>
    <w:multiLevelType w:val="hybridMultilevel"/>
    <w:tmpl w:val="FFFFFFFF"/>
    <w:lvl w:ilvl="0" w:tplc="16B6BD4E">
      <w:start w:val="1"/>
      <w:numFmt w:val="bullet"/>
      <w:lvlText w:val=""/>
      <w:lvlJc w:val="left"/>
      <w:pPr>
        <w:ind w:left="720" w:hanging="360"/>
      </w:pPr>
      <w:rPr>
        <w:rFonts w:ascii="Symbol" w:hAnsi="Symbol" w:hint="default"/>
      </w:rPr>
    </w:lvl>
    <w:lvl w:ilvl="1" w:tplc="D5D25E9E">
      <w:start w:val="1"/>
      <w:numFmt w:val="bullet"/>
      <w:lvlText w:val="o"/>
      <w:lvlJc w:val="left"/>
      <w:pPr>
        <w:ind w:left="1440" w:hanging="360"/>
      </w:pPr>
      <w:rPr>
        <w:rFonts w:ascii="Courier New" w:hAnsi="Courier New" w:hint="default"/>
      </w:rPr>
    </w:lvl>
    <w:lvl w:ilvl="2" w:tplc="36AAA654">
      <w:start w:val="1"/>
      <w:numFmt w:val="bullet"/>
      <w:lvlText w:val=""/>
      <w:lvlJc w:val="left"/>
      <w:pPr>
        <w:ind w:left="2160" w:hanging="360"/>
      </w:pPr>
      <w:rPr>
        <w:rFonts w:ascii="Wingdings" w:hAnsi="Wingdings" w:hint="default"/>
      </w:rPr>
    </w:lvl>
    <w:lvl w:ilvl="3" w:tplc="98B6129A">
      <w:start w:val="1"/>
      <w:numFmt w:val="bullet"/>
      <w:lvlText w:val=""/>
      <w:lvlJc w:val="left"/>
      <w:pPr>
        <w:ind w:left="2880" w:hanging="360"/>
      </w:pPr>
      <w:rPr>
        <w:rFonts w:ascii="Symbol" w:hAnsi="Symbol" w:hint="default"/>
      </w:rPr>
    </w:lvl>
    <w:lvl w:ilvl="4" w:tplc="07DA71E6">
      <w:start w:val="1"/>
      <w:numFmt w:val="bullet"/>
      <w:lvlText w:val="-"/>
      <w:lvlJc w:val="left"/>
      <w:pPr>
        <w:ind w:left="3600" w:hanging="360"/>
      </w:pPr>
      <w:rPr>
        <w:rFonts w:ascii="Symbol" w:hAnsi="Symbol" w:hint="default"/>
      </w:rPr>
    </w:lvl>
    <w:lvl w:ilvl="5" w:tplc="009CC6C2">
      <w:start w:val="1"/>
      <w:numFmt w:val="bullet"/>
      <w:lvlText w:val=""/>
      <w:lvlJc w:val="left"/>
      <w:pPr>
        <w:ind w:left="4320" w:hanging="360"/>
      </w:pPr>
      <w:rPr>
        <w:rFonts w:ascii="Wingdings" w:hAnsi="Wingdings" w:hint="default"/>
      </w:rPr>
    </w:lvl>
    <w:lvl w:ilvl="6" w:tplc="94448FD6">
      <w:start w:val="1"/>
      <w:numFmt w:val="bullet"/>
      <w:lvlText w:val=""/>
      <w:lvlJc w:val="left"/>
      <w:pPr>
        <w:ind w:left="5040" w:hanging="360"/>
      </w:pPr>
      <w:rPr>
        <w:rFonts w:ascii="Symbol" w:hAnsi="Symbol" w:hint="default"/>
      </w:rPr>
    </w:lvl>
    <w:lvl w:ilvl="7" w:tplc="9B8858EA">
      <w:start w:val="1"/>
      <w:numFmt w:val="bullet"/>
      <w:lvlText w:val="o"/>
      <w:lvlJc w:val="left"/>
      <w:pPr>
        <w:ind w:left="5760" w:hanging="360"/>
      </w:pPr>
      <w:rPr>
        <w:rFonts w:ascii="Courier New" w:hAnsi="Courier New" w:hint="default"/>
      </w:rPr>
    </w:lvl>
    <w:lvl w:ilvl="8" w:tplc="81F057B2">
      <w:start w:val="1"/>
      <w:numFmt w:val="bullet"/>
      <w:lvlText w:val=""/>
      <w:lvlJc w:val="left"/>
      <w:pPr>
        <w:ind w:left="6480" w:hanging="360"/>
      </w:pPr>
      <w:rPr>
        <w:rFonts w:ascii="Wingdings" w:hAnsi="Wingdings" w:hint="default"/>
      </w:rPr>
    </w:lvl>
  </w:abstractNum>
  <w:abstractNum w:abstractNumId="40" w15:restartNumberingAfterBreak="0">
    <w:nsid w:val="7BCA55AB"/>
    <w:multiLevelType w:val="multilevel"/>
    <w:tmpl w:val="DC846D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C0B7D6C"/>
    <w:multiLevelType w:val="hybridMultilevel"/>
    <w:tmpl w:val="BBE00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1FED56"/>
    <w:multiLevelType w:val="hybridMultilevel"/>
    <w:tmpl w:val="FFFFFFFF"/>
    <w:lvl w:ilvl="0" w:tplc="A8C2A7F0">
      <w:start w:val="1"/>
      <w:numFmt w:val="bullet"/>
      <w:lvlText w:val=""/>
      <w:lvlJc w:val="left"/>
      <w:pPr>
        <w:ind w:left="720" w:hanging="360"/>
      </w:pPr>
      <w:rPr>
        <w:rFonts w:ascii="Symbol" w:hAnsi="Symbol" w:hint="default"/>
      </w:rPr>
    </w:lvl>
    <w:lvl w:ilvl="1" w:tplc="10EA2B02">
      <w:start w:val="1"/>
      <w:numFmt w:val="bullet"/>
      <w:lvlText w:val="o"/>
      <w:lvlJc w:val="left"/>
      <w:pPr>
        <w:ind w:left="1440" w:hanging="360"/>
      </w:pPr>
      <w:rPr>
        <w:rFonts w:ascii="Courier New" w:hAnsi="Courier New" w:hint="default"/>
      </w:rPr>
    </w:lvl>
    <w:lvl w:ilvl="2" w:tplc="5D5E5B52">
      <w:start w:val="1"/>
      <w:numFmt w:val="bullet"/>
      <w:lvlText w:val=""/>
      <w:lvlJc w:val="left"/>
      <w:pPr>
        <w:ind w:left="2160" w:hanging="360"/>
      </w:pPr>
      <w:rPr>
        <w:rFonts w:ascii="Wingdings" w:hAnsi="Wingdings" w:hint="default"/>
      </w:rPr>
    </w:lvl>
    <w:lvl w:ilvl="3" w:tplc="BD02A85C">
      <w:start w:val="1"/>
      <w:numFmt w:val="bullet"/>
      <w:lvlText w:val=""/>
      <w:lvlJc w:val="left"/>
      <w:pPr>
        <w:ind w:left="2880" w:hanging="360"/>
      </w:pPr>
      <w:rPr>
        <w:rFonts w:ascii="Symbol" w:hAnsi="Symbol" w:hint="default"/>
      </w:rPr>
    </w:lvl>
    <w:lvl w:ilvl="4" w:tplc="71DA431C">
      <w:start w:val="1"/>
      <w:numFmt w:val="bullet"/>
      <w:lvlText w:val="o"/>
      <w:lvlJc w:val="left"/>
      <w:pPr>
        <w:ind w:left="3600" w:hanging="360"/>
      </w:pPr>
      <w:rPr>
        <w:rFonts w:ascii="Courier New" w:hAnsi="Courier New" w:hint="default"/>
      </w:rPr>
    </w:lvl>
    <w:lvl w:ilvl="5" w:tplc="FB62A30A">
      <w:start w:val="1"/>
      <w:numFmt w:val="bullet"/>
      <w:lvlText w:val=""/>
      <w:lvlJc w:val="left"/>
      <w:pPr>
        <w:ind w:left="4320" w:hanging="360"/>
      </w:pPr>
      <w:rPr>
        <w:rFonts w:ascii="Wingdings" w:hAnsi="Wingdings" w:hint="default"/>
      </w:rPr>
    </w:lvl>
    <w:lvl w:ilvl="6" w:tplc="4AF02904">
      <w:start w:val="1"/>
      <w:numFmt w:val="bullet"/>
      <w:lvlText w:val=""/>
      <w:lvlJc w:val="left"/>
      <w:pPr>
        <w:ind w:left="5040" w:hanging="360"/>
      </w:pPr>
      <w:rPr>
        <w:rFonts w:ascii="Symbol" w:hAnsi="Symbol" w:hint="default"/>
      </w:rPr>
    </w:lvl>
    <w:lvl w:ilvl="7" w:tplc="C6648A9A">
      <w:start w:val="1"/>
      <w:numFmt w:val="bullet"/>
      <w:lvlText w:val="o"/>
      <w:lvlJc w:val="left"/>
      <w:pPr>
        <w:ind w:left="5760" w:hanging="360"/>
      </w:pPr>
      <w:rPr>
        <w:rFonts w:ascii="Courier New" w:hAnsi="Courier New" w:hint="default"/>
      </w:rPr>
    </w:lvl>
    <w:lvl w:ilvl="8" w:tplc="A7A88A72">
      <w:start w:val="1"/>
      <w:numFmt w:val="bullet"/>
      <w:lvlText w:val=""/>
      <w:lvlJc w:val="left"/>
      <w:pPr>
        <w:ind w:left="6480" w:hanging="360"/>
      </w:pPr>
      <w:rPr>
        <w:rFonts w:ascii="Wingdings" w:hAnsi="Wingdings" w:hint="default"/>
      </w:rPr>
    </w:lvl>
  </w:abstractNum>
  <w:num w:numId="1" w16cid:durableId="287857799">
    <w:abstractNumId w:val="1"/>
  </w:num>
  <w:num w:numId="2" w16cid:durableId="596181442">
    <w:abstractNumId w:val="12"/>
  </w:num>
  <w:num w:numId="3" w16cid:durableId="1278827350">
    <w:abstractNumId w:val="17"/>
  </w:num>
  <w:num w:numId="4" w16cid:durableId="1054087593">
    <w:abstractNumId w:val="10"/>
  </w:num>
  <w:num w:numId="5" w16cid:durableId="1664628667">
    <w:abstractNumId w:val="40"/>
  </w:num>
  <w:num w:numId="6" w16cid:durableId="739868572">
    <w:abstractNumId w:val="28"/>
  </w:num>
  <w:num w:numId="7" w16cid:durableId="2028865358">
    <w:abstractNumId w:val="4"/>
  </w:num>
  <w:num w:numId="8" w16cid:durableId="1980721446">
    <w:abstractNumId w:val="31"/>
  </w:num>
  <w:num w:numId="9" w16cid:durableId="720439454">
    <w:abstractNumId w:val="37"/>
  </w:num>
  <w:num w:numId="10" w16cid:durableId="256713341">
    <w:abstractNumId w:val="20"/>
  </w:num>
  <w:num w:numId="11" w16cid:durableId="342753969">
    <w:abstractNumId w:val="13"/>
  </w:num>
  <w:num w:numId="12" w16cid:durableId="228270628">
    <w:abstractNumId w:val="41"/>
  </w:num>
  <w:num w:numId="13" w16cid:durableId="943851397">
    <w:abstractNumId w:val="27"/>
  </w:num>
  <w:num w:numId="14" w16cid:durableId="1697997666">
    <w:abstractNumId w:val="24"/>
  </w:num>
  <w:num w:numId="15" w16cid:durableId="757751832">
    <w:abstractNumId w:val="19"/>
  </w:num>
  <w:num w:numId="16" w16cid:durableId="328219471">
    <w:abstractNumId w:val="8"/>
  </w:num>
  <w:num w:numId="17" w16cid:durableId="1534149041">
    <w:abstractNumId w:val="0"/>
  </w:num>
  <w:num w:numId="18" w16cid:durableId="1817642977">
    <w:abstractNumId w:val="36"/>
  </w:num>
  <w:num w:numId="19" w16cid:durableId="1117289346">
    <w:abstractNumId w:val="32"/>
  </w:num>
  <w:num w:numId="20" w16cid:durableId="976689963">
    <w:abstractNumId w:val="29"/>
  </w:num>
  <w:num w:numId="21" w16cid:durableId="1811435761">
    <w:abstractNumId w:val="33"/>
  </w:num>
  <w:num w:numId="22" w16cid:durableId="737559692">
    <w:abstractNumId w:val="38"/>
  </w:num>
  <w:num w:numId="23" w16cid:durableId="2066179522">
    <w:abstractNumId w:val="26"/>
  </w:num>
  <w:num w:numId="24" w16cid:durableId="348456805">
    <w:abstractNumId w:val="21"/>
  </w:num>
  <w:num w:numId="25" w16cid:durableId="1575699245">
    <w:abstractNumId w:val="6"/>
  </w:num>
  <w:num w:numId="26" w16cid:durableId="1341196458">
    <w:abstractNumId w:val="25"/>
  </w:num>
  <w:num w:numId="27" w16cid:durableId="576938241">
    <w:abstractNumId w:val="11"/>
  </w:num>
  <w:num w:numId="28" w16cid:durableId="95633953">
    <w:abstractNumId w:val="39"/>
  </w:num>
  <w:num w:numId="29" w16cid:durableId="1346785639">
    <w:abstractNumId w:val="5"/>
  </w:num>
  <w:num w:numId="30" w16cid:durableId="11223903">
    <w:abstractNumId w:val="30"/>
  </w:num>
  <w:num w:numId="31" w16cid:durableId="2027244733">
    <w:abstractNumId w:val="15"/>
  </w:num>
  <w:num w:numId="32" w16cid:durableId="392968425">
    <w:abstractNumId w:val="22"/>
  </w:num>
  <w:num w:numId="33" w16cid:durableId="1465198225">
    <w:abstractNumId w:val="2"/>
  </w:num>
  <w:num w:numId="34" w16cid:durableId="389034996">
    <w:abstractNumId w:val="16"/>
  </w:num>
  <w:num w:numId="35" w16cid:durableId="863133553">
    <w:abstractNumId w:val="7"/>
  </w:num>
  <w:num w:numId="36" w16cid:durableId="561864926">
    <w:abstractNumId w:val="23"/>
  </w:num>
  <w:num w:numId="37" w16cid:durableId="1111246075">
    <w:abstractNumId w:val="3"/>
  </w:num>
  <w:num w:numId="38" w16cid:durableId="476075827">
    <w:abstractNumId w:val="42"/>
  </w:num>
  <w:num w:numId="39" w16cid:durableId="1567062009">
    <w:abstractNumId w:val="35"/>
  </w:num>
  <w:num w:numId="40" w16cid:durableId="1358313989">
    <w:abstractNumId w:val="9"/>
  </w:num>
  <w:num w:numId="41" w16cid:durableId="806701476">
    <w:abstractNumId w:val="34"/>
  </w:num>
  <w:num w:numId="42" w16cid:durableId="318194310">
    <w:abstractNumId w:val="14"/>
  </w:num>
  <w:num w:numId="43" w16cid:durableId="1634094147">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862"/>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435B"/>
    <w:rsid w:val="000005EE"/>
    <w:rsid w:val="00000902"/>
    <w:rsid w:val="0000235F"/>
    <w:rsid w:val="00003C94"/>
    <w:rsid w:val="000062FF"/>
    <w:rsid w:val="0000755A"/>
    <w:rsid w:val="00011A2D"/>
    <w:rsid w:val="00012DA8"/>
    <w:rsid w:val="00015911"/>
    <w:rsid w:val="00017230"/>
    <w:rsid w:val="00020469"/>
    <w:rsid w:val="00020A75"/>
    <w:rsid w:val="000211A8"/>
    <w:rsid w:val="000224F8"/>
    <w:rsid w:val="000251C3"/>
    <w:rsid w:val="0002692D"/>
    <w:rsid w:val="00027396"/>
    <w:rsid w:val="00030E85"/>
    <w:rsid w:val="00031170"/>
    <w:rsid w:val="000329F6"/>
    <w:rsid w:val="00032F05"/>
    <w:rsid w:val="000333AE"/>
    <w:rsid w:val="00033BC0"/>
    <w:rsid w:val="00036CE6"/>
    <w:rsid w:val="00037EA3"/>
    <w:rsid w:val="0004059C"/>
    <w:rsid w:val="000436E8"/>
    <w:rsid w:val="00045575"/>
    <w:rsid w:val="00050268"/>
    <w:rsid w:val="00050738"/>
    <w:rsid w:val="000516FA"/>
    <w:rsid w:val="00051CAC"/>
    <w:rsid w:val="0005209B"/>
    <w:rsid w:val="0006449E"/>
    <w:rsid w:val="00066E82"/>
    <w:rsid w:val="000709DA"/>
    <w:rsid w:val="0007177D"/>
    <w:rsid w:val="00072AE4"/>
    <w:rsid w:val="00077FFA"/>
    <w:rsid w:val="0008099E"/>
    <w:rsid w:val="00082A77"/>
    <w:rsid w:val="000846B1"/>
    <w:rsid w:val="00085600"/>
    <w:rsid w:val="00086FD0"/>
    <w:rsid w:val="0009008B"/>
    <w:rsid w:val="000912AB"/>
    <w:rsid w:val="00093130"/>
    <w:rsid w:val="00093904"/>
    <w:rsid w:val="00096422"/>
    <w:rsid w:val="000970F5"/>
    <w:rsid w:val="000A0A97"/>
    <w:rsid w:val="000A11F8"/>
    <w:rsid w:val="000A220D"/>
    <w:rsid w:val="000A3949"/>
    <w:rsid w:val="000A3BCD"/>
    <w:rsid w:val="000A4211"/>
    <w:rsid w:val="000A4E81"/>
    <w:rsid w:val="000A6D0D"/>
    <w:rsid w:val="000A749A"/>
    <w:rsid w:val="000A76F8"/>
    <w:rsid w:val="000B0EBC"/>
    <w:rsid w:val="000B1322"/>
    <w:rsid w:val="000B1782"/>
    <w:rsid w:val="000B1842"/>
    <w:rsid w:val="000B5603"/>
    <w:rsid w:val="000C0038"/>
    <w:rsid w:val="000C16A4"/>
    <w:rsid w:val="000C7179"/>
    <w:rsid w:val="000D049E"/>
    <w:rsid w:val="000D4270"/>
    <w:rsid w:val="000D5C96"/>
    <w:rsid w:val="000D6F7B"/>
    <w:rsid w:val="000D78F5"/>
    <w:rsid w:val="000D7AF5"/>
    <w:rsid w:val="000E1000"/>
    <w:rsid w:val="000E12DD"/>
    <w:rsid w:val="000E45BD"/>
    <w:rsid w:val="000F12BD"/>
    <w:rsid w:val="000F1E21"/>
    <w:rsid w:val="000F2A63"/>
    <w:rsid w:val="000F2BD9"/>
    <w:rsid w:val="000F4BAD"/>
    <w:rsid w:val="000F4DDD"/>
    <w:rsid w:val="000F523E"/>
    <w:rsid w:val="000F62AB"/>
    <w:rsid w:val="000F6648"/>
    <w:rsid w:val="000F6A0E"/>
    <w:rsid w:val="000F7160"/>
    <w:rsid w:val="00100160"/>
    <w:rsid w:val="00103880"/>
    <w:rsid w:val="00105339"/>
    <w:rsid w:val="0010726A"/>
    <w:rsid w:val="00110503"/>
    <w:rsid w:val="00111FCC"/>
    <w:rsid w:val="0011583B"/>
    <w:rsid w:val="001168E3"/>
    <w:rsid w:val="00117181"/>
    <w:rsid w:val="00117207"/>
    <w:rsid w:val="00117FE3"/>
    <w:rsid w:val="00120689"/>
    <w:rsid w:val="0012183A"/>
    <w:rsid w:val="00122619"/>
    <w:rsid w:val="001226D1"/>
    <w:rsid w:val="00122859"/>
    <w:rsid w:val="00123FCF"/>
    <w:rsid w:val="00125C6F"/>
    <w:rsid w:val="00126124"/>
    <w:rsid w:val="00126AAF"/>
    <w:rsid w:val="00126AE9"/>
    <w:rsid w:val="00126BE7"/>
    <w:rsid w:val="00126D53"/>
    <w:rsid w:val="00140A5F"/>
    <w:rsid w:val="00143223"/>
    <w:rsid w:val="00143378"/>
    <w:rsid w:val="00143382"/>
    <w:rsid w:val="00143B55"/>
    <w:rsid w:val="00146567"/>
    <w:rsid w:val="001479FF"/>
    <w:rsid w:val="0015182F"/>
    <w:rsid w:val="0015358C"/>
    <w:rsid w:val="001546F4"/>
    <w:rsid w:val="00156D23"/>
    <w:rsid w:val="00157253"/>
    <w:rsid w:val="00157A3C"/>
    <w:rsid w:val="00161BC4"/>
    <w:rsid w:val="00161ED1"/>
    <w:rsid w:val="001655A8"/>
    <w:rsid w:val="001709C3"/>
    <w:rsid w:val="00172B8C"/>
    <w:rsid w:val="00172D01"/>
    <w:rsid w:val="00174683"/>
    <w:rsid w:val="00174D7F"/>
    <w:rsid w:val="00174E8B"/>
    <w:rsid w:val="001750FA"/>
    <w:rsid w:val="001757C9"/>
    <w:rsid w:val="001761D7"/>
    <w:rsid w:val="00180075"/>
    <w:rsid w:val="001803B7"/>
    <w:rsid w:val="00180D19"/>
    <w:rsid w:val="00181211"/>
    <w:rsid w:val="00182B51"/>
    <w:rsid w:val="001869DD"/>
    <w:rsid w:val="00187B35"/>
    <w:rsid w:val="0019150A"/>
    <w:rsid w:val="001928D6"/>
    <w:rsid w:val="00197430"/>
    <w:rsid w:val="001A3BCD"/>
    <w:rsid w:val="001A4348"/>
    <w:rsid w:val="001A4CCB"/>
    <w:rsid w:val="001A58D3"/>
    <w:rsid w:val="001B2246"/>
    <w:rsid w:val="001B44B8"/>
    <w:rsid w:val="001C1137"/>
    <w:rsid w:val="001C5DDE"/>
    <w:rsid w:val="001D0036"/>
    <w:rsid w:val="001D2444"/>
    <w:rsid w:val="001D55CD"/>
    <w:rsid w:val="001D6B5E"/>
    <w:rsid w:val="001D7815"/>
    <w:rsid w:val="001D7B43"/>
    <w:rsid w:val="001E00F4"/>
    <w:rsid w:val="001E0E4A"/>
    <w:rsid w:val="001E13C1"/>
    <w:rsid w:val="001E2F2E"/>
    <w:rsid w:val="001E43E1"/>
    <w:rsid w:val="001E459B"/>
    <w:rsid w:val="001E4ECE"/>
    <w:rsid w:val="001E5463"/>
    <w:rsid w:val="001E615F"/>
    <w:rsid w:val="001E712A"/>
    <w:rsid w:val="001E7869"/>
    <w:rsid w:val="001F2627"/>
    <w:rsid w:val="001F4E21"/>
    <w:rsid w:val="001F54A9"/>
    <w:rsid w:val="001F6A87"/>
    <w:rsid w:val="001F6C1B"/>
    <w:rsid w:val="00200354"/>
    <w:rsid w:val="0020059E"/>
    <w:rsid w:val="00202222"/>
    <w:rsid w:val="002037A5"/>
    <w:rsid w:val="00203CE9"/>
    <w:rsid w:val="0020488A"/>
    <w:rsid w:val="00204EF2"/>
    <w:rsid w:val="00206DAD"/>
    <w:rsid w:val="00210251"/>
    <w:rsid w:val="002132B0"/>
    <w:rsid w:val="002137BC"/>
    <w:rsid w:val="00214FF4"/>
    <w:rsid w:val="00217137"/>
    <w:rsid w:val="00217A84"/>
    <w:rsid w:val="002214F9"/>
    <w:rsid w:val="00225E59"/>
    <w:rsid w:val="00225E71"/>
    <w:rsid w:val="0022747B"/>
    <w:rsid w:val="00231F3A"/>
    <w:rsid w:val="002325E4"/>
    <w:rsid w:val="00233904"/>
    <w:rsid w:val="00234C14"/>
    <w:rsid w:val="00234F65"/>
    <w:rsid w:val="00235CD8"/>
    <w:rsid w:val="002402C6"/>
    <w:rsid w:val="00240394"/>
    <w:rsid w:val="00241E6B"/>
    <w:rsid w:val="0024216B"/>
    <w:rsid w:val="00242ABF"/>
    <w:rsid w:val="00242C20"/>
    <w:rsid w:val="002455CD"/>
    <w:rsid w:val="0024585D"/>
    <w:rsid w:val="002473E3"/>
    <w:rsid w:val="00247815"/>
    <w:rsid w:val="00251750"/>
    <w:rsid w:val="0025285B"/>
    <w:rsid w:val="00252AFC"/>
    <w:rsid w:val="00252FBB"/>
    <w:rsid w:val="00253829"/>
    <w:rsid w:val="00254024"/>
    <w:rsid w:val="00255383"/>
    <w:rsid w:val="002559BC"/>
    <w:rsid w:val="002561DA"/>
    <w:rsid w:val="00261498"/>
    <w:rsid w:val="00261F56"/>
    <w:rsid w:val="00261FE1"/>
    <w:rsid w:val="002622AA"/>
    <w:rsid w:val="00264BA7"/>
    <w:rsid w:val="002678F2"/>
    <w:rsid w:val="00267BDD"/>
    <w:rsid w:val="00270E3C"/>
    <w:rsid w:val="00274511"/>
    <w:rsid w:val="00274E00"/>
    <w:rsid w:val="00274E95"/>
    <w:rsid w:val="00275609"/>
    <w:rsid w:val="00275DD6"/>
    <w:rsid w:val="00276C13"/>
    <w:rsid w:val="002776C8"/>
    <w:rsid w:val="002818AD"/>
    <w:rsid w:val="002828BF"/>
    <w:rsid w:val="00283209"/>
    <w:rsid w:val="00285143"/>
    <w:rsid w:val="00285C2E"/>
    <w:rsid w:val="002869DA"/>
    <w:rsid w:val="002878E5"/>
    <w:rsid w:val="00287AB9"/>
    <w:rsid w:val="00290035"/>
    <w:rsid w:val="002947E2"/>
    <w:rsid w:val="002951BF"/>
    <w:rsid w:val="00295440"/>
    <w:rsid w:val="00295F6F"/>
    <w:rsid w:val="00297661"/>
    <w:rsid w:val="002979E0"/>
    <w:rsid w:val="002A0614"/>
    <w:rsid w:val="002A4FAC"/>
    <w:rsid w:val="002A5915"/>
    <w:rsid w:val="002A5C4C"/>
    <w:rsid w:val="002A797A"/>
    <w:rsid w:val="002A79E2"/>
    <w:rsid w:val="002B0A02"/>
    <w:rsid w:val="002B1A88"/>
    <w:rsid w:val="002B372C"/>
    <w:rsid w:val="002B66A6"/>
    <w:rsid w:val="002B68F9"/>
    <w:rsid w:val="002B71FF"/>
    <w:rsid w:val="002B75DF"/>
    <w:rsid w:val="002B765A"/>
    <w:rsid w:val="002B7E97"/>
    <w:rsid w:val="002C0D8D"/>
    <w:rsid w:val="002C10EC"/>
    <w:rsid w:val="002C249F"/>
    <w:rsid w:val="002C41A7"/>
    <w:rsid w:val="002C450C"/>
    <w:rsid w:val="002C5F04"/>
    <w:rsid w:val="002C672A"/>
    <w:rsid w:val="002C76D9"/>
    <w:rsid w:val="002C77F2"/>
    <w:rsid w:val="002D1F4C"/>
    <w:rsid w:val="002D3E74"/>
    <w:rsid w:val="002D54D3"/>
    <w:rsid w:val="002D5BB8"/>
    <w:rsid w:val="002D6E76"/>
    <w:rsid w:val="002D79D7"/>
    <w:rsid w:val="002E1B77"/>
    <w:rsid w:val="002E1FE0"/>
    <w:rsid w:val="002E5426"/>
    <w:rsid w:val="002E5A3C"/>
    <w:rsid w:val="002E7095"/>
    <w:rsid w:val="002E7427"/>
    <w:rsid w:val="002F206E"/>
    <w:rsid w:val="002F20D8"/>
    <w:rsid w:val="002F2512"/>
    <w:rsid w:val="002F35EC"/>
    <w:rsid w:val="002F37F7"/>
    <w:rsid w:val="002F4093"/>
    <w:rsid w:val="002F7AC3"/>
    <w:rsid w:val="00301C61"/>
    <w:rsid w:val="00302565"/>
    <w:rsid w:val="00303B34"/>
    <w:rsid w:val="00307D15"/>
    <w:rsid w:val="00311388"/>
    <w:rsid w:val="00311E1B"/>
    <w:rsid w:val="0031221B"/>
    <w:rsid w:val="00312B85"/>
    <w:rsid w:val="003130AD"/>
    <w:rsid w:val="003137D7"/>
    <w:rsid w:val="003138D9"/>
    <w:rsid w:val="00313EF5"/>
    <w:rsid w:val="00314795"/>
    <w:rsid w:val="00314E4C"/>
    <w:rsid w:val="00316BB6"/>
    <w:rsid w:val="00317F75"/>
    <w:rsid w:val="003238C4"/>
    <w:rsid w:val="003256E8"/>
    <w:rsid w:val="00325E0B"/>
    <w:rsid w:val="00326E3C"/>
    <w:rsid w:val="00332629"/>
    <w:rsid w:val="003329FE"/>
    <w:rsid w:val="003339B3"/>
    <w:rsid w:val="003359ED"/>
    <w:rsid w:val="00337D26"/>
    <w:rsid w:val="0034079B"/>
    <w:rsid w:val="003418DA"/>
    <w:rsid w:val="00341AC2"/>
    <w:rsid w:val="00342F2D"/>
    <w:rsid w:val="00343E65"/>
    <w:rsid w:val="0034503D"/>
    <w:rsid w:val="0034584C"/>
    <w:rsid w:val="003467B8"/>
    <w:rsid w:val="0035099D"/>
    <w:rsid w:val="00352E75"/>
    <w:rsid w:val="00353DF6"/>
    <w:rsid w:val="003558C8"/>
    <w:rsid w:val="00355977"/>
    <w:rsid w:val="00356E14"/>
    <w:rsid w:val="00357196"/>
    <w:rsid w:val="003630CA"/>
    <w:rsid w:val="00363268"/>
    <w:rsid w:val="003650A2"/>
    <w:rsid w:val="00365A51"/>
    <w:rsid w:val="00365E3D"/>
    <w:rsid w:val="00365F3A"/>
    <w:rsid w:val="00366B21"/>
    <w:rsid w:val="003736AC"/>
    <w:rsid w:val="00373F15"/>
    <w:rsid w:val="00374B39"/>
    <w:rsid w:val="00381DBB"/>
    <w:rsid w:val="00382028"/>
    <w:rsid w:val="003841BD"/>
    <w:rsid w:val="00385822"/>
    <w:rsid w:val="0038593E"/>
    <w:rsid w:val="00387361"/>
    <w:rsid w:val="003879C5"/>
    <w:rsid w:val="00390F64"/>
    <w:rsid w:val="0039133D"/>
    <w:rsid w:val="0039153F"/>
    <w:rsid w:val="003927A8"/>
    <w:rsid w:val="00392F9A"/>
    <w:rsid w:val="003930B7"/>
    <w:rsid w:val="00394400"/>
    <w:rsid w:val="00396740"/>
    <w:rsid w:val="00397865"/>
    <w:rsid w:val="003A0258"/>
    <w:rsid w:val="003A0ED8"/>
    <w:rsid w:val="003A155F"/>
    <w:rsid w:val="003A1BAE"/>
    <w:rsid w:val="003A2E2E"/>
    <w:rsid w:val="003B0FAA"/>
    <w:rsid w:val="003B1A9A"/>
    <w:rsid w:val="003B2E7F"/>
    <w:rsid w:val="003B57D5"/>
    <w:rsid w:val="003B5A32"/>
    <w:rsid w:val="003B6697"/>
    <w:rsid w:val="003C0D9C"/>
    <w:rsid w:val="003C3176"/>
    <w:rsid w:val="003C3472"/>
    <w:rsid w:val="003C75AB"/>
    <w:rsid w:val="003C772F"/>
    <w:rsid w:val="003D09CD"/>
    <w:rsid w:val="003D1B05"/>
    <w:rsid w:val="003D275B"/>
    <w:rsid w:val="003D2C53"/>
    <w:rsid w:val="003D2E53"/>
    <w:rsid w:val="003D3211"/>
    <w:rsid w:val="003D3E43"/>
    <w:rsid w:val="003D6568"/>
    <w:rsid w:val="003D7374"/>
    <w:rsid w:val="003D7CF9"/>
    <w:rsid w:val="003E0851"/>
    <w:rsid w:val="003E1D24"/>
    <w:rsid w:val="003E1F25"/>
    <w:rsid w:val="003E4028"/>
    <w:rsid w:val="003E51E9"/>
    <w:rsid w:val="003E526B"/>
    <w:rsid w:val="003E5D05"/>
    <w:rsid w:val="003E638F"/>
    <w:rsid w:val="003E6D25"/>
    <w:rsid w:val="003E790C"/>
    <w:rsid w:val="003E7C0C"/>
    <w:rsid w:val="003F1EC9"/>
    <w:rsid w:val="003F2A8A"/>
    <w:rsid w:val="003F3CDA"/>
    <w:rsid w:val="003F58B7"/>
    <w:rsid w:val="003F6956"/>
    <w:rsid w:val="003F7EFA"/>
    <w:rsid w:val="00405E99"/>
    <w:rsid w:val="00410123"/>
    <w:rsid w:val="00412EB4"/>
    <w:rsid w:val="00414355"/>
    <w:rsid w:val="004155C4"/>
    <w:rsid w:val="00417448"/>
    <w:rsid w:val="00417BDF"/>
    <w:rsid w:val="00420BC4"/>
    <w:rsid w:val="00422648"/>
    <w:rsid w:val="004232BD"/>
    <w:rsid w:val="00424006"/>
    <w:rsid w:val="00424243"/>
    <w:rsid w:val="00426151"/>
    <w:rsid w:val="00426459"/>
    <w:rsid w:val="00427D27"/>
    <w:rsid w:val="0043455F"/>
    <w:rsid w:val="00436158"/>
    <w:rsid w:val="00436511"/>
    <w:rsid w:val="00437514"/>
    <w:rsid w:val="00441258"/>
    <w:rsid w:val="00442F8E"/>
    <w:rsid w:val="0044478A"/>
    <w:rsid w:val="00445748"/>
    <w:rsid w:val="0044741E"/>
    <w:rsid w:val="00447ED6"/>
    <w:rsid w:val="00450736"/>
    <w:rsid w:val="00450F5C"/>
    <w:rsid w:val="00451885"/>
    <w:rsid w:val="00453864"/>
    <w:rsid w:val="00453E06"/>
    <w:rsid w:val="00454A82"/>
    <w:rsid w:val="00456AC9"/>
    <w:rsid w:val="0046213E"/>
    <w:rsid w:val="00464230"/>
    <w:rsid w:val="004642C0"/>
    <w:rsid w:val="0046537D"/>
    <w:rsid w:val="00466D97"/>
    <w:rsid w:val="00472CA9"/>
    <w:rsid w:val="00472E3D"/>
    <w:rsid w:val="0047372E"/>
    <w:rsid w:val="00474182"/>
    <w:rsid w:val="00474544"/>
    <w:rsid w:val="00474A61"/>
    <w:rsid w:val="00474E62"/>
    <w:rsid w:val="004754AA"/>
    <w:rsid w:val="00475675"/>
    <w:rsid w:val="0047601B"/>
    <w:rsid w:val="004762AA"/>
    <w:rsid w:val="0047654F"/>
    <w:rsid w:val="00483A8B"/>
    <w:rsid w:val="00484C56"/>
    <w:rsid w:val="00485FE9"/>
    <w:rsid w:val="00486410"/>
    <w:rsid w:val="00487504"/>
    <w:rsid w:val="0049085F"/>
    <w:rsid w:val="00490EC2"/>
    <w:rsid w:val="00493CE1"/>
    <w:rsid w:val="00493FAB"/>
    <w:rsid w:val="00494B79"/>
    <w:rsid w:val="00495E78"/>
    <w:rsid w:val="00497655"/>
    <w:rsid w:val="004A030F"/>
    <w:rsid w:val="004A08AB"/>
    <w:rsid w:val="004A506B"/>
    <w:rsid w:val="004A5F7C"/>
    <w:rsid w:val="004B0E29"/>
    <w:rsid w:val="004B1415"/>
    <w:rsid w:val="004B20BC"/>
    <w:rsid w:val="004B44A2"/>
    <w:rsid w:val="004B5689"/>
    <w:rsid w:val="004B75CF"/>
    <w:rsid w:val="004B7DD0"/>
    <w:rsid w:val="004C0F84"/>
    <w:rsid w:val="004C13EF"/>
    <w:rsid w:val="004C1401"/>
    <w:rsid w:val="004C151C"/>
    <w:rsid w:val="004C1B46"/>
    <w:rsid w:val="004C3A0F"/>
    <w:rsid w:val="004C400F"/>
    <w:rsid w:val="004C4096"/>
    <w:rsid w:val="004C450D"/>
    <w:rsid w:val="004C51B2"/>
    <w:rsid w:val="004C54FA"/>
    <w:rsid w:val="004D2C66"/>
    <w:rsid w:val="004D4744"/>
    <w:rsid w:val="004D4DE6"/>
    <w:rsid w:val="004D4F15"/>
    <w:rsid w:val="004D6D2C"/>
    <w:rsid w:val="004D736B"/>
    <w:rsid w:val="004D789F"/>
    <w:rsid w:val="004E2F6A"/>
    <w:rsid w:val="004E3B9B"/>
    <w:rsid w:val="004E3DC7"/>
    <w:rsid w:val="004E54C4"/>
    <w:rsid w:val="004E5A31"/>
    <w:rsid w:val="004E764C"/>
    <w:rsid w:val="004F18D6"/>
    <w:rsid w:val="004F19CF"/>
    <w:rsid w:val="004F1B7A"/>
    <w:rsid w:val="004F29D4"/>
    <w:rsid w:val="004F582A"/>
    <w:rsid w:val="004F6CAD"/>
    <w:rsid w:val="005000C6"/>
    <w:rsid w:val="005067AB"/>
    <w:rsid w:val="00506BCB"/>
    <w:rsid w:val="00513896"/>
    <w:rsid w:val="0051529F"/>
    <w:rsid w:val="00515601"/>
    <w:rsid w:val="00516A2B"/>
    <w:rsid w:val="005238F8"/>
    <w:rsid w:val="0052481A"/>
    <w:rsid w:val="00524F59"/>
    <w:rsid w:val="00526CB2"/>
    <w:rsid w:val="00527254"/>
    <w:rsid w:val="00530313"/>
    <w:rsid w:val="00530436"/>
    <w:rsid w:val="005304DC"/>
    <w:rsid w:val="005320D9"/>
    <w:rsid w:val="00532DC4"/>
    <w:rsid w:val="005365CE"/>
    <w:rsid w:val="00536C9F"/>
    <w:rsid w:val="00540CD7"/>
    <w:rsid w:val="0054131C"/>
    <w:rsid w:val="00541AE6"/>
    <w:rsid w:val="00543393"/>
    <w:rsid w:val="00543779"/>
    <w:rsid w:val="00543FDC"/>
    <w:rsid w:val="005448B8"/>
    <w:rsid w:val="005522A3"/>
    <w:rsid w:val="005539E5"/>
    <w:rsid w:val="00554405"/>
    <w:rsid w:val="00555755"/>
    <w:rsid w:val="00557638"/>
    <w:rsid w:val="0056097D"/>
    <w:rsid w:val="00560A11"/>
    <w:rsid w:val="00560AC3"/>
    <w:rsid w:val="00563A01"/>
    <w:rsid w:val="00565693"/>
    <w:rsid w:val="00566FF4"/>
    <w:rsid w:val="00567A4B"/>
    <w:rsid w:val="00567A66"/>
    <w:rsid w:val="0057175E"/>
    <w:rsid w:val="00572C4B"/>
    <w:rsid w:val="00575CDA"/>
    <w:rsid w:val="00576533"/>
    <w:rsid w:val="00576BDC"/>
    <w:rsid w:val="00576D8A"/>
    <w:rsid w:val="005817E5"/>
    <w:rsid w:val="00581962"/>
    <w:rsid w:val="005832D0"/>
    <w:rsid w:val="00583EF0"/>
    <w:rsid w:val="00584C60"/>
    <w:rsid w:val="005869E1"/>
    <w:rsid w:val="00592D51"/>
    <w:rsid w:val="005A2A7B"/>
    <w:rsid w:val="005A2DCD"/>
    <w:rsid w:val="005A7F44"/>
    <w:rsid w:val="005B01BA"/>
    <w:rsid w:val="005B250B"/>
    <w:rsid w:val="005B34F4"/>
    <w:rsid w:val="005B45F2"/>
    <w:rsid w:val="005B4B6A"/>
    <w:rsid w:val="005B7228"/>
    <w:rsid w:val="005C0BAD"/>
    <w:rsid w:val="005C40E2"/>
    <w:rsid w:val="005D0853"/>
    <w:rsid w:val="005D1F32"/>
    <w:rsid w:val="005D20DC"/>
    <w:rsid w:val="005D49A0"/>
    <w:rsid w:val="005D4C7B"/>
    <w:rsid w:val="005D6912"/>
    <w:rsid w:val="005D69F6"/>
    <w:rsid w:val="005D7F9D"/>
    <w:rsid w:val="005E0A5E"/>
    <w:rsid w:val="005E1482"/>
    <w:rsid w:val="005E21A0"/>
    <w:rsid w:val="005E3851"/>
    <w:rsid w:val="005E3C66"/>
    <w:rsid w:val="005E4451"/>
    <w:rsid w:val="005F0AB2"/>
    <w:rsid w:val="005F0B54"/>
    <w:rsid w:val="005F41A8"/>
    <w:rsid w:val="005F5A48"/>
    <w:rsid w:val="005F6E3D"/>
    <w:rsid w:val="005F7E3D"/>
    <w:rsid w:val="00600098"/>
    <w:rsid w:val="00602148"/>
    <w:rsid w:val="006025E2"/>
    <w:rsid w:val="006047E5"/>
    <w:rsid w:val="00605B8B"/>
    <w:rsid w:val="006061BF"/>
    <w:rsid w:val="0061079E"/>
    <w:rsid w:val="0061538B"/>
    <w:rsid w:val="006159FC"/>
    <w:rsid w:val="00615B32"/>
    <w:rsid w:val="00621A7A"/>
    <w:rsid w:val="00624F54"/>
    <w:rsid w:val="0062559C"/>
    <w:rsid w:val="00632608"/>
    <w:rsid w:val="00633785"/>
    <w:rsid w:val="006359F4"/>
    <w:rsid w:val="006413EC"/>
    <w:rsid w:val="00641DB5"/>
    <w:rsid w:val="006435C5"/>
    <w:rsid w:val="00643822"/>
    <w:rsid w:val="00643C0C"/>
    <w:rsid w:val="00651320"/>
    <w:rsid w:val="00651A30"/>
    <w:rsid w:val="006524DE"/>
    <w:rsid w:val="00652B0C"/>
    <w:rsid w:val="006530EA"/>
    <w:rsid w:val="0065390A"/>
    <w:rsid w:val="00654682"/>
    <w:rsid w:val="00656708"/>
    <w:rsid w:val="006578E4"/>
    <w:rsid w:val="00663C73"/>
    <w:rsid w:val="00664087"/>
    <w:rsid w:val="00664BBD"/>
    <w:rsid w:val="00666AA6"/>
    <w:rsid w:val="006672A0"/>
    <w:rsid w:val="00670DB4"/>
    <w:rsid w:val="00671884"/>
    <w:rsid w:val="006732B5"/>
    <w:rsid w:val="00673D82"/>
    <w:rsid w:val="00674ACD"/>
    <w:rsid w:val="00676DA1"/>
    <w:rsid w:val="00680411"/>
    <w:rsid w:val="00682813"/>
    <w:rsid w:val="00684B78"/>
    <w:rsid w:val="00685D46"/>
    <w:rsid w:val="006877BE"/>
    <w:rsid w:val="00690E5D"/>
    <w:rsid w:val="006913E0"/>
    <w:rsid w:val="006915A8"/>
    <w:rsid w:val="0069208B"/>
    <w:rsid w:val="00694F26"/>
    <w:rsid w:val="006951E9"/>
    <w:rsid w:val="0069585C"/>
    <w:rsid w:val="006A0A2D"/>
    <w:rsid w:val="006A1FE1"/>
    <w:rsid w:val="006A23B4"/>
    <w:rsid w:val="006A2BAC"/>
    <w:rsid w:val="006B03D0"/>
    <w:rsid w:val="006B16C0"/>
    <w:rsid w:val="006B3961"/>
    <w:rsid w:val="006B4CB4"/>
    <w:rsid w:val="006B59D1"/>
    <w:rsid w:val="006B6985"/>
    <w:rsid w:val="006B6E6D"/>
    <w:rsid w:val="006B6EB6"/>
    <w:rsid w:val="006C4C3A"/>
    <w:rsid w:val="006C701B"/>
    <w:rsid w:val="006C7B16"/>
    <w:rsid w:val="006D155B"/>
    <w:rsid w:val="006D6042"/>
    <w:rsid w:val="006D6925"/>
    <w:rsid w:val="006E088D"/>
    <w:rsid w:val="006E2B56"/>
    <w:rsid w:val="006E3295"/>
    <w:rsid w:val="006E5440"/>
    <w:rsid w:val="006E59C3"/>
    <w:rsid w:val="006E7DEF"/>
    <w:rsid w:val="006E7E4A"/>
    <w:rsid w:val="006F0AB2"/>
    <w:rsid w:val="006F255D"/>
    <w:rsid w:val="007015F5"/>
    <w:rsid w:val="007021D7"/>
    <w:rsid w:val="007021F7"/>
    <w:rsid w:val="007055BE"/>
    <w:rsid w:val="007068C9"/>
    <w:rsid w:val="00711992"/>
    <w:rsid w:val="00711E90"/>
    <w:rsid w:val="0071219F"/>
    <w:rsid w:val="00712902"/>
    <w:rsid w:val="00712AC4"/>
    <w:rsid w:val="00713A48"/>
    <w:rsid w:val="0071400D"/>
    <w:rsid w:val="00715DF3"/>
    <w:rsid w:val="00716AA8"/>
    <w:rsid w:val="00720A5F"/>
    <w:rsid w:val="00721174"/>
    <w:rsid w:val="007214DF"/>
    <w:rsid w:val="00721B22"/>
    <w:rsid w:val="00723AA5"/>
    <w:rsid w:val="00723B2E"/>
    <w:rsid w:val="0072452A"/>
    <w:rsid w:val="00731F6A"/>
    <w:rsid w:val="00732874"/>
    <w:rsid w:val="00732939"/>
    <w:rsid w:val="00735A45"/>
    <w:rsid w:val="00735C88"/>
    <w:rsid w:val="00735D64"/>
    <w:rsid w:val="0073FE43"/>
    <w:rsid w:val="0074191D"/>
    <w:rsid w:val="0074237A"/>
    <w:rsid w:val="0074324A"/>
    <w:rsid w:val="007440CD"/>
    <w:rsid w:val="00745A37"/>
    <w:rsid w:val="00747B41"/>
    <w:rsid w:val="00750832"/>
    <w:rsid w:val="00753B39"/>
    <w:rsid w:val="0075495D"/>
    <w:rsid w:val="00754CE7"/>
    <w:rsid w:val="00755FBA"/>
    <w:rsid w:val="00756C1A"/>
    <w:rsid w:val="00761EA7"/>
    <w:rsid w:val="0076435B"/>
    <w:rsid w:val="00764BF2"/>
    <w:rsid w:val="00767244"/>
    <w:rsid w:val="00767B95"/>
    <w:rsid w:val="007701BB"/>
    <w:rsid w:val="00771697"/>
    <w:rsid w:val="00772172"/>
    <w:rsid w:val="00772608"/>
    <w:rsid w:val="0077421C"/>
    <w:rsid w:val="00775A26"/>
    <w:rsid w:val="00775AFA"/>
    <w:rsid w:val="007773F4"/>
    <w:rsid w:val="0078239B"/>
    <w:rsid w:val="007824C9"/>
    <w:rsid w:val="00785216"/>
    <w:rsid w:val="007873C1"/>
    <w:rsid w:val="007874BA"/>
    <w:rsid w:val="007874F8"/>
    <w:rsid w:val="00787A29"/>
    <w:rsid w:val="0079263F"/>
    <w:rsid w:val="007927C3"/>
    <w:rsid w:val="00792951"/>
    <w:rsid w:val="007937B0"/>
    <w:rsid w:val="0079542E"/>
    <w:rsid w:val="00795BF0"/>
    <w:rsid w:val="007A1ABA"/>
    <w:rsid w:val="007A1B28"/>
    <w:rsid w:val="007A5C7A"/>
    <w:rsid w:val="007A5C92"/>
    <w:rsid w:val="007A6305"/>
    <w:rsid w:val="007A7CC8"/>
    <w:rsid w:val="007B11CE"/>
    <w:rsid w:val="007B2FF1"/>
    <w:rsid w:val="007B3302"/>
    <w:rsid w:val="007B473D"/>
    <w:rsid w:val="007B5224"/>
    <w:rsid w:val="007B6049"/>
    <w:rsid w:val="007B7C8F"/>
    <w:rsid w:val="007C1468"/>
    <w:rsid w:val="007C185D"/>
    <w:rsid w:val="007C1DD1"/>
    <w:rsid w:val="007C2531"/>
    <w:rsid w:val="007C2EFF"/>
    <w:rsid w:val="007C3CB4"/>
    <w:rsid w:val="007D09FF"/>
    <w:rsid w:val="007D2271"/>
    <w:rsid w:val="007D3A7C"/>
    <w:rsid w:val="007D756D"/>
    <w:rsid w:val="007D75A1"/>
    <w:rsid w:val="007D77B0"/>
    <w:rsid w:val="007E22AF"/>
    <w:rsid w:val="007E2C94"/>
    <w:rsid w:val="007E3B23"/>
    <w:rsid w:val="007E3DB0"/>
    <w:rsid w:val="007E62D2"/>
    <w:rsid w:val="007E6CC9"/>
    <w:rsid w:val="007E71D8"/>
    <w:rsid w:val="007E7717"/>
    <w:rsid w:val="007F0525"/>
    <w:rsid w:val="007F1445"/>
    <w:rsid w:val="007F1BF3"/>
    <w:rsid w:val="007F1F2D"/>
    <w:rsid w:val="007F2403"/>
    <w:rsid w:val="007F47F2"/>
    <w:rsid w:val="007F671A"/>
    <w:rsid w:val="007F6B43"/>
    <w:rsid w:val="007F757A"/>
    <w:rsid w:val="00801666"/>
    <w:rsid w:val="00802AD8"/>
    <w:rsid w:val="00803277"/>
    <w:rsid w:val="0080371A"/>
    <w:rsid w:val="008042CB"/>
    <w:rsid w:val="00804D42"/>
    <w:rsid w:val="00805EA7"/>
    <w:rsid w:val="008060B6"/>
    <w:rsid w:val="00811A73"/>
    <w:rsid w:val="008137A7"/>
    <w:rsid w:val="00813D6E"/>
    <w:rsid w:val="00814C96"/>
    <w:rsid w:val="0081500D"/>
    <w:rsid w:val="00815C87"/>
    <w:rsid w:val="0081777B"/>
    <w:rsid w:val="00817920"/>
    <w:rsid w:val="00817C18"/>
    <w:rsid w:val="00817F11"/>
    <w:rsid w:val="008202E8"/>
    <w:rsid w:val="008214A6"/>
    <w:rsid w:val="00822549"/>
    <w:rsid w:val="00822709"/>
    <w:rsid w:val="00822BB8"/>
    <w:rsid w:val="00823BF4"/>
    <w:rsid w:val="0082764C"/>
    <w:rsid w:val="00827696"/>
    <w:rsid w:val="00834937"/>
    <w:rsid w:val="00835511"/>
    <w:rsid w:val="00835669"/>
    <w:rsid w:val="00835D66"/>
    <w:rsid w:val="0084258C"/>
    <w:rsid w:val="0084343F"/>
    <w:rsid w:val="00843F56"/>
    <w:rsid w:val="00844F75"/>
    <w:rsid w:val="008450ED"/>
    <w:rsid w:val="00846A41"/>
    <w:rsid w:val="008472A9"/>
    <w:rsid w:val="00852A83"/>
    <w:rsid w:val="00853736"/>
    <w:rsid w:val="0085396E"/>
    <w:rsid w:val="0085449E"/>
    <w:rsid w:val="0085506B"/>
    <w:rsid w:val="00856883"/>
    <w:rsid w:val="0086020A"/>
    <w:rsid w:val="008604C8"/>
    <w:rsid w:val="00861124"/>
    <w:rsid w:val="00861C01"/>
    <w:rsid w:val="00863929"/>
    <w:rsid w:val="00865A7E"/>
    <w:rsid w:val="00866248"/>
    <w:rsid w:val="00866A55"/>
    <w:rsid w:val="00866CC6"/>
    <w:rsid w:val="00866CE5"/>
    <w:rsid w:val="00870006"/>
    <w:rsid w:val="008713C6"/>
    <w:rsid w:val="00872B78"/>
    <w:rsid w:val="00873593"/>
    <w:rsid w:val="0087592B"/>
    <w:rsid w:val="00876333"/>
    <w:rsid w:val="0087710A"/>
    <w:rsid w:val="008774A7"/>
    <w:rsid w:val="00884A8E"/>
    <w:rsid w:val="00884EA7"/>
    <w:rsid w:val="008853D0"/>
    <w:rsid w:val="00885B45"/>
    <w:rsid w:val="0089003C"/>
    <w:rsid w:val="00890BF2"/>
    <w:rsid w:val="00890E27"/>
    <w:rsid w:val="008944D1"/>
    <w:rsid w:val="0089528F"/>
    <w:rsid w:val="0089579B"/>
    <w:rsid w:val="00896CFD"/>
    <w:rsid w:val="00896F6D"/>
    <w:rsid w:val="008A0E13"/>
    <w:rsid w:val="008A25FF"/>
    <w:rsid w:val="008A37BC"/>
    <w:rsid w:val="008A4679"/>
    <w:rsid w:val="008A4FAA"/>
    <w:rsid w:val="008A5B7C"/>
    <w:rsid w:val="008A5FDB"/>
    <w:rsid w:val="008A658B"/>
    <w:rsid w:val="008A7D5B"/>
    <w:rsid w:val="008B442A"/>
    <w:rsid w:val="008B4DA1"/>
    <w:rsid w:val="008B51F9"/>
    <w:rsid w:val="008B5D2E"/>
    <w:rsid w:val="008B6048"/>
    <w:rsid w:val="008C28C7"/>
    <w:rsid w:val="008C43AC"/>
    <w:rsid w:val="008C55FD"/>
    <w:rsid w:val="008C72EF"/>
    <w:rsid w:val="008D2A67"/>
    <w:rsid w:val="008D2B84"/>
    <w:rsid w:val="008D300D"/>
    <w:rsid w:val="008D48C8"/>
    <w:rsid w:val="008D4BC4"/>
    <w:rsid w:val="008D512A"/>
    <w:rsid w:val="008D5DAC"/>
    <w:rsid w:val="008D640C"/>
    <w:rsid w:val="008D777C"/>
    <w:rsid w:val="008E005A"/>
    <w:rsid w:val="008E06A2"/>
    <w:rsid w:val="008E1420"/>
    <w:rsid w:val="008E3E6E"/>
    <w:rsid w:val="008E780C"/>
    <w:rsid w:val="008F06A2"/>
    <w:rsid w:val="008F110A"/>
    <w:rsid w:val="008F1408"/>
    <w:rsid w:val="00902257"/>
    <w:rsid w:val="009024CA"/>
    <w:rsid w:val="0090568A"/>
    <w:rsid w:val="00905774"/>
    <w:rsid w:val="009061E5"/>
    <w:rsid w:val="0091027F"/>
    <w:rsid w:val="00913C26"/>
    <w:rsid w:val="00914331"/>
    <w:rsid w:val="009147B4"/>
    <w:rsid w:val="0091490C"/>
    <w:rsid w:val="00914962"/>
    <w:rsid w:val="00914E11"/>
    <w:rsid w:val="00916EF6"/>
    <w:rsid w:val="00920513"/>
    <w:rsid w:val="0092080D"/>
    <w:rsid w:val="009215F0"/>
    <w:rsid w:val="009217EC"/>
    <w:rsid w:val="00921FC8"/>
    <w:rsid w:val="009236D3"/>
    <w:rsid w:val="00923A34"/>
    <w:rsid w:val="00923D5D"/>
    <w:rsid w:val="00924E1E"/>
    <w:rsid w:val="00931444"/>
    <w:rsid w:val="00931DC1"/>
    <w:rsid w:val="009322AE"/>
    <w:rsid w:val="0093364F"/>
    <w:rsid w:val="00933E52"/>
    <w:rsid w:val="00933F22"/>
    <w:rsid w:val="00935F0B"/>
    <w:rsid w:val="009378EC"/>
    <w:rsid w:val="00940B9C"/>
    <w:rsid w:val="00941C67"/>
    <w:rsid w:val="009452C1"/>
    <w:rsid w:val="00945F41"/>
    <w:rsid w:val="00946FD2"/>
    <w:rsid w:val="0094756B"/>
    <w:rsid w:val="00947B12"/>
    <w:rsid w:val="00950E4C"/>
    <w:rsid w:val="00953158"/>
    <w:rsid w:val="00953749"/>
    <w:rsid w:val="00953C77"/>
    <w:rsid w:val="0095614C"/>
    <w:rsid w:val="00956A32"/>
    <w:rsid w:val="00957F12"/>
    <w:rsid w:val="009611F1"/>
    <w:rsid w:val="00963159"/>
    <w:rsid w:val="00963F56"/>
    <w:rsid w:val="0096424D"/>
    <w:rsid w:val="00965C68"/>
    <w:rsid w:val="00971E44"/>
    <w:rsid w:val="00972FB0"/>
    <w:rsid w:val="00975E10"/>
    <w:rsid w:val="00976E2C"/>
    <w:rsid w:val="00977775"/>
    <w:rsid w:val="00983910"/>
    <w:rsid w:val="00983D3F"/>
    <w:rsid w:val="00984874"/>
    <w:rsid w:val="00985235"/>
    <w:rsid w:val="00986ECB"/>
    <w:rsid w:val="009873A0"/>
    <w:rsid w:val="009918CE"/>
    <w:rsid w:val="00992F66"/>
    <w:rsid w:val="009930A3"/>
    <w:rsid w:val="009A07AA"/>
    <w:rsid w:val="009A114C"/>
    <w:rsid w:val="009A11D2"/>
    <w:rsid w:val="009A1AB7"/>
    <w:rsid w:val="009A3DD3"/>
    <w:rsid w:val="009A70DA"/>
    <w:rsid w:val="009A72E4"/>
    <w:rsid w:val="009A73EF"/>
    <w:rsid w:val="009B0935"/>
    <w:rsid w:val="009B206C"/>
    <w:rsid w:val="009B24BE"/>
    <w:rsid w:val="009B2AA1"/>
    <w:rsid w:val="009B3637"/>
    <w:rsid w:val="009B3A97"/>
    <w:rsid w:val="009B3F4E"/>
    <w:rsid w:val="009B4D9A"/>
    <w:rsid w:val="009B6594"/>
    <w:rsid w:val="009C0389"/>
    <w:rsid w:val="009C196F"/>
    <w:rsid w:val="009C40D9"/>
    <w:rsid w:val="009C679F"/>
    <w:rsid w:val="009C7824"/>
    <w:rsid w:val="009D10F5"/>
    <w:rsid w:val="009D25DA"/>
    <w:rsid w:val="009E14D4"/>
    <w:rsid w:val="009E2236"/>
    <w:rsid w:val="009E48F4"/>
    <w:rsid w:val="009E5620"/>
    <w:rsid w:val="009E63CB"/>
    <w:rsid w:val="009E7759"/>
    <w:rsid w:val="009F0A6C"/>
    <w:rsid w:val="009F0BAB"/>
    <w:rsid w:val="009F1083"/>
    <w:rsid w:val="009F18B0"/>
    <w:rsid w:val="009F375D"/>
    <w:rsid w:val="009F46C9"/>
    <w:rsid w:val="009F539D"/>
    <w:rsid w:val="009F5954"/>
    <w:rsid w:val="009F68EB"/>
    <w:rsid w:val="009F69C0"/>
    <w:rsid w:val="009F6D4F"/>
    <w:rsid w:val="009F70F4"/>
    <w:rsid w:val="00A05977"/>
    <w:rsid w:val="00A06542"/>
    <w:rsid w:val="00A065DC"/>
    <w:rsid w:val="00A0689F"/>
    <w:rsid w:val="00A10B67"/>
    <w:rsid w:val="00A113D8"/>
    <w:rsid w:val="00A12B45"/>
    <w:rsid w:val="00A20088"/>
    <w:rsid w:val="00A21654"/>
    <w:rsid w:val="00A22633"/>
    <w:rsid w:val="00A22D16"/>
    <w:rsid w:val="00A26833"/>
    <w:rsid w:val="00A30890"/>
    <w:rsid w:val="00A30F15"/>
    <w:rsid w:val="00A3388A"/>
    <w:rsid w:val="00A353E1"/>
    <w:rsid w:val="00A36B21"/>
    <w:rsid w:val="00A37E5A"/>
    <w:rsid w:val="00A43383"/>
    <w:rsid w:val="00A440D3"/>
    <w:rsid w:val="00A445E4"/>
    <w:rsid w:val="00A462C8"/>
    <w:rsid w:val="00A46FF9"/>
    <w:rsid w:val="00A51CB6"/>
    <w:rsid w:val="00A523D9"/>
    <w:rsid w:val="00A5473E"/>
    <w:rsid w:val="00A54E09"/>
    <w:rsid w:val="00A571C1"/>
    <w:rsid w:val="00A61304"/>
    <w:rsid w:val="00A61598"/>
    <w:rsid w:val="00A61FC9"/>
    <w:rsid w:val="00A6435B"/>
    <w:rsid w:val="00A650F8"/>
    <w:rsid w:val="00A702F0"/>
    <w:rsid w:val="00A72BA7"/>
    <w:rsid w:val="00A741FF"/>
    <w:rsid w:val="00A74ED6"/>
    <w:rsid w:val="00A80463"/>
    <w:rsid w:val="00A81797"/>
    <w:rsid w:val="00A82159"/>
    <w:rsid w:val="00A8542B"/>
    <w:rsid w:val="00A86925"/>
    <w:rsid w:val="00A87387"/>
    <w:rsid w:val="00A90064"/>
    <w:rsid w:val="00A904B6"/>
    <w:rsid w:val="00A93CDA"/>
    <w:rsid w:val="00A957C1"/>
    <w:rsid w:val="00A97DA9"/>
    <w:rsid w:val="00AA3116"/>
    <w:rsid w:val="00AA32AD"/>
    <w:rsid w:val="00AA47E8"/>
    <w:rsid w:val="00AB0A9D"/>
    <w:rsid w:val="00AB2058"/>
    <w:rsid w:val="00AB222A"/>
    <w:rsid w:val="00AB2584"/>
    <w:rsid w:val="00AB4661"/>
    <w:rsid w:val="00AB6FA5"/>
    <w:rsid w:val="00AB739A"/>
    <w:rsid w:val="00AB7DDA"/>
    <w:rsid w:val="00AC03BF"/>
    <w:rsid w:val="00AC0F17"/>
    <w:rsid w:val="00AC20A1"/>
    <w:rsid w:val="00AC7121"/>
    <w:rsid w:val="00AD0AE4"/>
    <w:rsid w:val="00AD1052"/>
    <w:rsid w:val="00AD3EED"/>
    <w:rsid w:val="00AD7825"/>
    <w:rsid w:val="00AE0B9D"/>
    <w:rsid w:val="00AE34F1"/>
    <w:rsid w:val="00AE4FE1"/>
    <w:rsid w:val="00AF0A33"/>
    <w:rsid w:val="00AF0C7D"/>
    <w:rsid w:val="00AF160C"/>
    <w:rsid w:val="00AF3702"/>
    <w:rsid w:val="00AF7F1D"/>
    <w:rsid w:val="00B006E7"/>
    <w:rsid w:val="00B0120D"/>
    <w:rsid w:val="00B01848"/>
    <w:rsid w:val="00B02852"/>
    <w:rsid w:val="00B04096"/>
    <w:rsid w:val="00B0621D"/>
    <w:rsid w:val="00B063A8"/>
    <w:rsid w:val="00B075F7"/>
    <w:rsid w:val="00B0790E"/>
    <w:rsid w:val="00B10A99"/>
    <w:rsid w:val="00B114A3"/>
    <w:rsid w:val="00B139A6"/>
    <w:rsid w:val="00B141C3"/>
    <w:rsid w:val="00B17229"/>
    <w:rsid w:val="00B17EEA"/>
    <w:rsid w:val="00B23992"/>
    <w:rsid w:val="00B23C84"/>
    <w:rsid w:val="00B25C4E"/>
    <w:rsid w:val="00B26425"/>
    <w:rsid w:val="00B26E1D"/>
    <w:rsid w:val="00B31DF4"/>
    <w:rsid w:val="00B41123"/>
    <w:rsid w:val="00B41F63"/>
    <w:rsid w:val="00B43927"/>
    <w:rsid w:val="00B43B27"/>
    <w:rsid w:val="00B4587A"/>
    <w:rsid w:val="00B51FFC"/>
    <w:rsid w:val="00B5241D"/>
    <w:rsid w:val="00B53DD4"/>
    <w:rsid w:val="00B55760"/>
    <w:rsid w:val="00B569C7"/>
    <w:rsid w:val="00B61EE8"/>
    <w:rsid w:val="00B62215"/>
    <w:rsid w:val="00B6297A"/>
    <w:rsid w:val="00B6318E"/>
    <w:rsid w:val="00B64DB1"/>
    <w:rsid w:val="00B64F33"/>
    <w:rsid w:val="00B6699C"/>
    <w:rsid w:val="00B66A65"/>
    <w:rsid w:val="00B66F64"/>
    <w:rsid w:val="00B67B41"/>
    <w:rsid w:val="00B70363"/>
    <w:rsid w:val="00B71911"/>
    <w:rsid w:val="00B741A5"/>
    <w:rsid w:val="00B7528C"/>
    <w:rsid w:val="00B76153"/>
    <w:rsid w:val="00B81288"/>
    <w:rsid w:val="00B8228C"/>
    <w:rsid w:val="00B8270D"/>
    <w:rsid w:val="00B8602F"/>
    <w:rsid w:val="00B86BCD"/>
    <w:rsid w:val="00B90DB2"/>
    <w:rsid w:val="00B913E1"/>
    <w:rsid w:val="00B922DE"/>
    <w:rsid w:val="00B9495D"/>
    <w:rsid w:val="00B95122"/>
    <w:rsid w:val="00B95582"/>
    <w:rsid w:val="00BA0329"/>
    <w:rsid w:val="00BA0FCF"/>
    <w:rsid w:val="00BA2076"/>
    <w:rsid w:val="00BA4285"/>
    <w:rsid w:val="00BA4F6C"/>
    <w:rsid w:val="00BA5D8D"/>
    <w:rsid w:val="00BB06A3"/>
    <w:rsid w:val="00BB254B"/>
    <w:rsid w:val="00BB5174"/>
    <w:rsid w:val="00BB6901"/>
    <w:rsid w:val="00BB6FB9"/>
    <w:rsid w:val="00BB7ABD"/>
    <w:rsid w:val="00BC0F6F"/>
    <w:rsid w:val="00BC254A"/>
    <w:rsid w:val="00BC2AD0"/>
    <w:rsid w:val="00BC6891"/>
    <w:rsid w:val="00BD2003"/>
    <w:rsid w:val="00BD2E75"/>
    <w:rsid w:val="00BD4A79"/>
    <w:rsid w:val="00BE02E8"/>
    <w:rsid w:val="00BE0B18"/>
    <w:rsid w:val="00BE44DF"/>
    <w:rsid w:val="00BE5CE6"/>
    <w:rsid w:val="00BE6B67"/>
    <w:rsid w:val="00BF49C5"/>
    <w:rsid w:val="00BF719E"/>
    <w:rsid w:val="00BF7D76"/>
    <w:rsid w:val="00C02488"/>
    <w:rsid w:val="00C03BD5"/>
    <w:rsid w:val="00C03C8C"/>
    <w:rsid w:val="00C04C6D"/>
    <w:rsid w:val="00C051DD"/>
    <w:rsid w:val="00C06F3E"/>
    <w:rsid w:val="00C11CAE"/>
    <w:rsid w:val="00C13C78"/>
    <w:rsid w:val="00C147D0"/>
    <w:rsid w:val="00C16514"/>
    <w:rsid w:val="00C16ACB"/>
    <w:rsid w:val="00C1739C"/>
    <w:rsid w:val="00C214AA"/>
    <w:rsid w:val="00C2193D"/>
    <w:rsid w:val="00C237BD"/>
    <w:rsid w:val="00C254C6"/>
    <w:rsid w:val="00C25D06"/>
    <w:rsid w:val="00C27C07"/>
    <w:rsid w:val="00C30D05"/>
    <w:rsid w:val="00C328B9"/>
    <w:rsid w:val="00C4182E"/>
    <w:rsid w:val="00C44DD4"/>
    <w:rsid w:val="00C45960"/>
    <w:rsid w:val="00C45B6A"/>
    <w:rsid w:val="00C46365"/>
    <w:rsid w:val="00C47159"/>
    <w:rsid w:val="00C47FC8"/>
    <w:rsid w:val="00C50375"/>
    <w:rsid w:val="00C51C9E"/>
    <w:rsid w:val="00C52C18"/>
    <w:rsid w:val="00C55FC5"/>
    <w:rsid w:val="00C5664B"/>
    <w:rsid w:val="00C57427"/>
    <w:rsid w:val="00C57485"/>
    <w:rsid w:val="00C629F2"/>
    <w:rsid w:val="00C63164"/>
    <w:rsid w:val="00C66E92"/>
    <w:rsid w:val="00C67C89"/>
    <w:rsid w:val="00C704AB"/>
    <w:rsid w:val="00C708A7"/>
    <w:rsid w:val="00C70FC4"/>
    <w:rsid w:val="00C7452A"/>
    <w:rsid w:val="00C75800"/>
    <w:rsid w:val="00C7607D"/>
    <w:rsid w:val="00C76DB7"/>
    <w:rsid w:val="00C80BC6"/>
    <w:rsid w:val="00C812A2"/>
    <w:rsid w:val="00C82E60"/>
    <w:rsid w:val="00C86305"/>
    <w:rsid w:val="00C873AD"/>
    <w:rsid w:val="00C87565"/>
    <w:rsid w:val="00C91298"/>
    <w:rsid w:val="00C9199C"/>
    <w:rsid w:val="00C92403"/>
    <w:rsid w:val="00C92F01"/>
    <w:rsid w:val="00C93394"/>
    <w:rsid w:val="00C956DA"/>
    <w:rsid w:val="00C96D50"/>
    <w:rsid w:val="00C971EB"/>
    <w:rsid w:val="00C9751C"/>
    <w:rsid w:val="00CA087F"/>
    <w:rsid w:val="00CA1D80"/>
    <w:rsid w:val="00CA21B5"/>
    <w:rsid w:val="00CA3A0F"/>
    <w:rsid w:val="00CA5B3F"/>
    <w:rsid w:val="00CA71CA"/>
    <w:rsid w:val="00CA7D39"/>
    <w:rsid w:val="00CB16CF"/>
    <w:rsid w:val="00CB1E25"/>
    <w:rsid w:val="00CB6314"/>
    <w:rsid w:val="00CB65AB"/>
    <w:rsid w:val="00CC04A7"/>
    <w:rsid w:val="00CC07D9"/>
    <w:rsid w:val="00CC2EE8"/>
    <w:rsid w:val="00CC6FDF"/>
    <w:rsid w:val="00CC7266"/>
    <w:rsid w:val="00CD2429"/>
    <w:rsid w:val="00CD29DB"/>
    <w:rsid w:val="00CD3BED"/>
    <w:rsid w:val="00CD568F"/>
    <w:rsid w:val="00CD6143"/>
    <w:rsid w:val="00CD752D"/>
    <w:rsid w:val="00CE59F1"/>
    <w:rsid w:val="00CE604B"/>
    <w:rsid w:val="00CE63A3"/>
    <w:rsid w:val="00CE665C"/>
    <w:rsid w:val="00CE71DE"/>
    <w:rsid w:val="00CF5AC5"/>
    <w:rsid w:val="00CF61EE"/>
    <w:rsid w:val="00D006A0"/>
    <w:rsid w:val="00D00D4D"/>
    <w:rsid w:val="00D017B6"/>
    <w:rsid w:val="00D01A26"/>
    <w:rsid w:val="00D03058"/>
    <w:rsid w:val="00D03E75"/>
    <w:rsid w:val="00D04132"/>
    <w:rsid w:val="00D060A4"/>
    <w:rsid w:val="00D067BD"/>
    <w:rsid w:val="00D06C0B"/>
    <w:rsid w:val="00D07EA3"/>
    <w:rsid w:val="00D1448E"/>
    <w:rsid w:val="00D14647"/>
    <w:rsid w:val="00D147C9"/>
    <w:rsid w:val="00D14852"/>
    <w:rsid w:val="00D14C80"/>
    <w:rsid w:val="00D1591E"/>
    <w:rsid w:val="00D15C37"/>
    <w:rsid w:val="00D1634E"/>
    <w:rsid w:val="00D17149"/>
    <w:rsid w:val="00D214CE"/>
    <w:rsid w:val="00D24071"/>
    <w:rsid w:val="00D269A5"/>
    <w:rsid w:val="00D27759"/>
    <w:rsid w:val="00D3000D"/>
    <w:rsid w:val="00D301E3"/>
    <w:rsid w:val="00D31BE3"/>
    <w:rsid w:val="00D3362F"/>
    <w:rsid w:val="00D4048D"/>
    <w:rsid w:val="00D417D6"/>
    <w:rsid w:val="00D435CC"/>
    <w:rsid w:val="00D44140"/>
    <w:rsid w:val="00D44E5E"/>
    <w:rsid w:val="00D46729"/>
    <w:rsid w:val="00D52297"/>
    <w:rsid w:val="00D523AF"/>
    <w:rsid w:val="00D52BEC"/>
    <w:rsid w:val="00D53B9E"/>
    <w:rsid w:val="00D54153"/>
    <w:rsid w:val="00D54325"/>
    <w:rsid w:val="00D54A74"/>
    <w:rsid w:val="00D54F8A"/>
    <w:rsid w:val="00D552F6"/>
    <w:rsid w:val="00D56BE3"/>
    <w:rsid w:val="00D60E18"/>
    <w:rsid w:val="00D61A3A"/>
    <w:rsid w:val="00D61CCD"/>
    <w:rsid w:val="00D66472"/>
    <w:rsid w:val="00D719BC"/>
    <w:rsid w:val="00D733DA"/>
    <w:rsid w:val="00D734CF"/>
    <w:rsid w:val="00D741F8"/>
    <w:rsid w:val="00D7546E"/>
    <w:rsid w:val="00D76193"/>
    <w:rsid w:val="00D763DC"/>
    <w:rsid w:val="00D76887"/>
    <w:rsid w:val="00D825E0"/>
    <w:rsid w:val="00D847FA"/>
    <w:rsid w:val="00D916EE"/>
    <w:rsid w:val="00D93114"/>
    <w:rsid w:val="00D93BA6"/>
    <w:rsid w:val="00D93E22"/>
    <w:rsid w:val="00D96575"/>
    <w:rsid w:val="00DA07FC"/>
    <w:rsid w:val="00DA0831"/>
    <w:rsid w:val="00DA2904"/>
    <w:rsid w:val="00DA33B4"/>
    <w:rsid w:val="00DA42BC"/>
    <w:rsid w:val="00DA509B"/>
    <w:rsid w:val="00DA551A"/>
    <w:rsid w:val="00DA69EB"/>
    <w:rsid w:val="00DB042D"/>
    <w:rsid w:val="00DB3326"/>
    <w:rsid w:val="00DB4F43"/>
    <w:rsid w:val="00DB58D5"/>
    <w:rsid w:val="00DC1A84"/>
    <w:rsid w:val="00DC4265"/>
    <w:rsid w:val="00DC5283"/>
    <w:rsid w:val="00DC5AA2"/>
    <w:rsid w:val="00DC7E2B"/>
    <w:rsid w:val="00DD023C"/>
    <w:rsid w:val="00DD1340"/>
    <w:rsid w:val="00DD1670"/>
    <w:rsid w:val="00DD1D40"/>
    <w:rsid w:val="00DD2941"/>
    <w:rsid w:val="00DD3BA5"/>
    <w:rsid w:val="00DD53CB"/>
    <w:rsid w:val="00DD5EAD"/>
    <w:rsid w:val="00DD6C59"/>
    <w:rsid w:val="00DE0854"/>
    <w:rsid w:val="00DE09AE"/>
    <w:rsid w:val="00DE0D7D"/>
    <w:rsid w:val="00DE1357"/>
    <w:rsid w:val="00DE408C"/>
    <w:rsid w:val="00DE4813"/>
    <w:rsid w:val="00DF3167"/>
    <w:rsid w:val="00DF58C1"/>
    <w:rsid w:val="00DF6517"/>
    <w:rsid w:val="00DF7AF9"/>
    <w:rsid w:val="00E03237"/>
    <w:rsid w:val="00E0385C"/>
    <w:rsid w:val="00E046A5"/>
    <w:rsid w:val="00E052D4"/>
    <w:rsid w:val="00E05C85"/>
    <w:rsid w:val="00E06540"/>
    <w:rsid w:val="00E06B3F"/>
    <w:rsid w:val="00E10941"/>
    <w:rsid w:val="00E10A4F"/>
    <w:rsid w:val="00E11191"/>
    <w:rsid w:val="00E11D3D"/>
    <w:rsid w:val="00E1588E"/>
    <w:rsid w:val="00E17E59"/>
    <w:rsid w:val="00E17FAF"/>
    <w:rsid w:val="00E208AB"/>
    <w:rsid w:val="00E212FB"/>
    <w:rsid w:val="00E2346F"/>
    <w:rsid w:val="00E24344"/>
    <w:rsid w:val="00E24589"/>
    <w:rsid w:val="00E24C1D"/>
    <w:rsid w:val="00E26799"/>
    <w:rsid w:val="00E27A5F"/>
    <w:rsid w:val="00E33E2F"/>
    <w:rsid w:val="00E3403F"/>
    <w:rsid w:val="00E3422D"/>
    <w:rsid w:val="00E368B2"/>
    <w:rsid w:val="00E44AEF"/>
    <w:rsid w:val="00E44EB4"/>
    <w:rsid w:val="00E45FB4"/>
    <w:rsid w:val="00E463CB"/>
    <w:rsid w:val="00E46EAD"/>
    <w:rsid w:val="00E478F7"/>
    <w:rsid w:val="00E5010E"/>
    <w:rsid w:val="00E50A93"/>
    <w:rsid w:val="00E51509"/>
    <w:rsid w:val="00E5201A"/>
    <w:rsid w:val="00E534A5"/>
    <w:rsid w:val="00E534BD"/>
    <w:rsid w:val="00E544CD"/>
    <w:rsid w:val="00E561C4"/>
    <w:rsid w:val="00E61E0E"/>
    <w:rsid w:val="00E629D2"/>
    <w:rsid w:val="00E64AF4"/>
    <w:rsid w:val="00E64B09"/>
    <w:rsid w:val="00E65F0A"/>
    <w:rsid w:val="00E66BD5"/>
    <w:rsid w:val="00E67585"/>
    <w:rsid w:val="00E70536"/>
    <w:rsid w:val="00E74247"/>
    <w:rsid w:val="00E77489"/>
    <w:rsid w:val="00E80B20"/>
    <w:rsid w:val="00E810FF"/>
    <w:rsid w:val="00E81782"/>
    <w:rsid w:val="00E8199B"/>
    <w:rsid w:val="00E81F18"/>
    <w:rsid w:val="00E832C1"/>
    <w:rsid w:val="00E8496C"/>
    <w:rsid w:val="00E86093"/>
    <w:rsid w:val="00E8709D"/>
    <w:rsid w:val="00E921A6"/>
    <w:rsid w:val="00E94858"/>
    <w:rsid w:val="00E957FE"/>
    <w:rsid w:val="00EA204C"/>
    <w:rsid w:val="00EA2090"/>
    <w:rsid w:val="00EA4A66"/>
    <w:rsid w:val="00EA63DF"/>
    <w:rsid w:val="00EA68A1"/>
    <w:rsid w:val="00EA7031"/>
    <w:rsid w:val="00EB03E0"/>
    <w:rsid w:val="00EB3200"/>
    <w:rsid w:val="00EB32E2"/>
    <w:rsid w:val="00EB3AF1"/>
    <w:rsid w:val="00EB75BF"/>
    <w:rsid w:val="00EB7B5F"/>
    <w:rsid w:val="00EC3C9F"/>
    <w:rsid w:val="00EC4410"/>
    <w:rsid w:val="00EC49D5"/>
    <w:rsid w:val="00EC4ED1"/>
    <w:rsid w:val="00EC5252"/>
    <w:rsid w:val="00EC6793"/>
    <w:rsid w:val="00EC7406"/>
    <w:rsid w:val="00EC7B05"/>
    <w:rsid w:val="00ED1B63"/>
    <w:rsid w:val="00ED26EB"/>
    <w:rsid w:val="00ED2EB2"/>
    <w:rsid w:val="00ED42EF"/>
    <w:rsid w:val="00ED5C90"/>
    <w:rsid w:val="00ED68BC"/>
    <w:rsid w:val="00EE07CA"/>
    <w:rsid w:val="00EE4EE6"/>
    <w:rsid w:val="00EE5969"/>
    <w:rsid w:val="00EF0AB0"/>
    <w:rsid w:val="00EF55E1"/>
    <w:rsid w:val="00EF6195"/>
    <w:rsid w:val="00EF7765"/>
    <w:rsid w:val="00EF7ADC"/>
    <w:rsid w:val="00F00228"/>
    <w:rsid w:val="00F014D1"/>
    <w:rsid w:val="00F017AF"/>
    <w:rsid w:val="00F039F8"/>
    <w:rsid w:val="00F03D4C"/>
    <w:rsid w:val="00F044F5"/>
    <w:rsid w:val="00F06EF2"/>
    <w:rsid w:val="00F07600"/>
    <w:rsid w:val="00F07F54"/>
    <w:rsid w:val="00F10097"/>
    <w:rsid w:val="00F1011D"/>
    <w:rsid w:val="00F11D68"/>
    <w:rsid w:val="00F1332D"/>
    <w:rsid w:val="00F1356A"/>
    <w:rsid w:val="00F14F39"/>
    <w:rsid w:val="00F155AF"/>
    <w:rsid w:val="00F15CE9"/>
    <w:rsid w:val="00F16399"/>
    <w:rsid w:val="00F17954"/>
    <w:rsid w:val="00F17A86"/>
    <w:rsid w:val="00F21E2A"/>
    <w:rsid w:val="00F23176"/>
    <w:rsid w:val="00F24BCD"/>
    <w:rsid w:val="00F25122"/>
    <w:rsid w:val="00F258F7"/>
    <w:rsid w:val="00F25D71"/>
    <w:rsid w:val="00F26144"/>
    <w:rsid w:val="00F2701C"/>
    <w:rsid w:val="00F324FC"/>
    <w:rsid w:val="00F358A6"/>
    <w:rsid w:val="00F360CF"/>
    <w:rsid w:val="00F3736A"/>
    <w:rsid w:val="00F37620"/>
    <w:rsid w:val="00F42286"/>
    <w:rsid w:val="00F443FD"/>
    <w:rsid w:val="00F4501B"/>
    <w:rsid w:val="00F4524C"/>
    <w:rsid w:val="00F47ACF"/>
    <w:rsid w:val="00F50090"/>
    <w:rsid w:val="00F547DD"/>
    <w:rsid w:val="00F5493E"/>
    <w:rsid w:val="00F567A7"/>
    <w:rsid w:val="00F5680A"/>
    <w:rsid w:val="00F57CD8"/>
    <w:rsid w:val="00F63095"/>
    <w:rsid w:val="00F63E24"/>
    <w:rsid w:val="00F64E9D"/>
    <w:rsid w:val="00F72DFC"/>
    <w:rsid w:val="00F74439"/>
    <w:rsid w:val="00F75105"/>
    <w:rsid w:val="00F76715"/>
    <w:rsid w:val="00F76AC7"/>
    <w:rsid w:val="00F774D0"/>
    <w:rsid w:val="00F80537"/>
    <w:rsid w:val="00F817CB"/>
    <w:rsid w:val="00F8385C"/>
    <w:rsid w:val="00F85272"/>
    <w:rsid w:val="00F863EB"/>
    <w:rsid w:val="00F870CB"/>
    <w:rsid w:val="00F90A10"/>
    <w:rsid w:val="00F90AEB"/>
    <w:rsid w:val="00F94EF9"/>
    <w:rsid w:val="00F95021"/>
    <w:rsid w:val="00F95BF8"/>
    <w:rsid w:val="00F964CA"/>
    <w:rsid w:val="00F968EE"/>
    <w:rsid w:val="00F97BB6"/>
    <w:rsid w:val="00FA15D7"/>
    <w:rsid w:val="00FA2193"/>
    <w:rsid w:val="00FA2A92"/>
    <w:rsid w:val="00FA328C"/>
    <w:rsid w:val="00FA77BA"/>
    <w:rsid w:val="00FB0183"/>
    <w:rsid w:val="00FB2040"/>
    <w:rsid w:val="00FB47BF"/>
    <w:rsid w:val="00FB741C"/>
    <w:rsid w:val="00FB783C"/>
    <w:rsid w:val="00FC1571"/>
    <w:rsid w:val="00FC1DCE"/>
    <w:rsid w:val="00FC28B8"/>
    <w:rsid w:val="00FC2AB3"/>
    <w:rsid w:val="00FC40E9"/>
    <w:rsid w:val="00FC757B"/>
    <w:rsid w:val="00FD00EA"/>
    <w:rsid w:val="00FD299C"/>
    <w:rsid w:val="00FD41D1"/>
    <w:rsid w:val="00FD4EA6"/>
    <w:rsid w:val="00FD5F52"/>
    <w:rsid w:val="00FE117D"/>
    <w:rsid w:val="00FE1B11"/>
    <w:rsid w:val="00FE3B5C"/>
    <w:rsid w:val="00FE4F0A"/>
    <w:rsid w:val="00FE58EA"/>
    <w:rsid w:val="00FE596C"/>
    <w:rsid w:val="00FF0DDD"/>
    <w:rsid w:val="00FF13BA"/>
    <w:rsid w:val="00FF1E96"/>
    <w:rsid w:val="00FF5494"/>
    <w:rsid w:val="00FF6551"/>
    <w:rsid w:val="00FF6C82"/>
    <w:rsid w:val="016CBC08"/>
    <w:rsid w:val="01C5A561"/>
    <w:rsid w:val="01F4C1D9"/>
    <w:rsid w:val="023138FB"/>
    <w:rsid w:val="026A6771"/>
    <w:rsid w:val="03065C15"/>
    <w:rsid w:val="0326587E"/>
    <w:rsid w:val="0329A151"/>
    <w:rsid w:val="032DCAEC"/>
    <w:rsid w:val="0339A244"/>
    <w:rsid w:val="0347DDA0"/>
    <w:rsid w:val="03DC641F"/>
    <w:rsid w:val="0442AABE"/>
    <w:rsid w:val="04C12D5C"/>
    <w:rsid w:val="04C5500D"/>
    <w:rsid w:val="04CEC551"/>
    <w:rsid w:val="05560719"/>
    <w:rsid w:val="0559938A"/>
    <w:rsid w:val="0674F68E"/>
    <w:rsid w:val="067EE6EA"/>
    <w:rsid w:val="06BB702B"/>
    <w:rsid w:val="06C62D3F"/>
    <w:rsid w:val="070F87CB"/>
    <w:rsid w:val="07ABD397"/>
    <w:rsid w:val="08B7748D"/>
    <w:rsid w:val="08E16136"/>
    <w:rsid w:val="0A9B77CB"/>
    <w:rsid w:val="0AC95BB6"/>
    <w:rsid w:val="0B8E4993"/>
    <w:rsid w:val="0BC3E7D7"/>
    <w:rsid w:val="0CB791B8"/>
    <w:rsid w:val="0CC9BA0D"/>
    <w:rsid w:val="0CCB0236"/>
    <w:rsid w:val="0D32067F"/>
    <w:rsid w:val="0D64CA25"/>
    <w:rsid w:val="0E4FA373"/>
    <w:rsid w:val="0ECDE80C"/>
    <w:rsid w:val="1016492E"/>
    <w:rsid w:val="1043DE28"/>
    <w:rsid w:val="10BD8D4E"/>
    <w:rsid w:val="10EA46D3"/>
    <w:rsid w:val="11554179"/>
    <w:rsid w:val="11CCAD4A"/>
    <w:rsid w:val="12123BB1"/>
    <w:rsid w:val="1217FDC9"/>
    <w:rsid w:val="127933B4"/>
    <w:rsid w:val="128DB044"/>
    <w:rsid w:val="12A0A404"/>
    <w:rsid w:val="12E48515"/>
    <w:rsid w:val="133C66D2"/>
    <w:rsid w:val="1399C01F"/>
    <w:rsid w:val="13A8B9D5"/>
    <w:rsid w:val="13C969B7"/>
    <w:rsid w:val="13D6C124"/>
    <w:rsid w:val="13EDA62C"/>
    <w:rsid w:val="141575C8"/>
    <w:rsid w:val="144AECB5"/>
    <w:rsid w:val="14F8EBBE"/>
    <w:rsid w:val="154C121A"/>
    <w:rsid w:val="1753FC5E"/>
    <w:rsid w:val="17C2C5F4"/>
    <w:rsid w:val="18D7A17C"/>
    <w:rsid w:val="194E05B7"/>
    <w:rsid w:val="198D90BD"/>
    <w:rsid w:val="19ADCCBB"/>
    <w:rsid w:val="19BB53E0"/>
    <w:rsid w:val="1A529E3B"/>
    <w:rsid w:val="1ABD2632"/>
    <w:rsid w:val="1AE4BDD7"/>
    <w:rsid w:val="1B13A03F"/>
    <w:rsid w:val="1B9A7187"/>
    <w:rsid w:val="1D0BF873"/>
    <w:rsid w:val="1D717A51"/>
    <w:rsid w:val="1DF478B9"/>
    <w:rsid w:val="1E5B6399"/>
    <w:rsid w:val="1FE00FCA"/>
    <w:rsid w:val="1FE28873"/>
    <w:rsid w:val="1FFF2F26"/>
    <w:rsid w:val="20517DEF"/>
    <w:rsid w:val="20E641D7"/>
    <w:rsid w:val="21F91E7A"/>
    <w:rsid w:val="22190BB6"/>
    <w:rsid w:val="22D91291"/>
    <w:rsid w:val="238D8C33"/>
    <w:rsid w:val="23C030E6"/>
    <w:rsid w:val="23DCFE2A"/>
    <w:rsid w:val="2455A59E"/>
    <w:rsid w:val="251B7988"/>
    <w:rsid w:val="25B0FC26"/>
    <w:rsid w:val="26101BDB"/>
    <w:rsid w:val="26FC0072"/>
    <w:rsid w:val="27623E35"/>
    <w:rsid w:val="28FCDFA6"/>
    <w:rsid w:val="291E513E"/>
    <w:rsid w:val="2926A36B"/>
    <w:rsid w:val="2A327541"/>
    <w:rsid w:val="2ABA219F"/>
    <w:rsid w:val="2AC4B451"/>
    <w:rsid w:val="2AD857A0"/>
    <w:rsid w:val="2B1D9DC0"/>
    <w:rsid w:val="2B408E86"/>
    <w:rsid w:val="2B540A97"/>
    <w:rsid w:val="2BEDC6F3"/>
    <w:rsid w:val="2CD3CC6A"/>
    <w:rsid w:val="2D425EE5"/>
    <w:rsid w:val="2DA7B6E4"/>
    <w:rsid w:val="2DCE28A1"/>
    <w:rsid w:val="2E3A3458"/>
    <w:rsid w:val="2E7725AA"/>
    <w:rsid w:val="2EC4EB25"/>
    <w:rsid w:val="2EFECDBF"/>
    <w:rsid w:val="2FC17F0A"/>
    <w:rsid w:val="30624F7C"/>
    <w:rsid w:val="311313BE"/>
    <w:rsid w:val="312B5747"/>
    <w:rsid w:val="31855BAA"/>
    <w:rsid w:val="31E0CAD4"/>
    <w:rsid w:val="33268C8D"/>
    <w:rsid w:val="33811471"/>
    <w:rsid w:val="33B778F2"/>
    <w:rsid w:val="33CE4F9F"/>
    <w:rsid w:val="340D2FFF"/>
    <w:rsid w:val="359AF101"/>
    <w:rsid w:val="36D72047"/>
    <w:rsid w:val="370AE7DC"/>
    <w:rsid w:val="3732C900"/>
    <w:rsid w:val="37971110"/>
    <w:rsid w:val="37E84FED"/>
    <w:rsid w:val="38E400A4"/>
    <w:rsid w:val="3972F6A3"/>
    <w:rsid w:val="39C5F227"/>
    <w:rsid w:val="3A3E4121"/>
    <w:rsid w:val="3A67C04D"/>
    <w:rsid w:val="3AEC1E26"/>
    <w:rsid w:val="3B727F93"/>
    <w:rsid w:val="3B859D32"/>
    <w:rsid w:val="3BDB1B20"/>
    <w:rsid w:val="3C27CCC4"/>
    <w:rsid w:val="3D0250E9"/>
    <w:rsid w:val="3D3776B9"/>
    <w:rsid w:val="3D568A71"/>
    <w:rsid w:val="3D8F6B3A"/>
    <w:rsid w:val="3DB6DCC3"/>
    <w:rsid w:val="3DBA4F75"/>
    <w:rsid w:val="3E4D2561"/>
    <w:rsid w:val="3E801730"/>
    <w:rsid w:val="3F30A99C"/>
    <w:rsid w:val="4044415B"/>
    <w:rsid w:val="4154FC78"/>
    <w:rsid w:val="416640F1"/>
    <w:rsid w:val="4177875B"/>
    <w:rsid w:val="41A3E2CD"/>
    <w:rsid w:val="41E97134"/>
    <w:rsid w:val="4307243A"/>
    <w:rsid w:val="4339FF85"/>
    <w:rsid w:val="43725CB6"/>
    <w:rsid w:val="438C8037"/>
    <w:rsid w:val="44568E7B"/>
    <w:rsid w:val="4487624D"/>
    <w:rsid w:val="453B5D6A"/>
    <w:rsid w:val="45708FBE"/>
    <w:rsid w:val="45740B62"/>
    <w:rsid w:val="459CF664"/>
    <w:rsid w:val="45B682CC"/>
    <w:rsid w:val="45D82F2C"/>
    <w:rsid w:val="45E2A08F"/>
    <w:rsid w:val="468987FF"/>
    <w:rsid w:val="46E41A7B"/>
    <w:rsid w:val="46FCB8DF"/>
    <w:rsid w:val="4722D2C1"/>
    <w:rsid w:val="47B76D7D"/>
    <w:rsid w:val="48A011C0"/>
    <w:rsid w:val="48B6F801"/>
    <w:rsid w:val="4996564E"/>
    <w:rsid w:val="4A901BA9"/>
    <w:rsid w:val="4AE9C335"/>
    <w:rsid w:val="4AF755D4"/>
    <w:rsid w:val="4B337B64"/>
    <w:rsid w:val="4BE4979A"/>
    <w:rsid w:val="4D7B898C"/>
    <w:rsid w:val="4E50170C"/>
    <w:rsid w:val="4F5C0542"/>
    <w:rsid w:val="4F70751F"/>
    <w:rsid w:val="4F7D7DDB"/>
    <w:rsid w:val="4F7E9CD8"/>
    <w:rsid w:val="4F84D3E9"/>
    <w:rsid w:val="4FF3881A"/>
    <w:rsid w:val="50157F62"/>
    <w:rsid w:val="50557CA7"/>
    <w:rsid w:val="5091AA6E"/>
    <w:rsid w:val="509AD6D2"/>
    <w:rsid w:val="51179367"/>
    <w:rsid w:val="5133C9E0"/>
    <w:rsid w:val="5176A058"/>
    <w:rsid w:val="51FBD74E"/>
    <w:rsid w:val="52174FC1"/>
    <w:rsid w:val="52223A96"/>
    <w:rsid w:val="52E0775C"/>
    <w:rsid w:val="52EBDAA5"/>
    <w:rsid w:val="535CB638"/>
    <w:rsid w:val="53A255CB"/>
    <w:rsid w:val="53BEA64C"/>
    <w:rsid w:val="53DFE92D"/>
    <w:rsid w:val="542DCB67"/>
    <w:rsid w:val="556DCAC8"/>
    <w:rsid w:val="55712293"/>
    <w:rsid w:val="56C6F54E"/>
    <w:rsid w:val="56DD351F"/>
    <w:rsid w:val="57182167"/>
    <w:rsid w:val="57C13687"/>
    <w:rsid w:val="57D128AF"/>
    <w:rsid w:val="58883B4D"/>
    <w:rsid w:val="58DCCEE4"/>
    <w:rsid w:val="59101662"/>
    <w:rsid w:val="595FD6EE"/>
    <w:rsid w:val="5A546DC7"/>
    <w:rsid w:val="5C1500CD"/>
    <w:rsid w:val="5D33E50B"/>
    <w:rsid w:val="5E3F9FEA"/>
    <w:rsid w:val="60C9FDA7"/>
    <w:rsid w:val="6124043E"/>
    <w:rsid w:val="6150796F"/>
    <w:rsid w:val="61C22246"/>
    <w:rsid w:val="62430D72"/>
    <w:rsid w:val="63369D94"/>
    <w:rsid w:val="634515E4"/>
    <w:rsid w:val="63976F45"/>
    <w:rsid w:val="63FF8026"/>
    <w:rsid w:val="6467381A"/>
    <w:rsid w:val="647AE8E8"/>
    <w:rsid w:val="64B587ED"/>
    <w:rsid w:val="653538DF"/>
    <w:rsid w:val="6548B610"/>
    <w:rsid w:val="656F4DEB"/>
    <w:rsid w:val="660E0D0D"/>
    <w:rsid w:val="664140D4"/>
    <w:rsid w:val="666969D2"/>
    <w:rsid w:val="6671A5D4"/>
    <w:rsid w:val="66B7A37A"/>
    <w:rsid w:val="66CB95FA"/>
    <w:rsid w:val="678A1EB4"/>
    <w:rsid w:val="679F2365"/>
    <w:rsid w:val="680BBA65"/>
    <w:rsid w:val="685DF117"/>
    <w:rsid w:val="698D18B0"/>
    <w:rsid w:val="69E78B78"/>
    <w:rsid w:val="6A216DB3"/>
    <w:rsid w:val="6A6B8116"/>
    <w:rsid w:val="6AEA5E33"/>
    <w:rsid w:val="6B2B870C"/>
    <w:rsid w:val="6B682136"/>
    <w:rsid w:val="6B7BF3A9"/>
    <w:rsid w:val="6C5D9CA3"/>
    <w:rsid w:val="6DB502B2"/>
    <w:rsid w:val="6E1D362B"/>
    <w:rsid w:val="6F04D89B"/>
    <w:rsid w:val="6F46EBFA"/>
    <w:rsid w:val="6F5F1838"/>
    <w:rsid w:val="6F979911"/>
    <w:rsid w:val="7057D2BD"/>
    <w:rsid w:val="706D8809"/>
    <w:rsid w:val="70E57E46"/>
    <w:rsid w:val="7120B159"/>
    <w:rsid w:val="71345AF9"/>
    <w:rsid w:val="716CF8CE"/>
    <w:rsid w:val="731F69CD"/>
    <w:rsid w:val="7335055A"/>
    <w:rsid w:val="7375DBE3"/>
    <w:rsid w:val="73A2911E"/>
    <w:rsid w:val="73A75E72"/>
    <w:rsid w:val="73E9311A"/>
    <w:rsid w:val="7537755D"/>
    <w:rsid w:val="7556BF93"/>
    <w:rsid w:val="7601977F"/>
    <w:rsid w:val="763AE75D"/>
    <w:rsid w:val="76665EDD"/>
    <w:rsid w:val="771BA4F1"/>
    <w:rsid w:val="771E4CBE"/>
    <w:rsid w:val="774616DD"/>
    <w:rsid w:val="778078E6"/>
    <w:rsid w:val="79D7D30C"/>
    <w:rsid w:val="79D98D9B"/>
    <w:rsid w:val="7A68D2FB"/>
    <w:rsid w:val="7AB97B69"/>
    <w:rsid w:val="7B08C246"/>
    <w:rsid w:val="7B87D39C"/>
    <w:rsid w:val="7C425282"/>
    <w:rsid w:val="7C4E4996"/>
    <w:rsid w:val="7CB60469"/>
    <w:rsid w:val="7CFCD831"/>
    <w:rsid w:val="7D574274"/>
    <w:rsid w:val="7D7C7AA9"/>
    <w:rsid w:val="7DD7C0FD"/>
    <w:rsid w:val="7DEF85F3"/>
    <w:rsid w:val="7EA60E52"/>
    <w:rsid w:val="7EC2EEAB"/>
    <w:rsid w:val="7EC804EA"/>
    <w:rsid w:val="7EE8D791"/>
    <w:rsid w:val="7F127C0F"/>
    <w:rsid w:val="7FE3A402"/>
    <w:rsid w:val="7FF544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D13AB"/>
  <w15:docId w15:val="{95428FB3-3864-4C25-96C5-0141916AB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9CF"/>
  </w:style>
  <w:style w:type="paragraph" w:styleId="Heading1">
    <w:name w:val="heading 1"/>
    <w:basedOn w:val="Normal"/>
    <w:next w:val="Normal"/>
    <w:link w:val="Heading1Char"/>
    <w:uiPriority w:val="9"/>
    <w:qFormat/>
    <w:rsid w:val="009022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0614"/>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2A061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2A0614"/>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25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64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35B"/>
  </w:style>
  <w:style w:type="paragraph" w:styleId="Footer">
    <w:name w:val="footer"/>
    <w:basedOn w:val="Normal"/>
    <w:link w:val="FooterChar"/>
    <w:uiPriority w:val="99"/>
    <w:unhideWhenUsed/>
    <w:rsid w:val="00A64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35B"/>
  </w:style>
  <w:style w:type="character" w:styleId="PlaceholderText">
    <w:name w:val="Placeholder Text"/>
    <w:basedOn w:val="DefaultParagraphFont"/>
    <w:uiPriority w:val="99"/>
    <w:semiHidden/>
    <w:rsid w:val="0019150A"/>
    <w:rPr>
      <w:color w:val="808080"/>
    </w:rPr>
  </w:style>
  <w:style w:type="paragraph" w:styleId="TOCHeading">
    <w:name w:val="TOC Heading"/>
    <w:basedOn w:val="Heading1"/>
    <w:next w:val="Normal"/>
    <w:uiPriority w:val="39"/>
    <w:unhideWhenUsed/>
    <w:qFormat/>
    <w:rsid w:val="00902257"/>
    <w:pPr>
      <w:outlineLvl w:val="9"/>
    </w:pPr>
  </w:style>
  <w:style w:type="paragraph" w:styleId="TOC2">
    <w:name w:val="toc 2"/>
    <w:basedOn w:val="Normal"/>
    <w:next w:val="Normal"/>
    <w:autoRedefine/>
    <w:uiPriority w:val="39"/>
    <w:unhideWhenUsed/>
    <w:rsid w:val="00902257"/>
    <w:pPr>
      <w:spacing w:after="100"/>
      <w:ind w:left="220"/>
    </w:pPr>
    <w:rPr>
      <w:rFonts w:eastAsiaTheme="minorEastAsia" w:cs="Times New Roman"/>
    </w:rPr>
  </w:style>
  <w:style w:type="paragraph" w:styleId="TOC1">
    <w:name w:val="toc 1"/>
    <w:basedOn w:val="Normal"/>
    <w:next w:val="Normal"/>
    <w:autoRedefine/>
    <w:uiPriority w:val="39"/>
    <w:unhideWhenUsed/>
    <w:rsid w:val="007C1468"/>
    <w:pPr>
      <w:tabs>
        <w:tab w:val="left" w:pos="360"/>
        <w:tab w:val="right" w:leader="dot" w:pos="9350"/>
      </w:tabs>
      <w:spacing w:after="100"/>
      <w:ind w:right="360"/>
    </w:pPr>
    <w:rPr>
      <w:rFonts w:ascii="Times New Roman" w:eastAsiaTheme="minorEastAsia" w:hAnsi="Times New Roman" w:cs="Times New Roman"/>
      <w:b/>
      <w:bCs/>
      <w:noProof/>
      <w:sz w:val="32"/>
      <w:szCs w:val="32"/>
    </w:rPr>
  </w:style>
  <w:style w:type="paragraph" w:styleId="TOC3">
    <w:name w:val="toc 3"/>
    <w:basedOn w:val="Normal"/>
    <w:next w:val="Normal"/>
    <w:autoRedefine/>
    <w:uiPriority w:val="39"/>
    <w:unhideWhenUsed/>
    <w:rsid w:val="00902257"/>
    <w:pPr>
      <w:spacing w:after="100"/>
      <w:ind w:left="440"/>
    </w:pPr>
    <w:rPr>
      <w:rFonts w:eastAsiaTheme="minorEastAsia" w:cs="Times New Roman"/>
    </w:rPr>
  </w:style>
  <w:style w:type="paragraph" w:styleId="ListParagraph">
    <w:name w:val="List Paragraph"/>
    <w:basedOn w:val="Normal"/>
    <w:uiPriority w:val="1"/>
    <w:qFormat/>
    <w:rsid w:val="00945F41"/>
    <w:pPr>
      <w:ind w:left="720"/>
      <w:contextualSpacing/>
    </w:pPr>
  </w:style>
  <w:style w:type="character" w:styleId="Hyperlink">
    <w:name w:val="Hyperlink"/>
    <w:basedOn w:val="DefaultParagraphFont"/>
    <w:uiPriority w:val="99"/>
    <w:unhideWhenUsed/>
    <w:rsid w:val="00252FBB"/>
    <w:rPr>
      <w:color w:val="0563C1" w:themeColor="hyperlink"/>
      <w:u w:val="single"/>
    </w:rPr>
  </w:style>
  <w:style w:type="table" w:styleId="TableGrid">
    <w:name w:val="Table Grid"/>
    <w:basedOn w:val="TableNormal"/>
    <w:uiPriority w:val="39"/>
    <w:rsid w:val="00F01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93394"/>
    <w:rPr>
      <w:color w:val="605E5C"/>
      <w:shd w:val="clear" w:color="auto" w:fill="E1DFDD"/>
    </w:rPr>
  </w:style>
  <w:style w:type="character" w:customStyle="1" w:styleId="fontstyle01">
    <w:name w:val="fontstyle01"/>
    <w:basedOn w:val="DefaultParagraphFont"/>
    <w:rsid w:val="00AA32AD"/>
    <w:rPr>
      <w:rFonts w:ascii="TimesNewRomanPSMT" w:hAnsi="TimesNewRomanPSMT" w:hint="default"/>
      <w:b w:val="0"/>
      <w:bCs w:val="0"/>
      <w:i w:val="0"/>
      <w:iCs w:val="0"/>
      <w:color w:val="000000"/>
      <w:sz w:val="28"/>
      <w:szCs w:val="28"/>
    </w:rPr>
  </w:style>
  <w:style w:type="paragraph" w:styleId="Caption">
    <w:name w:val="caption"/>
    <w:basedOn w:val="Normal"/>
    <w:next w:val="Normal"/>
    <w:uiPriority w:val="35"/>
    <w:unhideWhenUsed/>
    <w:qFormat/>
    <w:rsid w:val="00B9512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02852"/>
    <w:rPr>
      <w:color w:val="954F72" w:themeColor="followedHyperlink"/>
      <w:u w:val="single"/>
    </w:rPr>
  </w:style>
  <w:style w:type="paragraph" w:styleId="BalloonText">
    <w:name w:val="Balloon Text"/>
    <w:basedOn w:val="Normal"/>
    <w:link w:val="BalloonTextChar"/>
    <w:uiPriority w:val="99"/>
    <w:semiHidden/>
    <w:unhideWhenUsed/>
    <w:rsid w:val="00BD20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2003"/>
    <w:rPr>
      <w:rFonts w:ascii="Tahoma" w:hAnsi="Tahoma" w:cs="Tahoma"/>
      <w:sz w:val="16"/>
      <w:szCs w:val="16"/>
    </w:rPr>
  </w:style>
  <w:style w:type="character" w:customStyle="1" w:styleId="Heading2Char">
    <w:name w:val="Heading 2 Char"/>
    <w:basedOn w:val="DefaultParagraphFont"/>
    <w:link w:val="Heading2"/>
    <w:uiPriority w:val="9"/>
    <w:rsid w:val="002A0614"/>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2A0614"/>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2A0614"/>
    <w:rPr>
      <w:rFonts w:asciiTheme="majorHAnsi" w:eastAsiaTheme="majorEastAsia" w:hAnsiTheme="majorHAnsi" w:cstheme="majorBidi"/>
      <w:b/>
      <w:bCs/>
      <w:i/>
      <w:iCs/>
      <w:color w:val="4472C4" w:themeColor="accent1"/>
    </w:rPr>
  </w:style>
  <w:style w:type="paragraph" w:styleId="TOC5">
    <w:name w:val="toc 5"/>
    <w:basedOn w:val="Normal"/>
    <w:next w:val="Normal"/>
    <w:autoRedefine/>
    <w:uiPriority w:val="39"/>
    <w:unhideWhenUsed/>
    <w:rsid w:val="00332629"/>
    <w:pPr>
      <w:tabs>
        <w:tab w:val="right" w:leader="dot" w:pos="9062"/>
      </w:tabs>
      <w:spacing w:after="100"/>
      <w:ind w:left="880"/>
    </w:pPr>
  </w:style>
  <w:style w:type="paragraph" w:styleId="TOC4">
    <w:name w:val="toc 4"/>
    <w:basedOn w:val="Normal"/>
    <w:next w:val="Normal"/>
    <w:autoRedefine/>
    <w:uiPriority w:val="39"/>
    <w:unhideWhenUsed/>
    <w:rsid w:val="00436511"/>
    <w:pPr>
      <w:spacing w:after="100"/>
      <w:ind w:left="660"/>
    </w:pPr>
    <w:rPr>
      <w:rFonts w:eastAsiaTheme="minorEastAsia"/>
      <w:kern w:val="2"/>
      <w14:ligatures w14:val="standardContextual"/>
    </w:rPr>
  </w:style>
  <w:style w:type="paragraph" w:styleId="TOC6">
    <w:name w:val="toc 6"/>
    <w:basedOn w:val="Normal"/>
    <w:next w:val="Normal"/>
    <w:autoRedefine/>
    <w:uiPriority w:val="39"/>
    <w:unhideWhenUsed/>
    <w:rsid w:val="00436511"/>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436511"/>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436511"/>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436511"/>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436511"/>
    <w:rPr>
      <w:color w:val="605E5C"/>
      <w:shd w:val="clear" w:color="auto" w:fill="E1DFDD"/>
    </w:rPr>
  </w:style>
  <w:style w:type="paragraph" w:styleId="Subtitle">
    <w:name w:val="Subtitle"/>
    <w:basedOn w:val="Normal"/>
    <w:next w:val="Normal"/>
    <w:link w:val="SubtitleChar"/>
    <w:uiPriority w:val="11"/>
    <w:qFormat/>
    <w:rsid w:val="008D5DA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5DAC"/>
    <w:rPr>
      <w:rFonts w:eastAsiaTheme="minorEastAsia"/>
      <w:color w:val="5A5A5A" w:themeColor="text1" w:themeTint="A5"/>
      <w:spacing w:val="15"/>
    </w:rPr>
  </w:style>
  <w:style w:type="paragraph" w:styleId="NoSpacing">
    <w:name w:val="No Spacing"/>
    <w:uiPriority w:val="1"/>
    <w:qFormat/>
    <w:rsid w:val="00567A4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eader" Target="header2.xml"/><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hyperlink" Target="mailto:linhtd15@fpt.edu.vn"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3.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3.xml"/><Relationship Id="rId8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footer" Target="footer2.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1drv.ms/x/s!Aq6nboxamL1Hkc1XN-AfIRn8cMR7sw?e=SEApxb" TargetMode="External"/><Relationship Id="rId7" Type="http://schemas.openxmlformats.org/officeDocument/2006/relationships/styles" Target="styl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SD-08</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723986ae-9476-4ee7-8770-6e9523448af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6797076F5290744AA05680FE3855D690" ma:contentTypeVersion="4" ma:contentTypeDescription="Tạo tài liệu mới." ma:contentTypeScope="" ma:versionID="5367ce96457006fffc209090c0c03834">
  <xsd:schema xmlns:xsd="http://www.w3.org/2001/XMLSchema" xmlns:xs="http://www.w3.org/2001/XMLSchema" xmlns:p="http://schemas.microsoft.com/office/2006/metadata/properties" xmlns:ns3="723986ae-9476-4ee7-8770-6e9523448af3" targetNamespace="http://schemas.microsoft.com/office/2006/metadata/properties" ma:root="true" ma:fieldsID="e73ce5f03a63fa2924019ab32ec23ec8" ns3:_="">
    <xsd:import namespace="723986ae-9476-4ee7-8770-6e9523448af3"/>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3986ae-9476-4ee7-8770-6e9523448af3"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D40039-FD55-4851-9D63-A5BF6F4B73EF}">
  <ds:schemaRefs>
    <ds:schemaRef ds:uri="http://schemas.microsoft.com/office/2006/metadata/properties"/>
    <ds:schemaRef ds:uri="http://schemas.microsoft.com/office/infopath/2007/PartnerControls"/>
    <ds:schemaRef ds:uri="723986ae-9476-4ee7-8770-6e9523448af3"/>
  </ds:schemaRefs>
</ds:datastoreItem>
</file>

<file path=customXml/itemProps3.xml><?xml version="1.0" encoding="utf-8"?>
<ds:datastoreItem xmlns:ds="http://schemas.openxmlformats.org/officeDocument/2006/customXml" ds:itemID="{B2342C45-B1AC-4B6C-840F-FFC4D5E38DF1}">
  <ds:schemaRefs>
    <ds:schemaRef ds:uri="http://schemas.microsoft.com/sharepoint/v3/contenttype/forms"/>
  </ds:schemaRefs>
</ds:datastoreItem>
</file>

<file path=customXml/itemProps4.xml><?xml version="1.0" encoding="utf-8"?>
<ds:datastoreItem xmlns:ds="http://schemas.openxmlformats.org/officeDocument/2006/customXml" ds:itemID="{B421F981-1507-49F2-ACCD-ACF228DBA5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3986ae-9476-4ee7-8770-6e9523448a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7D36782-6F14-4368-BF48-8BC44E50D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1</Pages>
  <Words>7330</Words>
  <Characters>41786</Characters>
  <Application>Microsoft Office Word</Application>
  <DocSecurity>4</DocSecurity>
  <Lines>348</Lines>
  <Paragraphs>98</Paragraphs>
  <ScaleCrop>false</ScaleCrop>
  <Company/>
  <LinksUpToDate>false</LinksUpToDate>
  <CharactersWithSpaces>49018</CharactersWithSpaces>
  <SharedDoc>false</SharedDoc>
  <HLinks>
    <vt:vector size="450" baseType="variant">
      <vt:variant>
        <vt:i4>6422627</vt:i4>
      </vt:variant>
      <vt:variant>
        <vt:i4>516</vt:i4>
      </vt:variant>
      <vt:variant>
        <vt:i4>0</vt:i4>
      </vt:variant>
      <vt:variant>
        <vt:i4>5</vt:i4>
      </vt:variant>
      <vt:variant>
        <vt:lpwstr>https://1drv.ms/x/s!Aq6nboxamL1Hkc1XN-AfIRn8cMR7sw?e=SEApxb</vt:lpwstr>
      </vt:variant>
      <vt:variant>
        <vt:lpwstr/>
      </vt:variant>
      <vt:variant>
        <vt:i4>2031726</vt:i4>
      </vt:variant>
      <vt:variant>
        <vt:i4>444</vt:i4>
      </vt:variant>
      <vt:variant>
        <vt:i4>0</vt:i4>
      </vt:variant>
      <vt:variant>
        <vt:i4>5</vt:i4>
      </vt:variant>
      <vt:variant>
        <vt:lpwstr>mailto:linhtd15@fpt.edu.vn</vt:lpwstr>
      </vt:variant>
      <vt:variant>
        <vt:lpwstr/>
      </vt:variant>
      <vt:variant>
        <vt:i4>1179704</vt:i4>
      </vt:variant>
      <vt:variant>
        <vt:i4>437</vt:i4>
      </vt:variant>
      <vt:variant>
        <vt:i4>0</vt:i4>
      </vt:variant>
      <vt:variant>
        <vt:i4>5</vt:i4>
      </vt:variant>
      <vt:variant>
        <vt:lpwstr/>
      </vt:variant>
      <vt:variant>
        <vt:lpwstr>_Toc153435918</vt:lpwstr>
      </vt:variant>
      <vt:variant>
        <vt:i4>1179704</vt:i4>
      </vt:variant>
      <vt:variant>
        <vt:i4>431</vt:i4>
      </vt:variant>
      <vt:variant>
        <vt:i4>0</vt:i4>
      </vt:variant>
      <vt:variant>
        <vt:i4>5</vt:i4>
      </vt:variant>
      <vt:variant>
        <vt:lpwstr/>
      </vt:variant>
      <vt:variant>
        <vt:lpwstr>_Toc153435917</vt:lpwstr>
      </vt:variant>
      <vt:variant>
        <vt:i4>1179704</vt:i4>
      </vt:variant>
      <vt:variant>
        <vt:i4>425</vt:i4>
      </vt:variant>
      <vt:variant>
        <vt:i4>0</vt:i4>
      </vt:variant>
      <vt:variant>
        <vt:i4>5</vt:i4>
      </vt:variant>
      <vt:variant>
        <vt:lpwstr/>
      </vt:variant>
      <vt:variant>
        <vt:lpwstr>_Toc153435916</vt:lpwstr>
      </vt:variant>
      <vt:variant>
        <vt:i4>1179704</vt:i4>
      </vt:variant>
      <vt:variant>
        <vt:i4>419</vt:i4>
      </vt:variant>
      <vt:variant>
        <vt:i4>0</vt:i4>
      </vt:variant>
      <vt:variant>
        <vt:i4>5</vt:i4>
      </vt:variant>
      <vt:variant>
        <vt:lpwstr/>
      </vt:variant>
      <vt:variant>
        <vt:lpwstr>_Toc153435915</vt:lpwstr>
      </vt:variant>
      <vt:variant>
        <vt:i4>1179704</vt:i4>
      </vt:variant>
      <vt:variant>
        <vt:i4>413</vt:i4>
      </vt:variant>
      <vt:variant>
        <vt:i4>0</vt:i4>
      </vt:variant>
      <vt:variant>
        <vt:i4>5</vt:i4>
      </vt:variant>
      <vt:variant>
        <vt:lpwstr/>
      </vt:variant>
      <vt:variant>
        <vt:lpwstr>_Toc153435914</vt:lpwstr>
      </vt:variant>
      <vt:variant>
        <vt:i4>1179704</vt:i4>
      </vt:variant>
      <vt:variant>
        <vt:i4>407</vt:i4>
      </vt:variant>
      <vt:variant>
        <vt:i4>0</vt:i4>
      </vt:variant>
      <vt:variant>
        <vt:i4>5</vt:i4>
      </vt:variant>
      <vt:variant>
        <vt:lpwstr/>
      </vt:variant>
      <vt:variant>
        <vt:lpwstr>_Toc153435913</vt:lpwstr>
      </vt:variant>
      <vt:variant>
        <vt:i4>1179704</vt:i4>
      </vt:variant>
      <vt:variant>
        <vt:i4>401</vt:i4>
      </vt:variant>
      <vt:variant>
        <vt:i4>0</vt:i4>
      </vt:variant>
      <vt:variant>
        <vt:i4>5</vt:i4>
      </vt:variant>
      <vt:variant>
        <vt:lpwstr/>
      </vt:variant>
      <vt:variant>
        <vt:lpwstr>_Toc153435912</vt:lpwstr>
      </vt:variant>
      <vt:variant>
        <vt:i4>1179704</vt:i4>
      </vt:variant>
      <vt:variant>
        <vt:i4>395</vt:i4>
      </vt:variant>
      <vt:variant>
        <vt:i4>0</vt:i4>
      </vt:variant>
      <vt:variant>
        <vt:i4>5</vt:i4>
      </vt:variant>
      <vt:variant>
        <vt:lpwstr/>
      </vt:variant>
      <vt:variant>
        <vt:lpwstr>_Toc153435911</vt:lpwstr>
      </vt:variant>
      <vt:variant>
        <vt:i4>1179704</vt:i4>
      </vt:variant>
      <vt:variant>
        <vt:i4>389</vt:i4>
      </vt:variant>
      <vt:variant>
        <vt:i4>0</vt:i4>
      </vt:variant>
      <vt:variant>
        <vt:i4>5</vt:i4>
      </vt:variant>
      <vt:variant>
        <vt:lpwstr/>
      </vt:variant>
      <vt:variant>
        <vt:lpwstr>_Toc153435910</vt:lpwstr>
      </vt:variant>
      <vt:variant>
        <vt:i4>1245240</vt:i4>
      </vt:variant>
      <vt:variant>
        <vt:i4>383</vt:i4>
      </vt:variant>
      <vt:variant>
        <vt:i4>0</vt:i4>
      </vt:variant>
      <vt:variant>
        <vt:i4>5</vt:i4>
      </vt:variant>
      <vt:variant>
        <vt:lpwstr/>
      </vt:variant>
      <vt:variant>
        <vt:lpwstr>_Toc153435909</vt:lpwstr>
      </vt:variant>
      <vt:variant>
        <vt:i4>1245240</vt:i4>
      </vt:variant>
      <vt:variant>
        <vt:i4>377</vt:i4>
      </vt:variant>
      <vt:variant>
        <vt:i4>0</vt:i4>
      </vt:variant>
      <vt:variant>
        <vt:i4>5</vt:i4>
      </vt:variant>
      <vt:variant>
        <vt:lpwstr/>
      </vt:variant>
      <vt:variant>
        <vt:lpwstr>_Toc153435908</vt:lpwstr>
      </vt:variant>
      <vt:variant>
        <vt:i4>1245240</vt:i4>
      </vt:variant>
      <vt:variant>
        <vt:i4>371</vt:i4>
      </vt:variant>
      <vt:variant>
        <vt:i4>0</vt:i4>
      </vt:variant>
      <vt:variant>
        <vt:i4>5</vt:i4>
      </vt:variant>
      <vt:variant>
        <vt:lpwstr/>
      </vt:variant>
      <vt:variant>
        <vt:lpwstr>_Toc153435907</vt:lpwstr>
      </vt:variant>
      <vt:variant>
        <vt:i4>1245240</vt:i4>
      </vt:variant>
      <vt:variant>
        <vt:i4>365</vt:i4>
      </vt:variant>
      <vt:variant>
        <vt:i4>0</vt:i4>
      </vt:variant>
      <vt:variant>
        <vt:i4>5</vt:i4>
      </vt:variant>
      <vt:variant>
        <vt:lpwstr/>
      </vt:variant>
      <vt:variant>
        <vt:lpwstr>_Toc153435906</vt:lpwstr>
      </vt:variant>
      <vt:variant>
        <vt:i4>1245240</vt:i4>
      </vt:variant>
      <vt:variant>
        <vt:i4>359</vt:i4>
      </vt:variant>
      <vt:variant>
        <vt:i4>0</vt:i4>
      </vt:variant>
      <vt:variant>
        <vt:i4>5</vt:i4>
      </vt:variant>
      <vt:variant>
        <vt:lpwstr/>
      </vt:variant>
      <vt:variant>
        <vt:lpwstr>_Toc153435905</vt:lpwstr>
      </vt:variant>
      <vt:variant>
        <vt:i4>1245240</vt:i4>
      </vt:variant>
      <vt:variant>
        <vt:i4>353</vt:i4>
      </vt:variant>
      <vt:variant>
        <vt:i4>0</vt:i4>
      </vt:variant>
      <vt:variant>
        <vt:i4>5</vt:i4>
      </vt:variant>
      <vt:variant>
        <vt:lpwstr/>
      </vt:variant>
      <vt:variant>
        <vt:lpwstr>_Toc153435904</vt:lpwstr>
      </vt:variant>
      <vt:variant>
        <vt:i4>1245240</vt:i4>
      </vt:variant>
      <vt:variant>
        <vt:i4>347</vt:i4>
      </vt:variant>
      <vt:variant>
        <vt:i4>0</vt:i4>
      </vt:variant>
      <vt:variant>
        <vt:i4>5</vt:i4>
      </vt:variant>
      <vt:variant>
        <vt:lpwstr/>
      </vt:variant>
      <vt:variant>
        <vt:lpwstr>_Toc153435903</vt:lpwstr>
      </vt:variant>
      <vt:variant>
        <vt:i4>1245240</vt:i4>
      </vt:variant>
      <vt:variant>
        <vt:i4>341</vt:i4>
      </vt:variant>
      <vt:variant>
        <vt:i4>0</vt:i4>
      </vt:variant>
      <vt:variant>
        <vt:i4>5</vt:i4>
      </vt:variant>
      <vt:variant>
        <vt:lpwstr/>
      </vt:variant>
      <vt:variant>
        <vt:lpwstr>_Toc153435902</vt:lpwstr>
      </vt:variant>
      <vt:variant>
        <vt:i4>1245240</vt:i4>
      </vt:variant>
      <vt:variant>
        <vt:i4>335</vt:i4>
      </vt:variant>
      <vt:variant>
        <vt:i4>0</vt:i4>
      </vt:variant>
      <vt:variant>
        <vt:i4>5</vt:i4>
      </vt:variant>
      <vt:variant>
        <vt:lpwstr/>
      </vt:variant>
      <vt:variant>
        <vt:lpwstr>_Toc153435901</vt:lpwstr>
      </vt:variant>
      <vt:variant>
        <vt:i4>1245240</vt:i4>
      </vt:variant>
      <vt:variant>
        <vt:i4>329</vt:i4>
      </vt:variant>
      <vt:variant>
        <vt:i4>0</vt:i4>
      </vt:variant>
      <vt:variant>
        <vt:i4>5</vt:i4>
      </vt:variant>
      <vt:variant>
        <vt:lpwstr/>
      </vt:variant>
      <vt:variant>
        <vt:lpwstr>_Toc153435900</vt:lpwstr>
      </vt:variant>
      <vt:variant>
        <vt:i4>1703993</vt:i4>
      </vt:variant>
      <vt:variant>
        <vt:i4>323</vt:i4>
      </vt:variant>
      <vt:variant>
        <vt:i4>0</vt:i4>
      </vt:variant>
      <vt:variant>
        <vt:i4>5</vt:i4>
      </vt:variant>
      <vt:variant>
        <vt:lpwstr/>
      </vt:variant>
      <vt:variant>
        <vt:lpwstr>_Toc153435899</vt:lpwstr>
      </vt:variant>
      <vt:variant>
        <vt:i4>1703993</vt:i4>
      </vt:variant>
      <vt:variant>
        <vt:i4>317</vt:i4>
      </vt:variant>
      <vt:variant>
        <vt:i4>0</vt:i4>
      </vt:variant>
      <vt:variant>
        <vt:i4>5</vt:i4>
      </vt:variant>
      <vt:variant>
        <vt:lpwstr/>
      </vt:variant>
      <vt:variant>
        <vt:lpwstr>_Toc153435898</vt:lpwstr>
      </vt:variant>
      <vt:variant>
        <vt:i4>1703993</vt:i4>
      </vt:variant>
      <vt:variant>
        <vt:i4>311</vt:i4>
      </vt:variant>
      <vt:variant>
        <vt:i4>0</vt:i4>
      </vt:variant>
      <vt:variant>
        <vt:i4>5</vt:i4>
      </vt:variant>
      <vt:variant>
        <vt:lpwstr/>
      </vt:variant>
      <vt:variant>
        <vt:lpwstr>_Toc153435897</vt:lpwstr>
      </vt:variant>
      <vt:variant>
        <vt:i4>1703993</vt:i4>
      </vt:variant>
      <vt:variant>
        <vt:i4>305</vt:i4>
      </vt:variant>
      <vt:variant>
        <vt:i4>0</vt:i4>
      </vt:variant>
      <vt:variant>
        <vt:i4>5</vt:i4>
      </vt:variant>
      <vt:variant>
        <vt:lpwstr/>
      </vt:variant>
      <vt:variant>
        <vt:lpwstr>_Toc153435896</vt:lpwstr>
      </vt:variant>
      <vt:variant>
        <vt:i4>1703993</vt:i4>
      </vt:variant>
      <vt:variant>
        <vt:i4>299</vt:i4>
      </vt:variant>
      <vt:variant>
        <vt:i4>0</vt:i4>
      </vt:variant>
      <vt:variant>
        <vt:i4>5</vt:i4>
      </vt:variant>
      <vt:variant>
        <vt:lpwstr/>
      </vt:variant>
      <vt:variant>
        <vt:lpwstr>_Toc153435895</vt:lpwstr>
      </vt:variant>
      <vt:variant>
        <vt:i4>1376308</vt:i4>
      </vt:variant>
      <vt:variant>
        <vt:i4>290</vt:i4>
      </vt:variant>
      <vt:variant>
        <vt:i4>0</vt:i4>
      </vt:variant>
      <vt:variant>
        <vt:i4>5</vt:i4>
      </vt:variant>
      <vt:variant>
        <vt:lpwstr/>
      </vt:variant>
      <vt:variant>
        <vt:lpwstr>_Toc153442219</vt:lpwstr>
      </vt:variant>
      <vt:variant>
        <vt:i4>1376308</vt:i4>
      </vt:variant>
      <vt:variant>
        <vt:i4>284</vt:i4>
      </vt:variant>
      <vt:variant>
        <vt:i4>0</vt:i4>
      </vt:variant>
      <vt:variant>
        <vt:i4>5</vt:i4>
      </vt:variant>
      <vt:variant>
        <vt:lpwstr/>
      </vt:variant>
      <vt:variant>
        <vt:lpwstr>_Toc153442218</vt:lpwstr>
      </vt:variant>
      <vt:variant>
        <vt:i4>1376308</vt:i4>
      </vt:variant>
      <vt:variant>
        <vt:i4>278</vt:i4>
      </vt:variant>
      <vt:variant>
        <vt:i4>0</vt:i4>
      </vt:variant>
      <vt:variant>
        <vt:i4>5</vt:i4>
      </vt:variant>
      <vt:variant>
        <vt:lpwstr/>
      </vt:variant>
      <vt:variant>
        <vt:lpwstr>_Toc153442217</vt:lpwstr>
      </vt:variant>
      <vt:variant>
        <vt:i4>1376308</vt:i4>
      </vt:variant>
      <vt:variant>
        <vt:i4>272</vt:i4>
      </vt:variant>
      <vt:variant>
        <vt:i4>0</vt:i4>
      </vt:variant>
      <vt:variant>
        <vt:i4>5</vt:i4>
      </vt:variant>
      <vt:variant>
        <vt:lpwstr/>
      </vt:variant>
      <vt:variant>
        <vt:lpwstr>_Toc153442216</vt:lpwstr>
      </vt:variant>
      <vt:variant>
        <vt:i4>1376308</vt:i4>
      </vt:variant>
      <vt:variant>
        <vt:i4>266</vt:i4>
      </vt:variant>
      <vt:variant>
        <vt:i4>0</vt:i4>
      </vt:variant>
      <vt:variant>
        <vt:i4>5</vt:i4>
      </vt:variant>
      <vt:variant>
        <vt:lpwstr/>
      </vt:variant>
      <vt:variant>
        <vt:lpwstr>_Toc153442215</vt:lpwstr>
      </vt:variant>
      <vt:variant>
        <vt:i4>1376308</vt:i4>
      </vt:variant>
      <vt:variant>
        <vt:i4>260</vt:i4>
      </vt:variant>
      <vt:variant>
        <vt:i4>0</vt:i4>
      </vt:variant>
      <vt:variant>
        <vt:i4>5</vt:i4>
      </vt:variant>
      <vt:variant>
        <vt:lpwstr/>
      </vt:variant>
      <vt:variant>
        <vt:lpwstr>_Toc153442214</vt:lpwstr>
      </vt:variant>
      <vt:variant>
        <vt:i4>1376308</vt:i4>
      </vt:variant>
      <vt:variant>
        <vt:i4>254</vt:i4>
      </vt:variant>
      <vt:variant>
        <vt:i4>0</vt:i4>
      </vt:variant>
      <vt:variant>
        <vt:i4>5</vt:i4>
      </vt:variant>
      <vt:variant>
        <vt:lpwstr/>
      </vt:variant>
      <vt:variant>
        <vt:lpwstr>_Toc153442213</vt:lpwstr>
      </vt:variant>
      <vt:variant>
        <vt:i4>1376308</vt:i4>
      </vt:variant>
      <vt:variant>
        <vt:i4>248</vt:i4>
      </vt:variant>
      <vt:variant>
        <vt:i4>0</vt:i4>
      </vt:variant>
      <vt:variant>
        <vt:i4>5</vt:i4>
      </vt:variant>
      <vt:variant>
        <vt:lpwstr/>
      </vt:variant>
      <vt:variant>
        <vt:lpwstr>_Toc153442212</vt:lpwstr>
      </vt:variant>
      <vt:variant>
        <vt:i4>1376308</vt:i4>
      </vt:variant>
      <vt:variant>
        <vt:i4>242</vt:i4>
      </vt:variant>
      <vt:variant>
        <vt:i4>0</vt:i4>
      </vt:variant>
      <vt:variant>
        <vt:i4>5</vt:i4>
      </vt:variant>
      <vt:variant>
        <vt:lpwstr/>
      </vt:variant>
      <vt:variant>
        <vt:lpwstr>_Toc153442211</vt:lpwstr>
      </vt:variant>
      <vt:variant>
        <vt:i4>1376308</vt:i4>
      </vt:variant>
      <vt:variant>
        <vt:i4>236</vt:i4>
      </vt:variant>
      <vt:variant>
        <vt:i4>0</vt:i4>
      </vt:variant>
      <vt:variant>
        <vt:i4>5</vt:i4>
      </vt:variant>
      <vt:variant>
        <vt:lpwstr/>
      </vt:variant>
      <vt:variant>
        <vt:lpwstr>_Toc153442210</vt:lpwstr>
      </vt:variant>
      <vt:variant>
        <vt:i4>1310772</vt:i4>
      </vt:variant>
      <vt:variant>
        <vt:i4>230</vt:i4>
      </vt:variant>
      <vt:variant>
        <vt:i4>0</vt:i4>
      </vt:variant>
      <vt:variant>
        <vt:i4>5</vt:i4>
      </vt:variant>
      <vt:variant>
        <vt:lpwstr/>
      </vt:variant>
      <vt:variant>
        <vt:lpwstr>_Toc153442209</vt:lpwstr>
      </vt:variant>
      <vt:variant>
        <vt:i4>1310772</vt:i4>
      </vt:variant>
      <vt:variant>
        <vt:i4>224</vt:i4>
      </vt:variant>
      <vt:variant>
        <vt:i4>0</vt:i4>
      </vt:variant>
      <vt:variant>
        <vt:i4>5</vt:i4>
      </vt:variant>
      <vt:variant>
        <vt:lpwstr/>
      </vt:variant>
      <vt:variant>
        <vt:lpwstr>_Toc153442208</vt:lpwstr>
      </vt:variant>
      <vt:variant>
        <vt:i4>1310772</vt:i4>
      </vt:variant>
      <vt:variant>
        <vt:i4>218</vt:i4>
      </vt:variant>
      <vt:variant>
        <vt:i4>0</vt:i4>
      </vt:variant>
      <vt:variant>
        <vt:i4>5</vt:i4>
      </vt:variant>
      <vt:variant>
        <vt:lpwstr/>
      </vt:variant>
      <vt:variant>
        <vt:lpwstr>_Toc153442207</vt:lpwstr>
      </vt:variant>
      <vt:variant>
        <vt:i4>1835063</vt:i4>
      </vt:variant>
      <vt:variant>
        <vt:i4>212</vt:i4>
      </vt:variant>
      <vt:variant>
        <vt:i4>0</vt:i4>
      </vt:variant>
      <vt:variant>
        <vt:i4>5</vt:i4>
      </vt:variant>
      <vt:variant>
        <vt:lpwstr/>
      </vt:variant>
      <vt:variant>
        <vt:lpwstr>_Toc153442186</vt:lpwstr>
      </vt:variant>
      <vt:variant>
        <vt:i4>1835063</vt:i4>
      </vt:variant>
      <vt:variant>
        <vt:i4>206</vt:i4>
      </vt:variant>
      <vt:variant>
        <vt:i4>0</vt:i4>
      </vt:variant>
      <vt:variant>
        <vt:i4>5</vt:i4>
      </vt:variant>
      <vt:variant>
        <vt:lpwstr/>
      </vt:variant>
      <vt:variant>
        <vt:lpwstr>_Toc153442185</vt:lpwstr>
      </vt:variant>
      <vt:variant>
        <vt:i4>1835063</vt:i4>
      </vt:variant>
      <vt:variant>
        <vt:i4>200</vt:i4>
      </vt:variant>
      <vt:variant>
        <vt:i4>0</vt:i4>
      </vt:variant>
      <vt:variant>
        <vt:i4>5</vt:i4>
      </vt:variant>
      <vt:variant>
        <vt:lpwstr/>
      </vt:variant>
      <vt:variant>
        <vt:lpwstr>_Toc153442184</vt:lpwstr>
      </vt:variant>
      <vt:variant>
        <vt:i4>1835063</vt:i4>
      </vt:variant>
      <vt:variant>
        <vt:i4>194</vt:i4>
      </vt:variant>
      <vt:variant>
        <vt:i4>0</vt:i4>
      </vt:variant>
      <vt:variant>
        <vt:i4>5</vt:i4>
      </vt:variant>
      <vt:variant>
        <vt:lpwstr/>
      </vt:variant>
      <vt:variant>
        <vt:lpwstr>_Toc153442183</vt:lpwstr>
      </vt:variant>
      <vt:variant>
        <vt:i4>1835063</vt:i4>
      </vt:variant>
      <vt:variant>
        <vt:i4>188</vt:i4>
      </vt:variant>
      <vt:variant>
        <vt:i4>0</vt:i4>
      </vt:variant>
      <vt:variant>
        <vt:i4>5</vt:i4>
      </vt:variant>
      <vt:variant>
        <vt:lpwstr/>
      </vt:variant>
      <vt:variant>
        <vt:lpwstr>_Toc153442182</vt:lpwstr>
      </vt:variant>
      <vt:variant>
        <vt:i4>1835063</vt:i4>
      </vt:variant>
      <vt:variant>
        <vt:i4>182</vt:i4>
      </vt:variant>
      <vt:variant>
        <vt:i4>0</vt:i4>
      </vt:variant>
      <vt:variant>
        <vt:i4>5</vt:i4>
      </vt:variant>
      <vt:variant>
        <vt:lpwstr/>
      </vt:variant>
      <vt:variant>
        <vt:lpwstr>_Toc153442181</vt:lpwstr>
      </vt:variant>
      <vt:variant>
        <vt:i4>1835063</vt:i4>
      </vt:variant>
      <vt:variant>
        <vt:i4>176</vt:i4>
      </vt:variant>
      <vt:variant>
        <vt:i4>0</vt:i4>
      </vt:variant>
      <vt:variant>
        <vt:i4>5</vt:i4>
      </vt:variant>
      <vt:variant>
        <vt:lpwstr/>
      </vt:variant>
      <vt:variant>
        <vt:lpwstr>_Toc153442180</vt:lpwstr>
      </vt:variant>
      <vt:variant>
        <vt:i4>1245239</vt:i4>
      </vt:variant>
      <vt:variant>
        <vt:i4>170</vt:i4>
      </vt:variant>
      <vt:variant>
        <vt:i4>0</vt:i4>
      </vt:variant>
      <vt:variant>
        <vt:i4>5</vt:i4>
      </vt:variant>
      <vt:variant>
        <vt:lpwstr/>
      </vt:variant>
      <vt:variant>
        <vt:lpwstr>_Toc153442179</vt:lpwstr>
      </vt:variant>
      <vt:variant>
        <vt:i4>1245239</vt:i4>
      </vt:variant>
      <vt:variant>
        <vt:i4>164</vt:i4>
      </vt:variant>
      <vt:variant>
        <vt:i4>0</vt:i4>
      </vt:variant>
      <vt:variant>
        <vt:i4>5</vt:i4>
      </vt:variant>
      <vt:variant>
        <vt:lpwstr/>
      </vt:variant>
      <vt:variant>
        <vt:lpwstr>_Toc153442178</vt:lpwstr>
      </vt:variant>
      <vt:variant>
        <vt:i4>1245234</vt:i4>
      </vt:variant>
      <vt:variant>
        <vt:i4>158</vt:i4>
      </vt:variant>
      <vt:variant>
        <vt:i4>0</vt:i4>
      </vt:variant>
      <vt:variant>
        <vt:i4>5</vt:i4>
      </vt:variant>
      <vt:variant>
        <vt:lpwstr/>
      </vt:variant>
      <vt:variant>
        <vt:lpwstr>_Toc153441446</vt:lpwstr>
      </vt:variant>
      <vt:variant>
        <vt:i4>1441842</vt:i4>
      </vt:variant>
      <vt:variant>
        <vt:i4>152</vt:i4>
      </vt:variant>
      <vt:variant>
        <vt:i4>0</vt:i4>
      </vt:variant>
      <vt:variant>
        <vt:i4>5</vt:i4>
      </vt:variant>
      <vt:variant>
        <vt:lpwstr/>
      </vt:variant>
      <vt:variant>
        <vt:lpwstr>_Toc153441413</vt:lpwstr>
      </vt:variant>
      <vt:variant>
        <vt:i4>1441842</vt:i4>
      </vt:variant>
      <vt:variant>
        <vt:i4>146</vt:i4>
      </vt:variant>
      <vt:variant>
        <vt:i4>0</vt:i4>
      </vt:variant>
      <vt:variant>
        <vt:i4>5</vt:i4>
      </vt:variant>
      <vt:variant>
        <vt:lpwstr/>
      </vt:variant>
      <vt:variant>
        <vt:lpwstr>_Toc153441412</vt:lpwstr>
      </vt:variant>
      <vt:variant>
        <vt:i4>1441842</vt:i4>
      </vt:variant>
      <vt:variant>
        <vt:i4>140</vt:i4>
      </vt:variant>
      <vt:variant>
        <vt:i4>0</vt:i4>
      </vt:variant>
      <vt:variant>
        <vt:i4>5</vt:i4>
      </vt:variant>
      <vt:variant>
        <vt:lpwstr/>
      </vt:variant>
      <vt:variant>
        <vt:lpwstr>_Toc153441411</vt:lpwstr>
      </vt:variant>
      <vt:variant>
        <vt:i4>1441842</vt:i4>
      </vt:variant>
      <vt:variant>
        <vt:i4>134</vt:i4>
      </vt:variant>
      <vt:variant>
        <vt:i4>0</vt:i4>
      </vt:variant>
      <vt:variant>
        <vt:i4>5</vt:i4>
      </vt:variant>
      <vt:variant>
        <vt:lpwstr/>
      </vt:variant>
      <vt:variant>
        <vt:lpwstr>_Toc153441410</vt:lpwstr>
      </vt:variant>
      <vt:variant>
        <vt:i4>1507378</vt:i4>
      </vt:variant>
      <vt:variant>
        <vt:i4>128</vt:i4>
      </vt:variant>
      <vt:variant>
        <vt:i4>0</vt:i4>
      </vt:variant>
      <vt:variant>
        <vt:i4>5</vt:i4>
      </vt:variant>
      <vt:variant>
        <vt:lpwstr/>
      </vt:variant>
      <vt:variant>
        <vt:lpwstr>_Toc153441409</vt:lpwstr>
      </vt:variant>
      <vt:variant>
        <vt:i4>1507378</vt:i4>
      </vt:variant>
      <vt:variant>
        <vt:i4>122</vt:i4>
      </vt:variant>
      <vt:variant>
        <vt:i4>0</vt:i4>
      </vt:variant>
      <vt:variant>
        <vt:i4>5</vt:i4>
      </vt:variant>
      <vt:variant>
        <vt:lpwstr/>
      </vt:variant>
      <vt:variant>
        <vt:lpwstr>_Toc153441408</vt:lpwstr>
      </vt:variant>
      <vt:variant>
        <vt:i4>1507378</vt:i4>
      </vt:variant>
      <vt:variant>
        <vt:i4>116</vt:i4>
      </vt:variant>
      <vt:variant>
        <vt:i4>0</vt:i4>
      </vt:variant>
      <vt:variant>
        <vt:i4>5</vt:i4>
      </vt:variant>
      <vt:variant>
        <vt:lpwstr/>
      </vt:variant>
      <vt:variant>
        <vt:lpwstr>_Toc153441407</vt:lpwstr>
      </vt:variant>
      <vt:variant>
        <vt:i4>1507378</vt:i4>
      </vt:variant>
      <vt:variant>
        <vt:i4>110</vt:i4>
      </vt:variant>
      <vt:variant>
        <vt:i4>0</vt:i4>
      </vt:variant>
      <vt:variant>
        <vt:i4>5</vt:i4>
      </vt:variant>
      <vt:variant>
        <vt:lpwstr/>
      </vt:variant>
      <vt:variant>
        <vt:lpwstr>_Toc153441406</vt:lpwstr>
      </vt:variant>
      <vt:variant>
        <vt:i4>1966133</vt:i4>
      </vt:variant>
      <vt:variant>
        <vt:i4>104</vt:i4>
      </vt:variant>
      <vt:variant>
        <vt:i4>0</vt:i4>
      </vt:variant>
      <vt:variant>
        <vt:i4>5</vt:i4>
      </vt:variant>
      <vt:variant>
        <vt:lpwstr/>
      </vt:variant>
      <vt:variant>
        <vt:lpwstr>_Toc153441390</vt:lpwstr>
      </vt:variant>
      <vt:variant>
        <vt:i4>2031669</vt:i4>
      </vt:variant>
      <vt:variant>
        <vt:i4>98</vt:i4>
      </vt:variant>
      <vt:variant>
        <vt:i4>0</vt:i4>
      </vt:variant>
      <vt:variant>
        <vt:i4>5</vt:i4>
      </vt:variant>
      <vt:variant>
        <vt:lpwstr/>
      </vt:variant>
      <vt:variant>
        <vt:lpwstr>_Toc153441389</vt:lpwstr>
      </vt:variant>
      <vt:variant>
        <vt:i4>2031669</vt:i4>
      </vt:variant>
      <vt:variant>
        <vt:i4>92</vt:i4>
      </vt:variant>
      <vt:variant>
        <vt:i4>0</vt:i4>
      </vt:variant>
      <vt:variant>
        <vt:i4>5</vt:i4>
      </vt:variant>
      <vt:variant>
        <vt:lpwstr/>
      </vt:variant>
      <vt:variant>
        <vt:lpwstr>_Toc153441387</vt:lpwstr>
      </vt:variant>
      <vt:variant>
        <vt:i4>2031669</vt:i4>
      </vt:variant>
      <vt:variant>
        <vt:i4>86</vt:i4>
      </vt:variant>
      <vt:variant>
        <vt:i4>0</vt:i4>
      </vt:variant>
      <vt:variant>
        <vt:i4>5</vt:i4>
      </vt:variant>
      <vt:variant>
        <vt:lpwstr/>
      </vt:variant>
      <vt:variant>
        <vt:lpwstr>_Toc153441386</vt:lpwstr>
      </vt:variant>
      <vt:variant>
        <vt:i4>2031669</vt:i4>
      </vt:variant>
      <vt:variant>
        <vt:i4>80</vt:i4>
      </vt:variant>
      <vt:variant>
        <vt:i4>0</vt:i4>
      </vt:variant>
      <vt:variant>
        <vt:i4>5</vt:i4>
      </vt:variant>
      <vt:variant>
        <vt:lpwstr/>
      </vt:variant>
      <vt:variant>
        <vt:lpwstr>_Toc153441385</vt:lpwstr>
      </vt:variant>
      <vt:variant>
        <vt:i4>2031669</vt:i4>
      </vt:variant>
      <vt:variant>
        <vt:i4>74</vt:i4>
      </vt:variant>
      <vt:variant>
        <vt:i4>0</vt:i4>
      </vt:variant>
      <vt:variant>
        <vt:i4>5</vt:i4>
      </vt:variant>
      <vt:variant>
        <vt:lpwstr/>
      </vt:variant>
      <vt:variant>
        <vt:lpwstr>_Toc153441384</vt:lpwstr>
      </vt:variant>
      <vt:variant>
        <vt:i4>2031669</vt:i4>
      </vt:variant>
      <vt:variant>
        <vt:i4>68</vt:i4>
      </vt:variant>
      <vt:variant>
        <vt:i4>0</vt:i4>
      </vt:variant>
      <vt:variant>
        <vt:i4>5</vt:i4>
      </vt:variant>
      <vt:variant>
        <vt:lpwstr/>
      </vt:variant>
      <vt:variant>
        <vt:lpwstr>_Toc153441383</vt:lpwstr>
      </vt:variant>
      <vt:variant>
        <vt:i4>2031669</vt:i4>
      </vt:variant>
      <vt:variant>
        <vt:i4>62</vt:i4>
      </vt:variant>
      <vt:variant>
        <vt:i4>0</vt:i4>
      </vt:variant>
      <vt:variant>
        <vt:i4>5</vt:i4>
      </vt:variant>
      <vt:variant>
        <vt:lpwstr/>
      </vt:variant>
      <vt:variant>
        <vt:lpwstr>_Toc153441382</vt:lpwstr>
      </vt:variant>
      <vt:variant>
        <vt:i4>2031669</vt:i4>
      </vt:variant>
      <vt:variant>
        <vt:i4>56</vt:i4>
      </vt:variant>
      <vt:variant>
        <vt:i4>0</vt:i4>
      </vt:variant>
      <vt:variant>
        <vt:i4>5</vt:i4>
      </vt:variant>
      <vt:variant>
        <vt:lpwstr/>
      </vt:variant>
      <vt:variant>
        <vt:lpwstr>_Toc153441381</vt:lpwstr>
      </vt:variant>
      <vt:variant>
        <vt:i4>2031669</vt:i4>
      </vt:variant>
      <vt:variant>
        <vt:i4>50</vt:i4>
      </vt:variant>
      <vt:variant>
        <vt:i4>0</vt:i4>
      </vt:variant>
      <vt:variant>
        <vt:i4>5</vt:i4>
      </vt:variant>
      <vt:variant>
        <vt:lpwstr/>
      </vt:variant>
      <vt:variant>
        <vt:lpwstr>_Toc153441380</vt:lpwstr>
      </vt:variant>
      <vt:variant>
        <vt:i4>1048629</vt:i4>
      </vt:variant>
      <vt:variant>
        <vt:i4>44</vt:i4>
      </vt:variant>
      <vt:variant>
        <vt:i4>0</vt:i4>
      </vt:variant>
      <vt:variant>
        <vt:i4>5</vt:i4>
      </vt:variant>
      <vt:variant>
        <vt:lpwstr/>
      </vt:variant>
      <vt:variant>
        <vt:lpwstr>_Toc153441379</vt:lpwstr>
      </vt:variant>
      <vt:variant>
        <vt:i4>1048629</vt:i4>
      </vt:variant>
      <vt:variant>
        <vt:i4>38</vt:i4>
      </vt:variant>
      <vt:variant>
        <vt:i4>0</vt:i4>
      </vt:variant>
      <vt:variant>
        <vt:i4>5</vt:i4>
      </vt:variant>
      <vt:variant>
        <vt:lpwstr/>
      </vt:variant>
      <vt:variant>
        <vt:lpwstr>_Toc153441378</vt:lpwstr>
      </vt:variant>
      <vt:variant>
        <vt:i4>1048629</vt:i4>
      </vt:variant>
      <vt:variant>
        <vt:i4>32</vt:i4>
      </vt:variant>
      <vt:variant>
        <vt:i4>0</vt:i4>
      </vt:variant>
      <vt:variant>
        <vt:i4>5</vt:i4>
      </vt:variant>
      <vt:variant>
        <vt:lpwstr/>
      </vt:variant>
      <vt:variant>
        <vt:lpwstr>_Toc153441377</vt:lpwstr>
      </vt:variant>
      <vt:variant>
        <vt:i4>1048629</vt:i4>
      </vt:variant>
      <vt:variant>
        <vt:i4>26</vt:i4>
      </vt:variant>
      <vt:variant>
        <vt:i4>0</vt:i4>
      </vt:variant>
      <vt:variant>
        <vt:i4>5</vt:i4>
      </vt:variant>
      <vt:variant>
        <vt:lpwstr/>
      </vt:variant>
      <vt:variant>
        <vt:lpwstr>_Toc153441376</vt:lpwstr>
      </vt:variant>
      <vt:variant>
        <vt:i4>1048629</vt:i4>
      </vt:variant>
      <vt:variant>
        <vt:i4>20</vt:i4>
      </vt:variant>
      <vt:variant>
        <vt:i4>0</vt:i4>
      </vt:variant>
      <vt:variant>
        <vt:i4>5</vt:i4>
      </vt:variant>
      <vt:variant>
        <vt:lpwstr/>
      </vt:variant>
      <vt:variant>
        <vt:lpwstr>_Toc153441375</vt:lpwstr>
      </vt:variant>
      <vt:variant>
        <vt:i4>1048629</vt:i4>
      </vt:variant>
      <vt:variant>
        <vt:i4>14</vt:i4>
      </vt:variant>
      <vt:variant>
        <vt:i4>0</vt:i4>
      </vt:variant>
      <vt:variant>
        <vt:i4>5</vt:i4>
      </vt:variant>
      <vt:variant>
        <vt:lpwstr/>
      </vt:variant>
      <vt:variant>
        <vt:lpwstr>_Toc153441374</vt:lpwstr>
      </vt:variant>
      <vt:variant>
        <vt:i4>1048629</vt:i4>
      </vt:variant>
      <vt:variant>
        <vt:i4>8</vt:i4>
      </vt:variant>
      <vt:variant>
        <vt:i4>0</vt:i4>
      </vt:variant>
      <vt:variant>
        <vt:i4>5</vt:i4>
      </vt:variant>
      <vt:variant>
        <vt:lpwstr/>
      </vt:variant>
      <vt:variant>
        <vt:lpwstr>_Toc153441373</vt:lpwstr>
      </vt:variant>
      <vt:variant>
        <vt:i4>1048629</vt:i4>
      </vt:variant>
      <vt:variant>
        <vt:i4>2</vt:i4>
      </vt:variant>
      <vt:variant>
        <vt:i4>0</vt:i4>
      </vt:variant>
      <vt:variant>
        <vt:i4>5</vt:i4>
      </vt:variant>
      <vt:variant>
        <vt:lpwstr/>
      </vt:variant>
      <vt:variant>
        <vt:lpwstr>_Toc153441372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SRS&lt;Website bán quần áo Lives&gt;</dc:title>
  <dc:subject/>
  <dc:creator>Hoa Mai Thị</dc:creator>
  <cp:keywords/>
  <cp:lastModifiedBy>Trong Nghia Nguyen</cp:lastModifiedBy>
  <cp:revision>303</cp:revision>
  <cp:lastPrinted>2023-12-08T02:13:00Z</cp:lastPrinted>
  <dcterms:created xsi:type="dcterms:W3CDTF">2023-12-08T20:30:00Z</dcterms:created>
  <dcterms:modified xsi:type="dcterms:W3CDTF">2023-12-14T06:04:00Z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0x0101006797076F5290744AA05680FE3855D690</vt:lpwstr>
  </property>
</Properties>
</file>